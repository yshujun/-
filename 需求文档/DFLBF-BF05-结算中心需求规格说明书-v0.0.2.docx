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ind w:right="26"/>
        <w:jc w:val="center"/>
        <w:rPr>
          <w:sz w:val="28"/>
          <w:szCs w:val="28"/>
        </w:rPr>
      </w:pPr>
    </w:p>
    <w:p>
      <w:pPr>
        <w:pBdr>
          <w:bottom w:val="single" w:color="auto" w:sz="6" w:space="1"/>
        </w:pBdr>
        <w:ind w:right="26"/>
        <w:jc w:val="center"/>
        <w:rPr>
          <w:rFonts w:ascii="宋体" w:hAnsi="宋体"/>
          <w:b/>
          <w:sz w:val="48"/>
          <w:szCs w:val="48"/>
        </w:rPr>
      </w:pPr>
      <w:r>
        <w:rPr>
          <w:rFonts w:hint="eastAsia" w:ascii="宋体" w:hAnsi="宋体"/>
          <w:b/>
          <w:sz w:val="48"/>
          <w:szCs w:val="48"/>
          <w:lang w:eastAsia="zh-Hans"/>
        </w:rPr>
        <w:t>东风</w:t>
      </w:r>
      <w:r>
        <w:rPr>
          <w:rFonts w:hint="eastAsia" w:ascii="宋体" w:hAnsi="宋体"/>
          <w:b/>
          <w:sz w:val="48"/>
          <w:szCs w:val="48"/>
        </w:rPr>
        <w:t>物流</w:t>
      </w:r>
      <w:r>
        <w:rPr>
          <w:rFonts w:hint="eastAsia" w:ascii="宋体" w:hAnsi="宋体"/>
          <w:b/>
          <w:sz w:val="48"/>
          <w:szCs w:val="48"/>
          <w:lang w:eastAsia="zh-Hans"/>
        </w:rPr>
        <w:t>业财项目</w:t>
      </w:r>
    </w:p>
    <w:p>
      <w:pPr>
        <w:pBdr>
          <w:bottom w:val="single" w:color="auto" w:sz="6" w:space="1"/>
        </w:pBdr>
        <w:ind w:right="26"/>
        <w:jc w:val="right"/>
        <w:rPr>
          <w:sz w:val="28"/>
          <w:szCs w:val="28"/>
        </w:rPr>
      </w:pPr>
    </w:p>
    <w:p>
      <w:pPr>
        <w:ind w:right="26"/>
        <w:jc w:val="right"/>
        <w:rPr>
          <w:sz w:val="28"/>
          <w:szCs w:val="28"/>
        </w:rPr>
      </w:pPr>
    </w:p>
    <w:p>
      <w:pPr>
        <w:ind w:right="26"/>
        <w:jc w:val="center"/>
        <w:rPr>
          <w:rFonts w:ascii="宋体" w:hAnsi="宋体"/>
          <w:b/>
          <w:sz w:val="48"/>
          <w:szCs w:val="48"/>
          <w:lang w:eastAsia="zh-Hans"/>
        </w:rPr>
      </w:pPr>
      <w:r>
        <w:rPr>
          <w:rFonts w:hint="eastAsia" w:ascii="宋体" w:hAnsi="宋体"/>
          <w:b/>
          <w:sz w:val="48"/>
          <w:szCs w:val="48"/>
          <w:lang w:eastAsia="zh-Hans"/>
        </w:rPr>
        <w:t>东风</w:t>
      </w:r>
      <w:r>
        <w:rPr>
          <w:rFonts w:hint="eastAsia" w:ascii="宋体" w:hAnsi="宋体"/>
          <w:b/>
          <w:sz w:val="48"/>
          <w:szCs w:val="48"/>
        </w:rPr>
        <w:t>物流</w:t>
      </w:r>
      <w:r>
        <w:rPr>
          <w:rFonts w:hint="eastAsia" w:ascii="宋体" w:hAnsi="宋体"/>
          <w:b/>
          <w:sz w:val="48"/>
          <w:szCs w:val="48"/>
          <w:lang w:eastAsia="zh-Hans"/>
        </w:rPr>
        <w:t>业财</w:t>
      </w:r>
    </w:p>
    <w:p>
      <w:pPr>
        <w:ind w:right="26"/>
        <w:jc w:val="center"/>
        <w:rPr>
          <w:b/>
          <w:sz w:val="48"/>
          <w:szCs w:val="48"/>
        </w:rPr>
      </w:pPr>
      <w:r>
        <w:rPr>
          <w:rFonts w:hint="eastAsia" w:ascii="宋体" w:hAnsi="宋体"/>
          <w:b/>
          <w:sz w:val="48"/>
          <w:szCs w:val="48"/>
        </w:rPr>
        <w:t>结算中心</w:t>
      </w:r>
      <w:r>
        <w:rPr>
          <w:rFonts w:hint="eastAsia" w:ascii="宋体" w:hAnsi="宋体"/>
          <w:b/>
          <w:sz w:val="48"/>
          <w:szCs w:val="48"/>
          <w:lang w:eastAsia="zh-Hans"/>
        </w:rPr>
        <w:t>需求规格说明书</w:t>
      </w:r>
    </w:p>
    <w:p>
      <w:pPr>
        <w:pStyle w:val="60"/>
        <w:spacing w:before="120" w:after="120"/>
        <w:jc w:val="both"/>
        <w:rPr>
          <w:rFonts w:ascii="黑体" w:hAnsi="宋体" w:eastAsia="黑体" w:cs="Arial"/>
          <w:b/>
          <w:bCs/>
          <w:i w:val="0"/>
          <w:iCs/>
          <w:sz w:val="52"/>
          <w:szCs w:val="52"/>
          <w:lang w:eastAsia="zh-CN"/>
        </w:rPr>
      </w:pPr>
    </w:p>
    <w:p>
      <w:pPr>
        <w:pStyle w:val="60"/>
        <w:spacing w:before="120" w:after="120"/>
        <w:jc w:val="both"/>
        <w:rPr>
          <w:rFonts w:cs="Arial"/>
          <w:b/>
          <w:bCs/>
          <w:i w:val="0"/>
          <w:iCs/>
          <w:sz w:val="28"/>
          <w:szCs w:val="28"/>
          <w:lang w:eastAsia="zh-CN"/>
        </w:rPr>
      </w:pPr>
    </w:p>
    <w:p>
      <w:pPr>
        <w:pStyle w:val="60"/>
        <w:spacing w:before="120" w:after="120"/>
        <w:jc w:val="both"/>
        <w:rPr>
          <w:rFonts w:cs="Arial"/>
          <w:b/>
          <w:bCs/>
          <w:i w:val="0"/>
          <w:iCs/>
          <w:sz w:val="28"/>
          <w:szCs w:val="28"/>
          <w:lang w:eastAsia="zh-CN"/>
        </w:rPr>
      </w:pPr>
    </w:p>
    <w:p>
      <w:pPr>
        <w:pStyle w:val="60"/>
        <w:spacing w:before="120" w:after="120"/>
        <w:jc w:val="both"/>
        <w:rPr>
          <w:rFonts w:cs="Arial"/>
          <w:b/>
          <w:bCs/>
          <w:i w:val="0"/>
          <w:iCs/>
          <w:sz w:val="28"/>
          <w:szCs w:val="28"/>
          <w:lang w:eastAsia="zh-CN"/>
        </w:rPr>
      </w:pPr>
    </w:p>
    <w:p>
      <w:pPr>
        <w:pStyle w:val="60"/>
        <w:spacing w:before="120" w:after="120"/>
        <w:jc w:val="both"/>
        <w:rPr>
          <w:rFonts w:cs="Arial"/>
          <w:b/>
          <w:bCs/>
          <w:i w:val="0"/>
          <w:iCs/>
          <w:sz w:val="28"/>
          <w:szCs w:val="28"/>
          <w:lang w:eastAsia="zh-CN"/>
        </w:rPr>
      </w:pPr>
    </w:p>
    <w:p>
      <w:pPr>
        <w:pStyle w:val="60"/>
        <w:spacing w:before="120" w:after="120"/>
        <w:jc w:val="both"/>
        <w:rPr>
          <w:rFonts w:cs="Arial"/>
          <w:b/>
          <w:bCs/>
          <w:i w:val="0"/>
          <w:iCs/>
          <w:sz w:val="28"/>
          <w:szCs w:val="28"/>
          <w:lang w:eastAsia="zh-CN"/>
        </w:rPr>
      </w:pPr>
    </w:p>
    <w:p>
      <w:pPr>
        <w:pStyle w:val="60"/>
        <w:spacing w:before="120" w:after="120"/>
        <w:jc w:val="both"/>
        <w:rPr>
          <w:rFonts w:cs="Arial"/>
          <w:b/>
          <w:bCs/>
          <w:i w:val="0"/>
          <w:iCs/>
          <w:sz w:val="28"/>
          <w:szCs w:val="28"/>
          <w:lang w:eastAsia="zh-CN"/>
        </w:rPr>
      </w:pPr>
    </w:p>
    <w:p>
      <w:pPr>
        <w:pStyle w:val="60"/>
        <w:spacing w:before="120" w:after="120"/>
        <w:jc w:val="both"/>
        <w:rPr>
          <w:rFonts w:cs="Arial"/>
          <w:b/>
          <w:bCs/>
          <w:i w:val="0"/>
          <w:iCs/>
          <w:sz w:val="28"/>
          <w:szCs w:val="28"/>
          <w:lang w:eastAsia="zh-CN"/>
        </w:rPr>
      </w:pPr>
    </w:p>
    <w:p>
      <w:pPr>
        <w:pStyle w:val="60"/>
        <w:spacing w:before="120" w:after="120"/>
        <w:jc w:val="both"/>
        <w:rPr>
          <w:rFonts w:cs="Arial"/>
          <w:b/>
          <w:bCs/>
          <w:i w:val="0"/>
          <w:iCs/>
          <w:sz w:val="28"/>
          <w:szCs w:val="28"/>
          <w:lang w:eastAsia="zh-CN"/>
        </w:rPr>
      </w:pPr>
    </w:p>
    <w:p>
      <w:pPr>
        <w:pStyle w:val="60"/>
        <w:spacing w:before="120" w:after="120"/>
        <w:jc w:val="both"/>
        <w:rPr>
          <w:rFonts w:cs="Arial"/>
          <w:b/>
          <w:bCs/>
          <w:i w:val="0"/>
          <w:iCs/>
          <w:sz w:val="28"/>
          <w:szCs w:val="28"/>
          <w:lang w:eastAsia="zh-CN"/>
        </w:rPr>
      </w:pPr>
    </w:p>
    <w:p>
      <w:pPr>
        <w:jc w:val="center"/>
        <w:outlineLvl w:val="0"/>
        <w:rPr>
          <w:b/>
          <w:bCs/>
        </w:rPr>
      </w:pPr>
      <w:bookmarkStart w:id="0" w:name="_Toc9473"/>
      <w:bookmarkStart w:id="1" w:name="_Toc112954559"/>
      <w:bookmarkStart w:id="2" w:name="_Toc25586"/>
      <w:bookmarkStart w:id="3" w:name="_Toc5118"/>
      <w:r>
        <w:rPr>
          <w:rFonts w:hint="eastAsia"/>
          <w:b/>
          <w:bCs/>
        </w:rPr>
        <w:t>中科软东风物流业财</w:t>
      </w:r>
      <w:r>
        <w:rPr>
          <w:b/>
          <w:bCs/>
        </w:rPr>
        <w:t>项目组</w:t>
      </w:r>
      <w:bookmarkEnd w:id="0"/>
      <w:bookmarkEnd w:id="1"/>
      <w:bookmarkEnd w:id="2"/>
      <w:bookmarkEnd w:id="3"/>
    </w:p>
    <w:p>
      <w:pPr>
        <w:pStyle w:val="98"/>
        <w:spacing w:before="0"/>
        <w:rPr>
          <w:bCs/>
        </w:rPr>
      </w:pPr>
      <w:r>
        <w:rPr>
          <w:bCs/>
        </w:rPr>
        <w:t>20</w:t>
      </w:r>
      <w:r>
        <w:rPr>
          <w:rFonts w:hint="eastAsia"/>
          <w:bCs/>
        </w:rPr>
        <w:t>22/</w:t>
      </w:r>
      <w:r>
        <w:rPr>
          <w:bCs/>
        </w:rPr>
        <w:t>8</w:t>
      </w:r>
    </w:p>
    <w:p>
      <w:pPr>
        <w:pStyle w:val="98"/>
        <w:spacing w:before="0"/>
        <w:rPr>
          <w:rFonts w:cs="Arial"/>
          <w:bCs/>
          <w:iCs/>
          <w:sz w:val="28"/>
          <w:szCs w:val="28"/>
        </w:rPr>
      </w:pPr>
      <w:r>
        <w:rPr>
          <w:bCs/>
        </w:rPr>
        <w:t xml:space="preserve">Version </w:t>
      </w:r>
      <w:r>
        <w:rPr>
          <w:rFonts w:hint="eastAsia"/>
          <w:bCs/>
        </w:rPr>
        <w:t>0.</w:t>
      </w:r>
      <w:r>
        <w:rPr>
          <w:bCs/>
        </w:rPr>
        <w:t>0</w:t>
      </w:r>
      <w:r>
        <w:rPr>
          <w:rFonts w:hint="eastAsia"/>
          <w:bCs/>
        </w:rPr>
        <w:t>.</w:t>
      </w:r>
      <w:r>
        <w:rPr>
          <w:bCs/>
        </w:rPr>
        <w:t>2</w:t>
      </w:r>
    </w:p>
    <w:p>
      <w:pPr>
        <w:ind w:right="26"/>
        <w:jc w:val="center"/>
        <w:rPr>
          <w:sz w:val="24"/>
        </w:rPr>
      </w:pPr>
    </w:p>
    <w:p>
      <w:pPr>
        <w:ind w:right="26"/>
        <w:jc w:val="center"/>
        <w:rPr>
          <w:sz w:val="24"/>
        </w:rPr>
      </w:pPr>
    </w:p>
    <w:p>
      <w:pPr>
        <w:pBdr>
          <w:bottom w:val="single" w:color="auto" w:sz="6" w:space="1"/>
        </w:pBdr>
        <w:ind w:firstLine="280" w:firstLineChars="100"/>
      </w:pPr>
      <w:r>
        <w:rPr>
          <w:rFonts w:hint="eastAsia" w:ascii="黑体" w:eastAsia="黑体"/>
          <w:sz w:val="28"/>
          <w:szCs w:val="28"/>
        </w:rPr>
        <w:t xml:space="preserve">                                </w:t>
      </w:r>
    </w:p>
    <w:sdt>
      <w:sdtPr>
        <w:rPr>
          <w:rFonts w:ascii="Times New Roman" w:hAnsi="Times New Roman" w:eastAsia="宋体" w:cs="Times New Roman"/>
          <w:b w:val="0"/>
          <w:bCs w:val="0"/>
          <w:color w:val="auto"/>
          <w:kern w:val="2"/>
          <w:sz w:val="44"/>
          <w:szCs w:val="44"/>
          <w:lang w:val="zh-CN"/>
        </w:rPr>
        <w:id w:val="635990844"/>
      </w:sdtPr>
      <w:sdtEndPr>
        <w:rPr>
          <w:rFonts w:ascii="Times New Roman" w:hAnsi="Times New Roman" w:eastAsia="宋体" w:cs="Times New Roman"/>
          <w:b w:val="0"/>
          <w:bCs w:val="0"/>
          <w:color w:val="auto"/>
          <w:kern w:val="2"/>
          <w:sz w:val="21"/>
          <w:szCs w:val="24"/>
          <w:lang w:val="zh-CN"/>
        </w:rPr>
      </w:sdtEndPr>
      <w:sdtContent>
        <w:p>
          <w:pPr>
            <w:pStyle w:val="92"/>
            <w:jc w:val="center"/>
            <w:rPr>
              <w:color w:val="auto"/>
              <w:sz w:val="44"/>
              <w:szCs w:val="44"/>
              <w:lang w:val="zh-CN"/>
            </w:rPr>
          </w:pPr>
          <w:bookmarkStart w:id="4" w:name="_Toc286742796"/>
          <w:r>
            <w:rPr>
              <w:color w:val="auto"/>
              <w:sz w:val="44"/>
              <w:szCs w:val="44"/>
              <w:lang w:val="zh-CN"/>
            </w:rPr>
            <w:t>目</w:t>
          </w:r>
          <w:r>
            <w:rPr>
              <w:rFonts w:hint="eastAsia"/>
              <w:color w:val="auto"/>
              <w:sz w:val="44"/>
              <w:szCs w:val="44"/>
              <w:lang w:val="zh-CN"/>
            </w:rPr>
            <w:t xml:space="preserve">  </w:t>
          </w:r>
          <w:r>
            <w:rPr>
              <w:color w:val="auto"/>
              <w:sz w:val="44"/>
              <w:szCs w:val="44"/>
              <w:lang w:val="zh-CN"/>
            </w:rPr>
            <w:t>录</w:t>
          </w:r>
        </w:p>
        <w:p>
          <w:pPr>
            <w:rPr>
              <w:lang w:val="zh-CN"/>
            </w:rPr>
          </w:pPr>
        </w:p>
        <w:p>
          <w:pPr>
            <w:pStyle w:val="23"/>
            <w:tabs>
              <w:tab w:val="right" w:leader="dot" w:pos="9628"/>
            </w:tabs>
            <w:rPr>
              <w:rFonts w:asciiTheme="minorHAnsi" w:hAnsiTheme="minorHAnsi" w:eastAsiaTheme="minorEastAsia" w:cstheme="minorBidi"/>
              <w:b w:val="0"/>
              <w:szCs w:val="22"/>
            </w:rPr>
          </w:pPr>
          <w:r>
            <w:fldChar w:fldCharType="begin"/>
          </w:r>
          <w:r>
            <w:instrText xml:space="preserve">TOC \o "1-3" \h \u </w:instrText>
          </w:r>
          <w:r>
            <w:fldChar w:fldCharType="separate"/>
          </w:r>
          <w:r>
            <w:fldChar w:fldCharType="begin"/>
          </w:r>
          <w:r>
            <w:instrText xml:space="preserve"> HYPERLINK \l "_Toc112954559" </w:instrText>
          </w:r>
          <w:r>
            <w:fldChar w:fldCharType="separate"/>
          </w:r>
          <w:r>
            <w:rPr>
              <w:rStyle w:val="38"/>
              <w:bCs/>
            </w:rPr>
            <w:t>中科软东风物流业财项目组</w:t>
          </w:r>
          <w:r>
            <w:tab/>
          </w:r>
          <w:r>
            <w:fldChar w:fldCharType="begin"/>
          </w:r>
          <w:r>
            <w:instrText xml:space="preserve"> PAGEREF _Toc112954559 \h </w:instrText>
          </w:r>
          <w:r>
            <w:fldChar w:fldCharType="separate"/>
          </w:r>
          <w:r>
            <w:t>1</w:t>
          </w:r>
          <w:r>
            <w:fldChar w:fldCharType="end"/>
          </w:r>
          <w:r>
            <w:fldChar w:fldCharType="end"/>
          </w:r>
        </w:p>
        <w:p>
          <w:pPr>
            <w:pStyle w:val="23"/>
            <w:tabs>
              <w:tab w:val="right" w:leader="dot" w:pos="9628"/>
            </w:tabs>
            <w:rPr>
              <w:rFonts w:asciiTheme="minorHAnsi" w:hAnsiTheme="minorHAnsi" w:eastAsiaTheme="minorEastAsia" w:cstheme="minorBidi"/>
              <w:b w:val="0"/>
              <w:szCs w:val="22"/>
            </w:rPr>
          </w:pPr>
          <w:r>
            <w:fldChar w:fldCharType="begin"/>
          </w:r>
          <w:r>
            <w:instrText xml:space="preserve"> HYPERLINK \l "_Toc112954560" </w:instrText>
          </w:r>
          <w:r>
            <w:fldChar w:fldCharType="separate"/>
          </w:r>
          <w:r>
            <w:rPr>
              <w:rStyle w:val="38"/>
            </w:rPr>
            <w:t>版本记录</w:t>
          </w:r>
          <w:r>
            <w:tab/>
          </w:r>
          <w:r>
            <w:fldChar w:fldCharType="begin"/>
          </w:r>
          <w:r>
            <w:instrText xml:space="preserve"> PAGEREF _Toc112954560 \h </w:instrText>
          </w:r>
          <w:r>
            <w:fldChar w:fldCharType="separate"/>
          </w:r>
          <w:r>
            <w:t>5</w:t>
          </w:r>
          <w:r>
            <w:fldChar w:fldCharType="end"/>
          </w:r>
          <w:r>
            <w:fldChar w:fldCharType="end"/>
          </w:r>
        </w:p>
        <w:p>
          <w:pPr>
            <w:pStyle w:val="23"/>
            <w:tabs>
              <w:tab w:val="left" w:pos="420"/>
              <w:tab w:val="right" w:leader="dot" w:pos="9628"/>
            </w:tabs>
            <w:rPr>
              <w:rFonts w:asciiTheme="minorHAnsi" w:hAnsiTheme="minorHAnsi" w:eastAsiaTheme="minorEastAsia" w:cstheme="minorBidi"/>
              <w:b w:val="0"/>
              <w:szCs w:val="22"/>
            </w:rPr>
          </w:pPr>
          <w:r>
            <w:fldChar w:fldCharType="begin"/>
          </w:r>
          <w:r>
            <w:instrText xml:space="preserve"> HYPERLINK \l "_Toc112954561" </w:instrText>
          </w:r>
          <w:r>
            <w:fldChar w:fldCharType="separate"/>
          </w:r>
          <w:r>
            <w:rPr>
              <w:rStyle w:val="38"/>
            </w:rPr>
            <w:t>1.</w:t>
          </w:r>
          <w:r>
            <w:rPr>
              <w:rFonts w:asciiTheme="minorHAnsi" w:hAnsiTheme="minorHAnsi" w:eastAsiaTheme="minorEastAsia" w:cstheme="minorBidi"/>
              <w:b w:val="0"/>
              <w:szCs w:val="22"/>
            </w:rPr>
            <w:tab/>
          </w:r>
          <w:r>
            <w:rPr>
              <w:rStyle w:val="38"/>
            </w:rPr>
            <w:t>目的与范围</w:t>
          </w:r>
          <w:r>
            <w:tab/>
          </w:r>
          <w:r>
            <w:fldChar w:fldCharType="begin"/>
          </w:r>
          <w:r>
            <w:instrText xml:space="preserve"> PAGEREF _Toc112954561 \h </w:instrText>
          </w:r>
          <w:r>
            <w:fldChar w:fldCharType="separate"/>
          </w:r>
          <w:r>
            <w:t>6</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"_Toc112954562" </w:instrText>
          </w:r>
          <w:r>
            <w:fldChar w:fldCharType="separate"/>
          </w:r>
          <w:r>
            <w:rPr>
              <w:rStyle w:val="38"/>
              <w:lang w:eastAsia="zh-Hans"/>
            </w:rPr>
            <w:t>1.1.</w:t>
          </w:r>
          <w:r>
            <w:rPr>
              <w:rFonts w:asciiTheme="minorHAnsi" w:hAnsiTheme="minorHAnsi" w:eastAsiaTheme="minorEastAsia" w:cstheme="minorBidi"/>
              <w:szCs w:val="22"/>
            </w:rPr>
            <w:tab/>
          </w:r>
          <w:r>
            <w:rPr>
              <w:rStyle w:val="38"/>
            </w:rPr>
            <w:t>目的</w:t>
          </w:r>
          <w:r>
            <w:tab/>
          </w:r>
          <w:r>
            <w:fldChar w:fldCharType="begin"/>
          </w:r>
          <w:r>
            <w:instrText xml:space="preserve"> PAGEREF _Toc112954562 \h </w:instrText>
          </w:r>
          <w:r>
            <w:fldChar w:fldCharType="separate"/>
          </w:r>
          <w:r>
            <w:t>6</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"_Toc112954563" </w:instrText>
          </w:r>
          <w:r>
            <w:fldChar w:fldCharType="separate"/>
          </w:r>
          <w:r>
            <w:rPr>
              <w:rStyle w:val="38"/>
            </w:rPr>
            <w:t>1.2.</w:t>
          </w:r>
          <w:r>
            <w:rPr>
              <w:rFonts w:asciiTheme="minorHAnsi" w:hAnsiTheme="minorHAnsi" w:eastAsiaTheme="minorEastAsia" w:cstheme="minorBidi"/>
              <w:szCs w:val="22"/>
            </w:rPr>
            <w:tab/>
          </w:r>
          <w:r>
            <w:rPr>
              <w:rStyle w:val="38"/>
            </w:rPr>
            <w:t>名词与缩略语</w:t>
          </w:r>
          <w:r>
            <w:tab/>
          </w:r>
          <w:r>
            <w:fldChar w:fldCharType="begin"/>
          </w:r>
          <w:r>
            <w:instrText xml:space="preserve"> PAGEREF _Toc112954563 \h </w:instrText>
          </w:r>
          <w:r>
            <w:fldChar w:fldCharType="separate"/>
          </w:r>
          <w:r>
            <w:t>6</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"_Toc112954564" </w:instrText>
          </w:r>
          <w:r>
            <w:fldChar w:fldCharType="separate"/>
          </w:r>
          <w:r>
            <w:rPr>
              <w:rStyle w:val="38"/>
              <w:lang w:eastAsia="zh-Hans"/>
            </w:rPr>
            <w:t>1.3.</w:t>
          </w:r>
          <w:r>
            <w:rPr>
              <w:rFonts w:asciiTheme="minorHAnsi" w:hAnsiTheme="minorHAnsi" w:eastAsiaTheme="minorEastAsia" w:cstheme="minorBidi"/>
              <w:szCs w:val="22"/>
            </w:rPr>
            <w:tab/>
          </w:r>
          <w:r>
            <w:rPr>
              <w:rStyle w:val="38"/>
            </w:rPr>
            <w:t>参考文档</w:t>
          </w:r>
          <w:r>
            <w:tab/>
          </w:r>
          <w:r>
            <w:fldChar w:fldCharType="begin"/>
          </w:r>
          <w:r>
            <w:instrText xml:space="preserve"> PAGEREF _Toc112954564 \h </w:instrText>
          </w:r>
          <w:r>
            <w:fldChar w:fldCharType="separate"/>
          </w:r>
          <w:r>
            <w:t>7</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"_Toc112954565" </w:instrText>
          </w:r>
          <w:r>
            <w:fldChar w:fldCharType="separate"/>
          </w:r>
          <w:r>
            <w:rPr>
              <w:rStyle w:val="38"/>
              <w:lang w:eastAsia="zh-Hans"/>
            </w:rPr>
            <w:t>1.4.</w:t>
          </w:r>
          <w:r>
            <w:rPr>
              <w:rFonts w:asciiTheme="minorHAnsi" w:hAnsiTheme="minorHAnsi" w:eastAsiaTheme="minorEastAsia" w:cstheme="minorBidi"/>
              <w:szCs w:val="22"/>
            </w:rPr>
            <w:tab/>
          </w:r>
          <w:r>
            <w:rPr>
              <w:rStyle w:val="38"/>
            </w:rPr>
            <w:t>服务范围</w:t>
          </w:r>
          <w:r>
            <w:tab/>
          </w:r>
          <w:r>
            <w:fldChar w:fldCharType="begin"/>
          </w:r>
          <w:r>
            <w:instrText xml:space="preserve"> PAGEREF _Toc112954565 \h </w:instrText>
          </w:r>
          <w:r>
            <w:fldChar w:fldCharType="separate"/>
          </w:r>
          <w:r>
            <w:t>7</w:t>
          </w:r>
          <w:r>
            <w:fldChar w:fldCharType="end"/>
          </w:r>
          <w:r>
            <w:fldChar w:fldCharType="end"/>
          </w:r>
        </w:p>
        <w:p>
          <w:pPr>
            <w:pStyle w:val="23"/>
            <w:tabs>
              <w:tab w:val="left" w:pos="420"/>
              <w:tab w:val="right" w:leader="dot" w:pos="9628"/>
            </w:tabs>
            <w:rPr>
              <w:rFonts w:asciiTheme="minorHAnsi" w:hAnsiTheme="minorHAnsi" w:eastAsiaTheme="minorEastAsia" w:cstheme="minorBidi"/>
              <w:b w:val="0"/>
              <w:szCs w:val="22"/>
            </w:rPr>
          </w:pPr>
          <w:r>
            <w:fldChar w:fldCharType="begin"/>
          </w:r>
          <w:r>
            <w:instrText xml:space="preserve"> HYPERLINK \l "_Toc112954566" </w:instrText>
          </w:r>
          <w:r>
            <w:fldChar w:fldCharType="separate"/>
          </w:r>
          <w:r>
            <w:rPr>
              <w:rStyle w:val="38"/>
            </w:rPr>
            <w:t>2.</w:t>
          </w:r>
          <w:r>
            <w:rPr>
              <w:rFonts w:asciiTheme="minorHAnsi" w:hAnsiTheme="minorHAnsi" w:eastAsiaTheme="minorEastAsia" w:cstheme="minorBidi"/>
              <w:b w:val="0"/>
              <w:szCs w:val="22"/>
            </w:rPr>
            <w:tab/>
          </w:r>
          <w:r>
            <w:rPr>
              <w:rStyle w:val="38"/>
            </w:rPr>
            <w:t>功能性需求</w:t>
          </w:r>
          <w:r>
            <w:tab/>
          </w:r>
          <w:r>
            <w:fldChar w:fldCharType="begin"/>
          </w:r>
          <w:r>
            <w:instrText xml:space="preserve"> PAGEREF _Toc112954566 \h </w:instrText>
          </w:r>
          <w:r>
            <w:fldChar w:fldCharType="separate"/>
          </w:r>
          <w:r>
            <w:t>7</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"_Toc112954567" </w:instrText>
          </w:r>
          <w:r>
            <w:fldChar w:fldCharType="separate"/>
          </w:r>
          <w:r>
            <w:rPr>
              <w:rStyle w:val="38"/>
              <w:lang w:eastAsia="zh-Hans"/>
            </w:rPr>
            <w:t>2.1.</w:t>
          </w:r>
          <w:r>
            <w:rPr>
              <w:rFonts w:asciiTheme="minorHAnsi" w:hAnsiTheme="minorHAnsi" w:eastAsiaTheme="minorEastAsia" w:cstheme="minorBidi"/>
              <w:szCs w:val="22"/>
            </w:rPr>
            <w:tab/>
          </w:r>
          <w:r>
            <w:rPr>
              <w:rStyle w:val="38"/>
              <w:lang w:eastAsia="zh-Hans"/>
            </w:rPr>
            <w:t>概述</w:t>
          </w:r>
          <w:r>
            <w:tab/>
          </w:r>
          <w:r>
            <w:fldChar w:fldCharType="begin"/>
          </w:r>
          <w:r>
            <w:instrText xml:space="preserve"> PAGEREF _Toc112954567 \h </w:instrText>
          </w:r>
          <w:r>
            <w:fldChar w:fldCharType="separate"/>
          </w:r>
          <w:r>
            <w:t>7</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"_Toc112954568" </w:instrText>
          </w:r>
          <w:r>
            <w:fldChar w:fldCharType="separate"/>
          </w:r>
          <w:r>
            <w:rPr>
              <w:rStyle w:val="38"/>
              <w:lang w:eastAsia="zh-Hans"/>
            </w:rPr>
            <w:t>2.2.</w:t>
          </w:r>
          <w:r>
            <w:rPr>
              <w:rFonts w:asciiTheme="minorHAnsi" w:hAnsiTheme="minorHAnsi" w:eastAsiaTheme="minorEastAsia" w:cstheme="minorBidi"/>
              <w:szCs w:val="22"/>
            </w:rPr>
            <w:tab/>
          </w:r>
          <w:r>
            <w:rPr>
              <w:rStyle w:val="38"/>
              <w:lang w:eastAsia="zh-Hans"/>
            </w:rPr>
            <w:t>总体功能流程</w:t>
          </w:r>
          <w:r>
            <w:tab/>
          </w:r>
          <w:r>
            <w:fldChar w:fldCharType="begin"/>
          </w:r>
          <w:r>
            <w:instrText xml:space="preserve"> PAGEREF _Toc112954568 \h </w:instrText>
          </w:r>
          <w:r>
            <w:fldChar w:fldCharType="separate"/>
          </w:r>
          <w:r>
            <w:t>8</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"_Toc112954569" </w:instrText>
          </w:r>
          <w:r>
            <w:fldChar w:fldCharType="separate"/>
          </w:r>
          <w:r>
            <w:rPr>
              <w:rStyle w:val="38"/>
              <w:lang w:eastAsia="zh-Hans"/>
            </w:rPr>
            <w:t>2.3.</w:t>
          </w:r>
          <w:r>
            <w:rPr>
              <w:rFonts w:asciiTheme="minorHAnsi" w:hAnsiTheme="minorHAnsi" w:eastAsiaTheme="minorEastAsia" w:cstheme="minorBidi"/>
              <w:szCs w:val="22"/>
            </w:rPr>
            <w:tab/>
          </w:r>
          <w:r>
            <w:rPr>
              <w:rStyle w:val="38"/>
            </w:rPr>
            <w:t>状态图</w:t>
          </w:r>
          <w:r>
            <w:tab/>
          </w:r>
          <w:r>
            <w:fldChar w:fldCharType="begin"/>
          </w:r>
          <w:r>
            <w:instrText xml:space="preserve"> PAGEREF _Toc112954569 \h </w:instrText>
          </w:r>
          <w:r>
            <w:fldChar w:fldCharType="separate"/>
          </w:r>
          <w:r>
            <w:t>11</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"_Toc112954570" </w:instrText>
          </w:r>
          <w:r>
            <w:fldChar w:fldCharType="separate"/>
          </w:r>
          <w:r>
            <w:rPr>
              <w:rStyle w:val="38"/>
            </w:rPr>
            <w:t>2.4.</w:t>
          </w:r>
          <w:r>
            <w:rPr>
              <w:rFonts w:asciiTheme="minorHAnsi" w:hAnsiTheme="minorHAnsi" w:eastAsiaTheme="minorEastAsia" w:cstheme="minorBidi"/>
              <w:szCs w:val="22"/>
            </w:rPr>
            <w:tab/>
          </w:r>
          <w:r>
            <w:rPr>
              <w:rStyle w:val="38"/>
            </w:rPr>
            <w:t>实体关系图</w:t>
          </w:r>
          <w:r>
            <w:tab/>
          </w:r>
          <w:r>
            <w:fldChar w:fldCharType="begin"/>
          </w:r>
          <w:r>
            <w:instrText xml:space="preserve"> PAGEREF _Toc112954570 \h </w:instrText>
          </w:r>
          <w:r>
            <w:fldChar w:fldCharType="separate"/>
          </w:r>
          <w:r>
            <w:t>16</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"_Toc112954571" </w:instrText>
          </w:r>
          <w:r>
            <w:fldChar w:fldCharType="separate"/>
          </w:r>
          <w:r>
            <w:rPr>
              <w:rStyle w:val="38"/>
              <w:lang w:eastAsia="zh-Hans"/>
            </w:rPr>
            <w:t>2.5.</w:t>
          </w:r>
          <w:r>
            <w:rPr>
              <w:rFonts w:asciiTheme="minorHAnsi" w:hAnsiTheme="minorHAnsi" w:eastAsiaTheme="minorEastAsia" w:cstheme="minorBidi"/>
              <w:szCs w:val="22"/>
            </w:rPr>
            <w:tab/>
          </w:r>
          <w:r>
            <w:rPr>
              <w:rStyle w:val="38"/>
            </w:rPr>
            <w:t>功能选单及菜单</w:t>
          </w:r>
          <w:r>
            <w:tab/>
          </w:r>
          <w:r>
            <w:fldChar w:fldCharType="begin"/>
          </w:r>
          <w:r>
            <w:instrText xml:space="preserve"> PAGEREF _Toc112954571 \h </w:instrText>
          </w:r>
          <w:r>
            <w:fldChar w:fldCharType="separate"/>
          </w:r>
          <w:r>
            <w:t>17</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"_Toc112954572" </w:instrText>
          </w:r>
          <w:r>
            <w:fldChar w:fldCharType="separate"/>
          </w:r>
          <w:r>
            <w:rPr>
              <w:rStyle w:val="38"/>
            </w:rPr>
            <w:t>2.6.</w:t>
          </w:r>
          <w:r>
            <w:rPr>
              <w:rFonts w:asciiTheme="minorHAnsi" w:hAnsiTheme="minorHAnsi" w:eastAsiaTheme="minorEastAsia" w:cstheme="minorBidi"/>
              <w:szCs w:val="22"/>
            </w:rPr>
            <w:tab/>
          </w:r>
          <w:r>
            <w:rPr>
              <w:rStyle w:val="38"/>
            </w:rPr>
            <w:t>系统公共规则</w:t>
          </w:r>
          <w:r>
            <w:tab/>
          </w:r>
          <w:r>
            <w:fldChar w:fldCharType="begin"/>
          </w:r>
          <w:r>
            <w:instrText xml:space="preserve"> PAGEREF _Toc112954572 \h </w:instrText>
          </w:r>
          <w:r>
            <w:fldChar w:fldCharType="separate"/>
          </w:r>
          <w:r>
            <w:t>19</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"_Toc112954573" </w:instrText>
          </w:r>
          <w:r>
            <w:fldChar w:fldCharType="separate"/>
          </w:r>
          <w:r>
            <w:rPr>
              <w:rStyle w:val="38"/>
            </w:rPr>
            <w:t>2.7.</w:t>
          </w:r>
          <w:r>
            <w:rPr>
              <w:rFonts w:asciiTheme="minorHAnsi" w:hAnsiTheme="minorHAnsi" w:eastAsiaTheme="minorEastAsia" w:cstheme="minorBidi"/>
              <w:szCs w:val="22"/>
            </w:rPr>
            <w:tab/>
          </w:r>
          <w:r>
            <w:rPr>
              <w:rStyle w:val="38"/>
            </w:rPr>
            <w:t>计费基础档案</w:t>
          </w:r>
          <w:r>
            <w:tab/>
          </w:r>
          <w:r>
            <w:fldChar w:fldCharType="begin"/>
          </w:r>
          <w:r>
            <w:instrText xml:space="preserve"> PAGEREF _Toc112954573 \h </w:instrText>
          </w:r>
          <w:r>
            <w:fldChar w:fldCharType="separate"/>
          </w:r>
          <w:r>
            <w:t>19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"_Toc112954574" </w:instrText>
          </w:r>
          <w:r>
            <w:fldChar w:fldCharType="separate"/>
          </w:r>
          <w:r>
            <w:rPr>
              <w:rStyle w:val="38"/>
            </w:rPr>
            <w:t>2.7.1.</w:t>
          </w:r>
          <w:r>
            <w:rPr>
              <w:rFonts w:asciiTheme="minorHAnsi" w:hAnsiTheme="minorHAnsi" w:eastAsiaTheme="minorEastAsia" w:cstheme="minorBidi"/>
              <w:szCs w:val="22"/>
            </w:rPr>
            <w:tab/>
          </w:r>
          <w:r>
            <w:rPr>
              <w:rStyle w:val="38"/>
            </w:rPr>
            <w:t>城市能源价格</w:t>
          </w:r>
          <w:r>
            <w:tab/>
          </w:r>
          <w:r>
            <w:fldChar w:fldCharType="begin"/>
          </w:r>
          <w:r>
            <w:instrText xml:space="preserve"> PAGEREF _Toc112954574 \h </w:instrText>
          </w:r>
          <w:r>
            <w:fldChar w:fldCharType="separate"/>
          </w:r>
          <w:r>
            <w:t>19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"_Toc112954575" </w:instrText>
          </w:r>
          <w:r>
            <w:fldChar w:fldCharType="separate"/>
          </w:r>
          <w:r>
            <w:rPr>
              <w:rStyle w:val="38"/>
            </w:rPr>
            <w:t>2.7.2.</w:t>
          </w:r>
          <w:r>
            <w:rPr>
              <w:rFonts w:asciiTheme="minorHAnsi" w:hAnsiTheme="minorHAnsi" w:eastAsiaTheme="minorEastAsia" w:cstheme="minorBidi"/>
              <w:szCs w:val="22"/>
            </w:rPr>
            <w:tab/>
          </w:r>
          <w:r>
            <w:rPr>
              <w:rStyle w:val="38"/>
            </w:rPr>
            <w:t>城市区域能源使用情况</w:t>
          </w:r>
          <w:r>
            <w:tab/>
          </w:r>
          <w:r>
            <w:fldChar w:fldCharType="begin"/>
          </w:r>
          <w:r>
            <w:instrText xml:space="preserve"> PAGEREF _Toc112954575 \h </w:instrText>
          </w:r>
          <w:r>
            <w:fldChar w:fldCharType="separate"/>
          </w:r>
          <w:r>
            <w:t>22</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"_Toc112954576" </w:instrText>
          </w:r>
          <w:r>
            <w:fldChar w:fldCharType="separate"/>
          </w:r>
          <w:r>
            <w:rPr>
              <w:rStyle w:val="38"/>
            </w:rPr>
            <w:t>2.7.3.</w:t>
          </w:r>
          <w:r>
            <w:rPr>
              <w:rFonts w:asciiTheme="minorHAnsi" w:hAnsiTheme="minorHAnsi" w:eastAsiaTheme="minorEastAsia" w:cstheme="minorBidi"/>
              <w:szCs w:val="22"/>
            </w:rPr>
            <w:tab/>
          </w:r>
          <w:r>
            <w:rPr>
              <w:rStyle w:val="38"/>
            </w:rPr>
            <w:t>车型指定能源类型</w:t>
          </w:r>
          <w:r>
            <w:tab/>
          </w:r>
          <w:r>
            <w:fldChar w:fldCharType="begin"/>
          </w:r>
          <w:r>
            <w:instrText xml:space="preserve"> PAGEREF _Toc112954576 \h </w:instrText>
          </w:r>
          <w:r>
            <w:fldChar w:fldCharType="separate"/>
          </w:r>
          <w:r>
            <w:t>24</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"_Toc112954577" </w:instrText>
          </w:r>
          <w:r>
            <w:fldChar w:fldCharType="separate"/>
          </w:r>
          <w:r>
            <w:rPr>
              <w:rStyle w:val="38"/>
            </w:rPr>
            <w:t>2.7.4.</w:t>
          </w:r>
          <w:r>
            <w:rPr>
              <w:rFonts w:asciiTheme="minorHAnsi" w:hAnsiTheme="minorHAnsi" w:eastAsiaTheme="minorEastAsia" w:cstheme="minorBidi"/>
              <w:szCs w:val="22"/>
            </w:rPr>
            <w:tab/>
          </w:r>
          <w:r>
            <w:rPr>
              <w:rStyle w:val="38"/>
            </w:rPr>
            <w:t>公共费率-油补</w:t>
          </w:r>
          <w:r>
            <w:tab/>
          </w:r>
          <w:r>
            <w:fldChar w:fldCharType="begin"/>
          </w:r>
          <w:r>
            <w:instrText xml:space="preserve"> PAGEREF _Toc112954577 \h </w:instrText>
          </w:r>
          <w:r>
            <w:fldChar w:fldCharType="separate"/>
          </w:r>
          <w:r>
            <w:t>26</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"_Toc112954578" </w:instrText>
          </w:r>
          <w:r>
            <w:fldChar w:fldCharType="separate"/>
          </w:r>
          <w:r>
            <w:rPr>
              <w:rStyle w:val="38"/>
            </w:rPr>
            <w:t>2.7.5.</w:t>
          </w:r>
          <w:r>
            <w:rPr>
              <w:rFonts w:asciiTheme="minorHAnsi" w:hAnsiTheme="minorHAnsi" w:eastAsiaTheme="minorEastAsia" w:cstheme="minorBidi"/>
              <w:szCs w:val="22"/>
            </w:rPr>
            <w:tab/>
          </w:r>
          <w:r>
            <w:rPr>
              <w:rStyle w:val="38"/>
            </w:rPr>
            <w:t>承运商月度考评</w:t>
          </w:r>
          <w:r>
            <w:tab/>
          </w:r>
          <w:r>
            <w:fldChar w:fldCharType="begin"/>
          </w:r>
          <w:r>
            <w:instrText xml:space="preserve"> PAGEREF _Toc112954578 \h </w:instrText>
          </w:r>
          <w:r>
            <w:fldChar w:fldCharType="separate"/>
          </w:r>
          <w:r>
            <w:t>28</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"_Toc112954579" </w:instrText>
          </w:r>
          <w:r>
            <w:fldChar w:fldCharType="separate"/>
          </w:r>
          <w:r>
            <w:rPr>
              <w:rStyle w:val="38"/>
            </w:rPr>
            <w:t>2.8.</w:t>
          </w:r>
          <w:r>
            <w:rPr>
              <w:rFonts w:asciiTheme="minorHAnsi" w:hAnsiTheme="minorHAnsi" w:eastAsiaTheme="minorEastAsia" w:cstheme="minorBidi"/>
              <w:szCs w:val="22"/>
            </w:rPr>
            <w:tab/>
          </w:r>
          <w:r>
            <w:rPr>
              <w:rStyle w:val="38"/>
            </w:rPr>
            <w:t>运输基础档案</w:t>
          </w:r>
          <w:r>
            <w:tab/>
          </w:r>
          <w:r>
            <w:fldChar w:fldCharType="begin"/>
          </w:r>
          <w:r>
            <w:instrText xml:space="preserve"> PAGEREF _Toc112954579 \h </w:instrText>
          </w:r>
          <w:r>
            <w:fldChar w:fldCharType="separate"/>
          </w:r>
          <w:r>
            <w:t>31</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"_Toc112954580" </w:instrText>
          </w:r>
          <w:r>
            <w:fldChar w:fldCharType="separate"/>
          </w:r>
          <w:r>
            <w:rPr>
              <w:rStyle w:val="38"/>
            </w:rPr>
            <w:t>2.8.1.</w:t>
          </w:r>
          <w:r>
            <w:rPr>
              <w:rFonts w:asciiTheme="minorHAnsi" w:hAnsiTheme="minorHAnsi" w:eastAsiaTheme="minorEastAsia" w:cstheme="minorBidi"/>
              <w:szCs w:val="22"/>
            </w:rPr>
            <w:tab/>
          </w:r>
          <w:r>
            <w:rPr>
              <w:rStyle w:val="38"/>
            </w:rPr>
            <w:t>车型管理</w:t>
          </w:r>
          <w:r>
            <w:tab/>
          </w:r>
          <w:r>
            <w:fldChar w:fldCharType="begin"/>
          </w:r>
          <w:r>
            <w:instrText xml:space="preserve"> PAGEREF _Toc112954580 \h </w:instrText>
          </w:r>
          <w:r>
            <w:fldChar w:fldCharType="separate"/>
          </w:r>
          <w:r>
            <w:t>31</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"_Toc112954581" </w:instrText>
          </w:r>
          <w:r>
            <w:fldChar w:fldCharType="separate"/>
          </w:r>
          <w:r>
            <w:rPr>
              <w:rStyle w:val="38"/>
            </w:rPr>
            <w:t>2.8.2.</w:t>
          </w:r>
          <w:r>
            <w:rPr>
              <w:rFonts w:asciiTheme="minorHAnsi" w:hAnsiTheme="minorHAnsi" w:eastAsiaTheme="minorEastAsia" w:cstheme="minorBidi"/>
              <w:szCs w:val="22"/>
            </w:rPr>
            <w:tab/>
          </w:r>
          <w:r>
            <w:rPr>
              <w:rStyle w:val="38"/>
            </w:rPr>
            <w:t>车辆管理</w:t>
          </w:r>
          <w:r>
            <w:tab/>
          </w:r>
          <w:r>
            <w:fldChar w:fldCharType="begin"/>
          </w:r>
          <w:r>
            <w:instrText xml:space="preserve"> PAGEREF _Toc112954581 \h </w:instrText>
          </w:r>
          <w:r>
            <w:fldChar w:fldCharType="separate"/>
          </w:r>
          <w:r>
            <w:t>33</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"_Toc112954582" </w:instrText>
          </w:r>
          <w:r>
            <w:fldChar w:fldCharType="separate"/>
          </w:r>
          <w:r>
            <w:rPr>
              <w:rStyle w:val="38"/>
            </w:rPr>
            <w:t>2.8.3.</w:t>
          </w:r>
          <w:r>
            <w:rPr>
              <w:rFonts w:asciiTheme="minorHAnsi" w:hAnsiTheme="minorHAnsi" w:eastAsiaTheme="minorEastAsia" w:cstheme="minorBidi"/>
              <w:szCs w:val="22"/>
            </w:rPr>
            <w:tab/>
          </w:r>
          <w:r>
            <w:rPr>
              <w:rStyle w:val="38"/>
            </w:rPr>
            <w:t>零件管理（飞梭）</w:t>
          </w:r>
          <w:r>
            <w:tab/>
          </w:r>
          <w:r>
            <w:fldChar w:fldCharType="begin"/>
          </w:r>
          <w:r>
            <w:instrText xml:space="preserve"> PAGEREF _Toc112954582 \h </w:instrText>
          </w:r>
          <w:r>
            <w:fldChar w:fldCharType="separate"/>
          </w:r>
          <w:r>
            <w:t>35</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"_Toc112954583" </w:instrText>
          </w:r>
          <w:r>
            <w:fldChar w:fldCharType="separate"/>
          </w:r>
          <w:r>
            <w:rPr>
              <w:rStyle w:val="38"/>
            </w:rPr>
            <w:t>2.8.4.</w:t>
          </w:r>
          <w:r>
            <w:rPr>
              <w:rFonts w:asciiTheme="minorHAnsi" w:hAnsiTheme="minorHAnsi" w:eastAsiaTheme="minorEastAsia" w:cstheme="minorBidi"/>
              <w:szCs w:val="22"/>
            </w:rPr>
            <w:tab/>
          </w:r>
          <w:r>
            <w:rPr>
              <w:rStyle w:val="38"/>
            </w:rPr>
            <w:t>仓库管理</w:t>
          </w:r>
          <w:r>
            <w:tab/>
          </w:r>
          <w:r>
            <w:fldChar w:fldCharType="begin"/>
          </w:r>
          <w:r>
            <w:instrText xml:space="preserve"> PAGEREF _Toc112954583 \h </w:instrText>
          </w:r>
          <w:r>
            <w:fldChar w:fldCharType="separate"/>
          </w:r>
          <w:r>
            <w:t>36</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"_Toc112954584" </w:instrText>
          </w:r>
          <w:r>
            <w:fldChar w:fldCharType="separate"/>
          </w:r>
          <w:r>
            <w:rPr>
              <w:rStyle w:val="38"/>
            </w:rPr>
            <w:t>2.8.5.</w:t>
          </w:r>
          <w:r>
            <w:rPr>
              <w:rFonts w:asciiTheme="minorHAnsi" w:hAnsiTheme="minorHAnsi" w:eastAsiaTheme="minorEastAsia" w:cstheme="minorBidi"/>
              <w:szCs w:val="22"/>
            </w:rPr>
            <w:tab/>
          </w:r>
          <w:r>
            <w:rPr>
              <w:rStyle w:val="38"/>
            </w:rPr>
            <w:t>工厂管理</w:t>
          </w:r>
          <w:r>
            <w:tab/>
          </w:r>
          <w:r>
            <w:fldChar w:fldCharType="begin"/>
          </w:r>
          <w:r>
            <w:instrText xml:space="preserve"> PAGEREF _Toc112954584 \h </w:instrText>
          </w:r>
          <w:r>
            <w:fldChar w:fldCharType="separate"/>
          </w:r>
          <w:r>
            <w:t>38</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"_Toc112954585" </w:instrText>
          </w:r>
          <w:r>
            <w:fldChar w:fldCharType="separate"/>
          </w:r>
          <w:r>
            <w:rPr>
              <w:rStyle w:val="38"/>
            </w:rPr>
            <w:t>2.8.6.</w:t>
          </w:r>
          <w:r>
            <w:rPr>
              <w:rFonts w:asciiTheme="minorHAnsi" w:hAnsiTheme="minorHAnsi" w:eastAsiaTheme="minorEastAsia" w:cstheme="minorBidi"/>
              <w:szCs w:val="22"/>
            </w:rPr>
            <w:tab/>
          </w:r>
          <w:r>
            <w:rPr>
              <w:rStyle w:val="38"/>
            </w:rPr>
            <w:t>供应商管理</w:t>
          </w:r>
          <w:r>
            <w:tab/>
          </w:r>
          <w:r>
            <w:fldChar w:fldCharType="begin"/>
          </w:r>
          <w:r>
            <w:instrText xml:space="preserve"> PAGEREF _Toc112954585 \h </w:instrText>
          </w:r>
          <w:r>
            <w:fldChar w:fldCharType="separate"/>
          </w:r>
          <w:r>
            <w:t>40</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"_Toc112954586" </w:instrText>
          </w:r>
          <w:r>
            <w:fldChar w:fldCharType="separate"/>
          </w:r>
          <w:r>
            <w:rPr>
              <w:rStyle w:val="38"/>
            </w:rPr>
            <w:t>2.8.7.</w:t>
          </w:r>
          <w:r>
            <w:rPr>
              <w:rFonts w:asciiTheme="minorHAnsi" w:hAnsiTheme="minorHAnsi" w:eastAsiaTheme="minorEastAsia" w:cstheme="minorBidi"/>
              <w:szCs w:val="22"/>
            </w:rPr>
            <w:tab/>
          </w:r>
          <w:r>
            <w:rPr>
              <w:rStyle w:val="38"/>
            </w:rPr>
            <w:t>容器管理</w:t>
          </w:r>
          <w:r>
            <w:tab/>
          </w:r>
          <w:r>
            <w:fldChar w:fldCharType="begin"/>
          </w:r>
          <w:r>
            <w:instrText xml:space="preserve"> PAGEREF _Toc112954586 \h </w:instrText>
          </w:r>
          <w:r>
            <w:fldChar w:fldCharType="separate"/>
          </w:r>
          <w:r>
            <w:t>42</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"_Toc112954587" </w:instrText>
          </w:r>
          <w:r>
            <w:fldChar w:fldCharType="separate"/>
          </w:r>
          <w:r>
            <w:rPr>
              <w:rStyle w:val="38"/>
            </w:rPr>
            <w:t>2.8.8.</w:t>
          </w:r>
          <w:r>
            <w:rPr>
              <w:rFonts w:asciiTheme="minorHAnsi" w:hAnsiTheme="minorHAnsi" w:eastAsiaTheme="minorEastAsia" w:cstheme="minorBidi"/>
              <w:szCs w:val="22"/>
            </w:rPr>
            <w:tab/>
          </w:r>
          <w:r>
            <w:rPr>
              <w:rStyle w:val="38"/>
            </w:rPr>
            <w:t>网点管理</w:t>
          </w:r>
          <w:r>
            <w:tab/>
          </w:r>
          <w:r>
            <w:fldChar w:fldCharType="begin"/>
          </w:r>
          <w:r>
            <w:instrText xml:space="preserve"> PAGEREF _Toc112954587 \h </w:instrText>
          </w:r>
          <w:r>
            <w:fldChar w:fldCharType="separate"/>
          </w:r>
          <w:r>
            <w:t>44</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"_Toc112954588" </w:instrText>
          </w:r>
          <w:r>
            <w:fldChar w:fldCharType="separate"/>
          </w:r>
          <w:r>
            <w:rPr>
              <w:rStyle w:val="38"/>
            </w:rPr>
            <w:t>2.8.9.</w:t>
          </w:r>
          <w:r>
            <w:rPr>
              <w:rFonts w:asciiTheme="minorHAnsi" w:hAnsiTheme="minorHAnsi" w:eastAsiaTheme="minorEastAsia" w:cstheme="minorBidi"/>
              <w:szCs w:val="22"/>
            </w:rPr>
            <w:tab/>
          </w:r>
          <w:r>
            <w:rPr>
              <w:rStyle w:val="38"/>
            </w:rPr>
            <w:t>定额管理</w:t>
          </w:r>
          <w:r>
            <w:tab/>
          </w:r>
          <w:r>
            <w:fldChar w:fldCharType="begin"/>
          </w:r>
          <w:r>
            <w:instrText xml:space="preserve"> PAGEREF _Toc112954588 \h </w:instrText>
          </w:r>
          <w:r>
            <w:fldChar w:fldCharType="separate"/>
          </w:r>
          <w:r>
            <w:t>46</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"_Toc112954589" </w:instrText>
          </w:r>
          <w:r>
            <w:fldChar w:fldCharType="separate"/>
          </w:r>
          <w:r>
            <w:rPr>
              <w:rStyle w:val="38"/>
            </w:rPr>
            <w:t>2.8.10.</w:t>
          </w:r>
          <w:r>
            <w:rPr>
              <w:rFonts w:asciiTheme="minorHAnsi" w:hAnsiTheme="minorHAnsi" w:eastAsiaTheme="minorEastAsia" w:cstheme="minorBidi"/>
              <w:szCs w:val="22"/>
            </w:rPr>
            <w:tab/>
          </w:r>
          <w:r>
            <w:rPr>
              <w:rStyle w:val="38"/>
            </w:rPr>
            <w:t>托盘管理</w:t>
          </w:r>
          <w:r>
            <w:tab/>
          </w:r>
          <w:r>
            <w:fldChar w:fldCharType="begin"/>
          </w:r>
          <w:r>
            <w:instrText xml:space="preserve"> PAGEREF _Toc112954589 \h </w:instrText>
          </w:r>
          <w:r>
            <w:fldChar w:fldCharType="separate"/>
          </w:r>
          <w:r>
            <w:t>48</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"_Toc112954590" </w:instrText>
          </w:r>
          <w:r>
            <w:fldChar w:fldCharType="separate"/>
          </w:r>
          <w:r>
            <w:rPr>
              <w:rStyle w:val="38"/>
            </w:rPr>
            <w:t>2.9.</w:t>
          </w:r>
          <w:r>
            <w:rPr>
              <w:rFonts w:asciiTheme="minorHAnsi" w:hAnsiTheme="minorHAnsi" w:eastAsiaTheme="minorEastAsia" w:cstheme="minorBidi"/>
              <w:szCs w:val="22"/>
            </w:rPr>
            <w:tab/>
          </w:r>
          <w:r>
            <w:rPr>
              <w:rStyle w:val="38"/>
            </w:rPr>
            <w:t>合同管理</w:t>
          </w:r>
          <w:r>
            <w:tab/>
          </w:r>
          <w:r>
            <w:fldChar w:fldCharType="begin"/>
          </w:r>
          <w:r>
            <w:instrText xml:space="preserve"> PAGEREF _Toc112954590 \h </w:instrText>
          </w:r>
          <w:r>
            <w:fldChar w:fldCharType="separate"/>
          </w:r>
          <w:r>
            <w:t>50</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"_Toc112954591" </w:instrText>
          </w:r>
          <w:r>
            <w:fldChar w:fldCharType="separate"/>
          </w:r>
          <w:r>
            <w:rPr>
              <w:rStyle w:val="38"/>
            </w:rPr>
            <w:t>2.9.1.</w:t>
          </w:r>
          <w:r>
            <w:rPr>
              <w:rFonts w:asciiTheme="minorHAnsi" w:hAnsiTheme="minorHAnsi" w:eastAsiaTheme="minorEastAsia" w:cstheme="minorBidi"/>
              <w:szCs w:val="22"/>
            </w:rPr>
            <w:tab/>
          </w:r>
          <w:r>
            <w:rPr>
              <w:rStyle w:val="38"/>
            </w:rPr>
            <w:t>合同信息查询</w:t>
          </w:r>
          <w:r>
            <w:tab/>
          </w:r>
          <w:r>
            <w:fldChar w:fldCharType="begin"/>
          </w:r>
          <w:r>
            <w:instrText xml:space="preserve"> PAGEREF _Toc112954591 \h </w:instrText>
          </w:r>
          <w:r>
            <w:fldChar w:fldCharType="separate"/>
          </w:r>
          <w:r>
            <w:t>50</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"_Toc112954592" </w:instrText>
          </w:r>
          <w:r>
            <w:fldChar w:fldCharType="separate"/>
          </w:r>
          <w:r>
            <w:rPr>
              <w:rStyle w:val="38"/>
            </w:rPr>
            <w:t>2.9.2.</w:t>
          </w:r>
          <w:r>
            <w:rPr>
              <w:rFonts w:asciiTheme="minorHAnsi" w:hAnsiTheme="minorHAnsi" w:eastAsiaTheme="minorEastAsia" w:cstheme="minorBidi"/>
              <w:szCs w:val="22"/>
            </w:rPr>
            <w:tab/>
          </w:r>
          <w:r>
            <w:rPr>
              <w:rStyle w:val="38"/>
            </w:rPr>
            <w:t>合同信息详情</w:t>
          </w:r>
          <w:r>
            <w:tab/>
          </w:r>
          <w:r>
            <w:fldChar w:fldCharType="begin"/>
          </w:r>
          <w:r>
            <w:instrText xml:space="preserve"> PAGEREF _Toc112954592 \h </w:instrText>
          </w:r>
          <w:r>
            <w:fldChar w:fldCharType="separate"/>
          </w:r>
          <w:r>
            <w:t>51</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"_Toc112954593" </w:instrText>
          </w:r>
          <w:r>
            <w:fldChar w:fldCharType="separate"/>
          </w:r>
          <w:r>
            <w:rPr>
              <w:rStyle w:val="38"/>
            </w:rPr>
            <w:t>2.9.3.</w:t>
          </w:r>
          <w:r>
            <w:rPr>
              <w:rFonts w:asciiTheme="minorHAnsi" w:hAnsiTheme="minorHAnsi" w:eastAsiaTheme="minorEastAsia" w:cstheme="minorBidi"/>
              <w:szCs w:val="22"/>
            </w:rPr>
            <w:tab/>
          </w:r>
          <w:r>
            <w:rPr>
              <w:rStyle w:val="38"/>
            </w:rPr>
            <w:t>线路信息查询</w:t>
          </w:r>
          <w:r>
            <w:tab/>
          </w:r>
          <w:r>
            <w:fldChar w:fldCharType="begin"/>
          </w:r>
          <w:r>
            <w:instrText xml:space="preserve"> PAGEREF _Toc112954593 \h </w:instrText>
          </w:r>
          <w:r>
            <w:fldChar w:fldCharType="separate"/>
          </w:r>
          <w:r>
            <w:t>54</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"_Toc112954594" </w:instrText>
          </w:r>
          <w:r>
            <w:fldChar w:fldCharType="separate"/>
          </w:r>
          <w:r>
            <w:rPr>
              <w:rStyle w:val="38"/>
            </w:rPr>
            <w:t>2.9.4.</w:t>
          </w:r>
          <w:r>
            <w:rPr>
              <w:rFonts w:asciiTheme="minorHAnsi" w:hAnsiTheme="minorHAnsi" w:eastAsiaTheme="minorEastAsia" w:cstheme="minorBidi"/>
              <w:szCs w:val="22"/>
            </w:rPr>
            <w:tab/>
          </w:r>
          <w:r>
            <w:rPr>
              <w:rStyle w:val="38"/>
            </w:rPr>
            <w:t>价格信息查询</w:t>
          </w:r>
          <w:r>
            <w:tab/>
          </w:r>
          <w:r>
            <w:fldChar w:fldCharType="begin"/>
          </w:r>
          <w:r>
            <w:instrText xml:space="preserve"> PAGEREF _Toc112954594 \h </w:instrText>
          </w:r>
          <w:r>
            <w:fldChar w:fldCharType="separate"/>
          </w:r>
          <w:r>
            <w:t>55</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"_Toc112954595" </w:instrText>
          </w:r>
          <w:r>
            <w:fldChar w:fldCharType="separate"/>
          </w:r>
          <w:r>
            <w:rPr>
              <w:rStyle w:val="38"/>
            </w:rPr>
            <w:t>2.10.</w:t>
          </w:r>
          <w:r>
            <w:rPr>
              <w:rFonts w:asciiTheme="minorHAnsi" w:hAnsiTheme="minorHAnsi" w:eastAsiaTheme="minorEastAsia" w:cstheme="minorBidi"/>
              <w:szCs w:val="22"/>
            </w:rPr>
            <w:tab/>
          </w:r>
          <w:r>
            <w:rPr>
              <w:rStyle w:val="38"/>
            </w:rPr>
            <w:t>计费单据</w:t>
          </w:r>
          <w:r>
            <w:tab/>
          </w:r>
          <w:r>
            <w:fldChar w:fldCharType="begin"/>
          </w:r>
          <w:r>
            <w:instrText xml:space="preserve"> PAGEREF _Toc112954595 \h </w:instrText>
          </w:r>
          <w:r>
            <w:fldChar w:fldCharType="separate"/>
          </w:r>
          <w:r>
            <w:t>57</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"_Toc112954596" </w:instrText>
          </w:r>
          <w:r>
            <w:fldChar w:fldCharType="separate"/>
          </w:r>
          <w:r>
            <w:rPr>
              <w:rStyle w:val="38"/>
            </w:rPr>
            <w:t>2.10.1.</w:t>
          </w:r>
          <w:r>
            <w:rPr>
              <w:rFonts w:asciiTheme="minorHAnsi" w:hAnsiTheme="minorHAnsi" w:eastAsiaTheme="minorEastAsia" w:cstheme="minorBidi"/>
              <w:szCs w:val="22"/>
            </w:rPr>
            <w:tab/>
          </w:r>
          <w:r>
            <w:rPr>
              <w:rStyle w:val="38"/>
            </w:rPr>
            <w:t>客户订单</w:t>
          </w:r>
          <w:r>
            <w:tab/>
          </w:r>
          <w:r>
            <w:fldChar w:fldCharType="begin"/>
          </w:r>
          <w:r>
            <w:instrText xml:space="preserve"> PAGEREF _Toc112954596 \h </w:instrText>
          </w:r>
          <w:r>
            <w:fldChar w:fldCharType="separate"/>
          </w:r>
          <w:r>
            <w:t>57</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"_Toc112954597" </w:instrText>
          </w:r>
          <w:r>
            <w:fldChar w:fldCharType="separate"/>
          </w:r>
          <w:r>
            <w:rPr>
              <w:rStyle w:val="38"/>
            </w:rPr>
            <w:t>2.10.2.</w:t>
          </w:r>
          <w:r>
            <w:rPr>
              <w:rFonts w:asciiTheme="minorHAnsi" w:hAnsiTheme="minorHAnsi" w:eastAsiaTheme="minorEastAsia" w:cstheme="minorBidi"/>
              <w:szCs w:val="22"/>
            </w:rPr>
            <w:tab/>
          </w:r>
          <w:r>
            <w:rPr>
              <w:rStyle w:val="38"/>
            </w:rPr>
            <w:t>运输需求</w:t>
          </w:r>
          <w:r>
            <w:tab/>
          </w:r>
          <w:r>
            <w:fldChar w:fldCharType="begin"/>
          </w:r>
          <w:r>
            <w:instrText xml:space="preserve"> PAGEREF _Toc112954597 \h </w:instrText>
          </w:r>
          <w:r>
            <w:fldChar w:fldCharType="separate"/>
          </w:r>
          <w:r>
            <w:t>59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"_Toc112954598" </w:instrText>
          </w:r>
          <w:r>
            <w:fldChar w:fldCharType="separate"/>
          </w:r>
          <w:r>
            <w:rPr>
              <w:rStyle w:val="38"/>
            </w:rPr>
            <w:t>2.10.3.</w:t>
          </w:r>
          <w:r>
            <w:rPr>
              <w:rFonts w:asciiTheme="minorHAnsi" w:hAnsiTheme="minorHAnsi" w:eastAsiaTheme="minorEastAsia" w:cstheme="minorBidi"/>
              <w:szCs w:val="22"/>
            </w:rPr>
            <w:tab/>
          </w:r>
          <w:r>
            <w:rPr>
              <w:rStyle w:val="38"/>
            </w:rPr>
            <w:t>路由订单</w:t>
          </w:r>
          <w:r>
            <w:tab/>
          </w:r>
          <w:r>
            <w:fldChar w:fldCharType="begin"/>
          </w:r>
          <w:r>
            <w:instrText xml:space="preserve"> PAGEREF _Toc112954598 \h </w:instrText>
          </w:r>
          <w:r>
            <w:fldChar w:fldCharType="separate"/>
          </w:r>
          <w:r>
            <w:t>60</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"_Toc112954599" </w:instrText>
          </w:r>
          <w:r>
            <w:fldChar w:fldCharType="separate"/>
          </w:r>
          <w:r>
            <w:rPr>
              <w:rStyle w:val="38"/>
            </w:rPr>
            <w:t>2.10.4.</w:t>
          </w:r>
          <w:r>
            <w:rPr>
              <w:rFonts w:asciiTheme="minorHAnsi" w:hAnsiTheme="minorHAnsi" w:eastAsiaTheme="minorEastAsia" w:cstheme="minorBidi"/>
              <w:szCs w:val="22"/>
            </w:rPr>
            <w:tab/>
          </w:r>
          <w:r>
            <w:rPr>
              <w:rStyle w:val="38"/>
            </w:rPr>
            <w:t>运单</w:t>
          </w:r>
          <w:r>
            <w:tab/>
          </w:r>
          <w:r>
            <w:fldChar w:fldCharType="begin"/>
          </w:r>
          <w:r>
            <w:instrText xml:space="preserve"> PAGEREF _Toc112954599 \h </w:instrText>
          </w:r>
          <w:r>
            <w:fldChar w:fldCharType="separate"/>
          </w:r>
          <w:r>
            <w:t>60</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"_Toc112954600" </w:instrText>
          </w:r>
          <w:r>
            <w:fldChar w:fldCharType="separate"/>
          </w:r>
          <w:r>
            <w:rPr>
              <w:rStyle w:val="38"/>
            </w:rPr>
            <w:t>2.10.5.</w:t>
          </w:r>
          <w:r>
            <w:rPr>
              <w:rFonts w:asciiTheme="minorHAnsi" w:hAnsiTheme="minorHAnsi" w:eastAsiaTheme="minorEastAsia" w:cstheme="minorBidi"/>
              <w:szCs w:val="22"/>
            </w:rPr>
            <w:tab/>
          </w:r>
          <w:r>
            <w:rPr>
              <w:rStyle w:val="38"/>
            </w:rPr>
            <w:t>车辆考勤</w:t>
          </w:r>
          <w:r>
            <w:tab/>
          </w:r>
          <w:r>
            <w:fldChar w:fldCharType="begin"/>
          </w:r>
          <w:r>
            <w:instrText xml:space="preserve"> PAGEREF _Toc112954600 \h </w:instrText>
          </w:r>
          <w:r>
            <w:fldChar w:fldCharType="separate"/>
          </w:r>
          <w:r>
            <w:t>61</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"_Toc112954601" </w:instrText>
          </w:r>
          <w:r>
            <w:fldChar w:fldCharType="separate"/>
          </w:r>
          <w:r>
            <w:rPr>
              <w:rStyle w:val="38"/>
            </w:rPr>
            <w:t>2.10.6.</w:t>
          </w:r>
          <w:r>
            <w:rPr>
              <w:rFonts w:asciiTheme="minorHAnsi" w:hAnsiTheme="minorHAnsi" w:eastAsiaTheme="minorEastAsia" w:cstheme="minorBidi"/>
              <w:szCs w:val="22"/>
            </w:rPr>
            <w:tab/>
          </w:r>
          <w:r>
            <w:rPr>
              <w:rStyle w:val="38"/>
            </w:rPr>
            <w:t>补贴款</w:t>
          </w:r>
          <w:r>
            <w:tab/>
          </w:r>
          <w:r>
            <w:fldChar w:fldCharType="begin"/>
          </w:r>
          <w:r>
            <w:instrText xml:space="preserve"> PAGEREF _Toc112954601 \h </w:instrText>
          </w:r>
          <w:r>
            <w:fldChar w:fldCharType="separate"/>
          </w:r>
          <w:r>
            <w:t>62</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"_Toc112954602" </w:instrText>
          </w:r>
          <w:r>
            <w:fldChar w:fldCharType="separate"/>
          </w:r>
          <w:r>
            <w:rPr>
              <w:rStyle w:val="38"/>
            </w:rPr>
            <w:t>2.11.</w:t>
          </w:r>
          <w:r>
            <w:rPr>
              <w:rFonts w:asciiTheme="minorHAnsi" w:hAnsiTheme="minorHAnsi" w:eastAsiaTheme="minorEastAsia" w:cstheme="minorBidi"/>
              <w:szCs w:val="22"/>
            </w:rPr>
            <w:tab/>
          </w:r>
          <w:r>
            <w:rPr>
              <w:rStyle w:val="38"/>
            </w:rPr>
            <w:t>计费凭据</w:t>
          </w:r>
          <w:r>
            <w:tab/>
          </w:r>
          <w:r>
            <w:fldChar w:fldCharType="begin"/>
          </w:r>
          <w:r>
            <w:instrText xml:space="preserve"> PAGEREF _Toc112954602 \h </w:instrText>
          </w:r>
          <w:r>
            <w:fldChar w:fldCharType="separate"/>
          </w:r>
          <w:r>
            <w:t>62</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"_Toc112954603" </w:instrText>
          </w:r>
          <w:r>
            <w:fldChar w:fldCharType="separate"/>
          </w:r>
          <w:r>
            <w:rPr>
              <w:rStyle w:val="38"/>
            </w:rPr>
            <w:t>2.11.1.</w:t>
          </w:r>
          <w:r>
            <w:rPr>
              <w:rFonts w:asciiTheme="minorHAnsi" w:hAnsiTheme="minorHAnsi" w:eastAsiaTheme="minorEastAsia" w:cstheme="minorBidi"/>
              <w:szCs w:val="22"/>
            </w:rPr>
            <w:tab/>
          </w:r>
          <w:r>
            <w:rPr>
              <w:rStyle w:val="38"/>
            </w:rPr>
            <w:t>应收计费凭据</w:t>
          </w:r>
          <w:r>
            <w:tab/>
          </w:r>
          <w:r>
            <w:fldChar w:fldCharType="begin"/>
          </w:r>
          <w:r>
            <w:instrText xml:space="preserve"> PAGEREF _Toc112954603 \h </w:instrText>
          </w:r>
          <w:r>
            <w:fldChar w:fldCharType="separate"/>
          </w:r>
          <w:r>
            <w:t>62</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"_Toc112954604" </w:instrText>
          </w:r>
          <w:r>
            <w:fldChar w:fldCharType="separate"/>
          </w:r>
          <w:r>
            <w:rPr>
              <w:rStyle w:val="38"/>
            </w:rPr>
            <w:t>2.11.2.</w:t>
          </w:r>
          <w:r>
            <w:rPr>
              <w:rFonts w:asciiTheme="minorHAnsi" w:hAnsiTheme="minorHAnsi" w:eastAsiaTheme="minorEastAsia" w:cstheme="minorBidi"/>
              <w:szCs w:val="22"/>
            </w:rPr>
            <w:tab/>
          </w:r>
          <w:r>
            <w:rPr>
              <w:rStyle w:val="38"/>
            </w:rPr>
            <w:t>应付计费凭据</w:t>
          </w:r>
          <w:r>
            <w:tab/>
          </w:r>
          <w:r>
            <w:fldChar w:fldCharType="begin"/>
          </w:r>
          <w:r>
            <w:instrText xml:space="preserve"> PAGEREF _Toc112954604 \h </w:instrText>
          </w:r>
          <w:r>
            <w:fldChar w:fldCharType="separate"/>
          </w:r>
          <w:r>
            <w:t>66</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"_Toc112954605" </w:instrText>
          </w:r>
          <w:r>
            <w:fldChar w:fldCharType="separate"/>
          </w:r>
          <w:r>
            <w:rPr>
              <w:rStyle w:val="38"/>
            </w:rPr>
            <w:t>2.12.</w:t>
          </w:r>
          <w:r>
            <w:rPr>
              <w:rFonts w:asciiTheme="minorHAnsi" w:hAnsiTheme="minorHAnsi" w:eastAsiaTheme="minorEastAsia" w:cstheme="minorBidi"/>
              <w:szCs w:val="22"/>
            </w:rPr>
            <w:tab/>
          </w:r>
          <w:r>
            <w:rPr>
              <w:rStyle w:val="38"/>
            </w:rPr>
            <w:t>应收结算单</w:t>
          </w:r>
          <w:r>
            <w:tab/>
          </w:r>
          <w:r>
            <w:fldChar w:fldCharType="begin"/>
          </w:r>
          <w:r>
            <w:instrText xml:space="preserve"> PAGEREF _Toc112954605 \h </w:instrText>
          </w:r>
          <w:r>
            <w:fldChar w:fldCharType="separate"/>
          </w:r>
          <w:r>
            <w:t>69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"_Toc112954606" </w:instrText>
          </w:r>
          <w:r>
            <w:fldChar w:fldCharType="separate"/>
          </w:r>
          <w:r>
            <w:rPr>
              <w:rStyle w:val="38"/>
            </w:rPr>
            <w:t>2.12.1.</w:t>
          </w:r>
          <w:r>
            <w:rPr>
              <w:rFonts w:asciiTheme="minorHAnsi" w:hAnsiTheme="minorHAnsi" w:eastAsiaTheme="minorEastAsia" w:cstheme="minorBidi"/>
              <w:szCs w:val="22"/>
            </w:rPr>
            <w:tab/>
          </w:r>
          <w:r>
            <w:rPr>
              <w:rStyle w:val="38"/>
            </w:rPr>
            <w:t>应收结算单-按托</w:t>
          </w:r>
          <w:r>
            <w:tab/>
          </w:r>
          <w:r>
            <w:fldChar w:fldCharType="begin"/>
          </w:r>
          <w:r>
            <w:instrText xml:space="preserve"> PAGEREF _Toc112954606 \h </w:instrText>
          </w:r>
          <w:r>
            <w:fldChar w:fldCharType="separate"/>
          </w:r>
          <w:r>
            <w:t>69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"_Toc112954607" </w:instrText>
          </w:r>
          <w:r>
            <w:fldChar w:fldCharType="separate"/>
          </w:r>
          <w:r>
            <w:rPr>
              <w:rStyle w:val="38"/>
            </w:rPr>
            <w:t>2.12.2.</w:t>
          </w:r>
          <w:r>
            <w:rPr>
              <w:rFonts w:asciiTheme="minorHAnsi" w:hAnsiTheme="minorHAnsi" w:eastAsiaTheme="minorEastAsia" w:cstheme="minorBidi"/>
              <w:szCs w:val="22"/>
            </w:rPr>
            <w:tab/>
          </w:r>
          <w:r>
            <w:rPr>
              <w:rStyle w:val="38"/>
            </w:rPr>
            <w:t>应收结算单-按方</w:t>
          </w:r>
          <w:r>
            <w:tab/>
          </w:r>
          <w:r>
            <w:fldChar w:fldCharType="begin"/>
          </w:r>
          <w:r>
            <w:instrText xml:space="preserve"> PAGEREF _Toc112954607 \h </w:instrText>
          </w:r>
          <w:r>
            <w:fldChar w:fldCharType="separate"/>
          </w:r>
          <w:r>
            <w:t>69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"_Toc112954608" </w:instrText>
          </w:r>
          <w:r>
            <w:fldChar w:fldCharType="separate"/>
          </w:r>
          <w:r>
            <w:rPr>
              <w:rStyle w:val="38"/>
            </w:rPr>
            <w:t>2.12.3.</w:t>
          </w:r>
          <w:r>
            <w:rPr>
              <w:rFonts w:asciiTheme="minorHAnsi" w:hAnsiTheme="minorHAnsi" w:eastAsiaTheme="minorEastAsia" w:cstheme="minorBidi"/>
              <w:szCs w:val="22"/>
            </w:rPr>
            <w:tab/>
          </w:r>
          <w:r>
            <w:rPr>
              <w:rStyle w:val="38"/>
            </w:rPr>
            <w:t>应收结算单-按重</w:t>
          </w:r>
          <w:r>
            <w:tab/>
          </w:r>
          <w:r>
            <w:fldChar w:fldCharType="begin"/>
          </w:r>
          <w:r>
            <w:instrText xml:space="preserve"> PAGEREF _Toc112954608 \h </w:instrText>
          </w:r>
          <w:r>
            <w:fldChar w:fldCharType="separate"/>
          </w:r>
          <w:r>
            <w:t>79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"_Toc112954609" </w:instrText>
          </w:r>
          <w:r>
            <w:fldChar w:fldCharType="separate"/>
          </w:r>
          <w:r>
            <w:rPr>
              <w:rStyle w:val="38"/>
            </w:rPr>
            <w:t>2.12.4.</w:t>
          </w:r>
          <w:r>
            <w:rPr>
              <w:rFonts w:asciiTheme="minorHAnsi" w:hAnsiTheme="minorHAnsi" w:eastAsiaTheme="minorEastAsia" w:cstheme="minorBidi"/>
              <w:szCs w:val="22"/>
            </w:rPr>
            <w:tab/>
          </w:r>
          <w:r>
            <w:rPr>
              <w:rStyle w:val="38"/>
            </w:rPr>
            <w:t>应收结算单-按方按重（重量体积）</w:t>
          </w:r>
          <w:r>
            <w:tab/>
          </w:r>
          <w:r>
            <w:fldChar w:fldCharType="begin"/>
          </w:r>
          <w:r>
            <w:instrText xml:space="preserve"> PAGEREF _Toc112954609 \h </w:instrText>
          </w:r>
          <w:r>
            <w:fldChar w:fldCharType="separate"/>
          </w:r>
          <w:r>
            <w:t>84</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"_Toc112954610" </w:instrText>
          </w:r>
          <w:r>
            <w:fldChar w:fldCharType="separate"/>
          </w:r>
          <w:r>
            <w:rPr>
              <w:rStyle w:val="38"/>
            </w:rPr>
            <w:t>2.12.5.</w:t>
          </w:r>
          <w:r>
            <w:rPr>
              <w:rFonts w:asciiTheme="minorHAnsi" w:hAnsiTheme="minorHAnsi" w:eastAsiaTheme="minorEastAsia" w:cstheme="minorBidi"/>
              <w:szCs w:val="22"/>
            </w:rPr>
            <w:tab/>
          </w:r>
          <w:r>
            <w:rPr>
              <w:rStyle w:val="38"/>
            </w:rPr>
            <w:t>应收结算单-按趟</w:t>
          </w:r>
          <w:r>
            <w:tab/>
          </w:r>
          <w:r>
            <w:fldChar w:fldCharType="begin"/>
          </w:r>
          <w:r>
            <w:instrText xml:space="preserve"> PAGEREF _Toc112954610 \h </w:instrText>
          </w:r>
          <w:r>
            <w:fldChar w:fldCharType="separate"/>
          </w:r>
          <w:r>
            <w:t>93</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"_Toc112954611" </w:instrText>
          </w:r>
          <w:r>
            <w:fldChar w:fldCharType="separate"/>
          </w:r>
          <w:r>
            <w:rPr>
              <w:rStyle w:val="38"/>
            </w:rPr>
            <w:t>2.12.6.</w:t>
          </w:r>
          <w:r>
            <w:rPr>
              <w:rFonts w:asciiTheme="minorHAnsi" w:hAnsiTheme="minorHAnsi" w:eastAsiaTheme="minorEastAsia" w:cstheme="minorBidi"/>
              <w:szCs w:val="22"/>
            </w:rPr>
            <w:tab/>
          </w:r>
          <w:r>
            <w:rPr>
              <w:rStyle w:val="38"/>
            </w:rPr>
            <w:t>应收结算单-E3</w:t>
          </w:r>
          <w:r>
            <w:tab/>
          </w:r>
          <w:r>
            <w:fldChar w:fldCharType="begin"/>
          </w:r>
          <w:r>
            <w:instrText xml:space="preserve"> PAGEREF _Toc112954611 \h </w:instrText>
          </w:r>
          <w:r>
            <w:fldChar w:fldCharType="separate"/>
          </w:r>
          <w:r>
            <w:t>99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"_Toc112954612" </w:instrText>
          </w:r>
          <w:r>
            <w:fldChar w:fldCharType="separate"/>
          </w:r>
          <w:r>
            <w:rPr>
              <w:rStyle w:val="38"/>
            </w:rPr>
            <w:t>2.12.7.</w:t>
          </w:r>
          <w:r>
            <w:rPr>
              <w:rFonts w:asciiTheme="minorHAnsi" w:hAnsiTheme="minorHAnsi" w:eastAsiaTheme="minorEastAsia" w:cstheme="minorBidi"/>
              <w:szCs w:val="22"/>
            </w:rPr>
            <w:tab/>
          </w:r>
          <w:r>
            <w:rPr>
              <w:rStyle w:val="38"/>
            </w:rPr>
            <w:t>按台份</w:t>
          </w:r>
          <w:r>
            <w:tab/>
          </w:r>
          <w:r>
            <w:fldChar w:fldCharType="begin"/>
          </w:r>
          <w:r>
            <w:instrText xml:space="preserve"> PAGEREF _Toc112954612 \h </w:instrText>
          </w:r>
          <w:r>
            <w:fldChar w:fldCharType="separate"/>
          </w:r>
          <w:r>
            <w:t>99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"_Toc112954613" </w:instrText>
          </w:r>
          <w:r>
            <w:fldChar w:fldCharType="separate"/>
          </w:r>
          <w:r>
            <w:rPr>
              <w:rStyle w:val="38"/>
            </w:rPr>
            <w:t>2.12.8.</w:t>
          </w:r>
          <w:r>
            <w:rPr>
              <w:rFonts w:asciiTheme="minorHAnsi" w:hAnsiTheme="minorHAnsi" w:eastAsiaTheme="minorEastAsia" w:cstheme="minorBidi"/>
              <w:szCs w:val="22"/>
            </w:rPr>
            <w:tab/>
          </w:r>
          <w:r>
            <w:rPr>
              <w:rStyle w:val="38"/>
            </w:rPr>
            <w:t>按数量</w:t>
          </w:r>
          <w:r>
            <w:tab/>
          </w:r>
          <w:r>
            <w:fldChar w:fldCharType="begin"/>
          </w:r>
          <w:r>
            <w:instrText xml:space="preserve"> PAGEREF _Toc112954613 \h </w:instrText>
          </w:r>
          <w:r>
            <w:fldChar w:fldCharType="separate"/>
          </w:r>
          <w:r>
            <w:t>104</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"_Toc112954614" </w:instrText>
          </w:r>
          <w:r>
            <w:fldChar w:fldCharType="separate"/>
          </w:r>
          <w:r>
            <w:rPr>
              <w:rStyle w:val="38"/>
            </w:rPr>
            <w:t>2.12.9.</w:t>
          </w:r>
          <w:r>
            <w:rPr>
              <w:rFonts w:asciiTheme="minorHAnsi" w:hAnsiTheme="minorHAnsi" w:eastAsiaTheme="minorEastAsia" w:cstheme="minorBidi"/>
              <w:szCs w:val="22"/>
            </w:rPr>
            <w:tab/>
          </w:r>
          <w:r>
            <w:rPr>
              <w:rStyle w:val="38"/>
            </w:rPr>
            <w:t>应收结算单-油补</w:t>
          </w:r>
          <w:r>
            <w:tab/>
          </w:r>
          <w:r>
            <w:fldChar w:fldCharType="begin"/>
          </w:r>
          <w:r>
            <w:instrText xml:space="preserve"> PAGEREF _Toc112954614 \h </w:instrText>
          </w:r>
          <w:r>
            <w:fldChar w:fldCharType="separate"/>
          </w:r>
          <w:r>
            <w:t>109</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"_Toc112954615" </w:instrText>
          </w:r>
          <w:r>
            <w:fldChar w:fldCharType="separate"/>
          </w:r>
          <w:r>
            <w:rPr>
              <w:rStyle w:val="38"/>
            </w:rPr>
            <w:t>2.12.10.</w:t>
          </w:r>
          <w:r>
            <w:rPr>
              <w:rFonts w:asciiTheme="minorHAnsi" w:hAnsiTheme="minorHAnsi" w:eastAsiaTheme="minorEastAsia" w:cstheme="minorBidi"/>
              <w:szCs w:val="22"/>
            </w:rPr>
            <w:tab/>
          </w:r>
          <w:r>
            <w:rPr>
              <w:rStyle w:val="38"/>
            </w:rPr>
            <w:t>应收结算单-仓库（仓储）</w:t>
          </w:r>
          <w:r>
            <w:tab/>
          </w:r>
          <w:r>
            <w:fldChar w:fldCharType="begin"/>
          </w:r>
          <w:r>
            <w:instrText xml:space="preserve"> PAGEREF _Toc112954615 \h </w:instrText>
          </w:r>
          <w:r>
            <w:fldChar w:fldCharType="separate"/>
          </w:r>
          <w:r>
            <w:t>110</w:t>
          </w:r>
          <w:r>
            <w:fldChar w:fldCharType="end"/>
          </w:r>
          <w:r>
            <w:fldChar w:fldCharType="end"/>
          </w:r>
        </w:p>
        <w:p>
          <w:pPr>
            <w:pStyle w:val="17"/>
            <w:tabs>
              <w:tab w:val="left" w:pos="1725"/>
              <w:tab w:val="right" w:leader="dot" w:pos="9628"/>
            </w:tabs>
            <w:rPr>
              <w:rFonts w:asciiTheme="minorHAnsi" w:hAnsiTheme="minorHAnsi" w:eastAsiaTheme="minorEastAsia" w:cstheme="minorBidi"/>
              <w:szCs w:val="22"/>
            </w:rPr>
          </w:pPr>
          <w:r>
            <w:fldChar w:fldCharType="begin"/>
          </w:r>
          <w:r>
            <w:instrText xml:space="preserve"> HYPERLINK \l "_Toc112954616" </w:instrText>
          </w:r>
          <w:r>
            <w:fldChar w:fldCharType="separate"/>
          </w:r>
          <w:r>
            <w:rPr>
              <w:rStyle w:val="38"/>
            </w:rPr>
            <w:t>2.12.11.</w:t>
          </w:r>
          <w:r>
            <w:rPr>
              <w:rFonts w:asciiTheme="minorHAnsi" w:hAnsiTheme="minorHAnsi" w:eastAsiaTheme="minorEastAsia" w:cstheme="minorBidi"/>
              <w:szCs w:val="22"/>
            </w:rPr>
            <w:tab/>
          </w:r>
          <w:r>
            <w:rPr>
              <w:rStyle w:val="38"/>
            </w:rPr>
            <w:t>按劳务考勤</w:t>
          </w:r>
          <w:r>
            <w:tab/>
          </w:r>
          <w:r>
            <w:fldChar w:fldCharType="begin"/>
          </w:r>
          <w:r>
            <w:instrText xml:space="preserve"> PAGEREF _Toc112954616 \h </w:instrText>
          </w:r>
          <w:r>
            <w:fldChar w:fldCharType="separate"/>
          </w:r>
          <w:r>
            <w:t>110</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"_Toc112954617" </w:instrText>
          </w:r>
          <w:r>
            <w:fldChar w:fldCharType="separate"/>
          </w:r>
          <w:r>
            <w:rPr>
              <w:rStyle w:val="38"/>
            </w:rPr>
            <w:t>2.12.12.</w:t>
          </w:r>
          <w:r>
            <w:rPr>
              <w:rFonts w:asciiTheme="minorHAnsi" w:hAnsiTheme="minorHAnsi" w:eastAsiaTheme="minorEastAsia" w:cstheme="minorBidi"/>
              <w:szCs w:val="22"/>
            </w:rPr>
            <w:tab/>
          </w:r>
          <w:r>
            <w:rPr>
              <w:rStyle w:val="38"/>
            </w:rPr>
            <w:t>按包装业务</w:t>
          </w:r>
          <w:r>
            <w:tab/>
          </w:r>
          <w:r>
            <w:fldChar w:fldCharType="begin"/>
          </w:r>
          <w:r>
            <w:instrText xml:space="preserve"> PAGEREF _Toc112954617 \h </w:instrText>
          </w:r>
          <w:r>
            <w:fldChar w:fldCharType="separate"/>
          </w:r>
          <w:r>
            <w:t>110</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"_Toc112954618" </w:instrText>
          </w:r>
          <w:r>
            <w:fldChar w:fldCharType="separate"/>
          </w:r>
          <w:r>
            <w:rPr>
              <w:rStyle w:val="38"/>
            </w:rPr>
            <w:t>2.12.13.</w:t>
          </w:r>
          <w:r>
            <w:rPr>
              <w:rFonts w:asciiTheme="minorHAnsi" w:hAnsiTheme="minorHAnsi" w:eastAsiaTheme="minorEastAsia" w:cstheme="minorBidi"/>
              <w:szCs w:val="22"/>
            </w:rPr>
            <w:tab/>
          </w:r>
          <w:r>
            <w:rPr>
              <w:rStyle w:val="38"/>
            </w:rPr>
            <w:t>按器具业务</w:t>
          </w:r>
          <w:r>
            <w:tab/>
          </w:r>
          <w:r>
            <w:fldChar w:fldCharType="begin"/>
          </w:r>
          <w:r>
            <w:instrText xml:space="preserve"> PAGEREF _Toc112954618 \h </w:instrText>
          </w:r>
          <w:r>
            <w:fldChar w:fldCharType="separate"/>
          </w:r>
          <w:r>
            <w:t>110</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"_Toc112954619" </w:instrText>
          </w:r>
          <w:r>
            <w:fldChar w:fldCharType="separate"/>
          </w:r>
          <w:r>
            <w:rPr>
              <w:rStyle w:val="38"/>
            </w:rPr>
            <w:t>2.12.14.</w:t>
          </w:r>
          <w:r>
            <w:rPr>
              <w:rFonts w:asciiTheme="minorHAnsi" w:hAnsiTheme="minorHAnsi" w:eastAsiaTheme="minorEastAsia" w:cstheme="minorBidi"/>
              <w:szCs w:val="22"/>
            </w:rPr>
            <w:tab/>
          </w:r>
          <w:r>
            <w:rPr>
              <w:rStyle w:val="38"/>
            </w:rPr>
            <w:t>按零部件制造</w:t>
          </w:r>
          <w:r>
            <w:tab/>
          </w:r>
          <w:r>
            <w:fldChar w:fldCharType="begin"/>
          </w:r>
          <w:r>
            <w:instrText xml:space="preserve"> PAGEREF _Toc112954619 \h </w:instrText>
          </w:r>
          <w:r>
            <w:fldChar w:fldCharType="separate"/>
          </w:r>
          <w:r>
            <w:t>110</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"_Toc112954620" </w:instrText>
          </w:r>
          <w:r>
            <w:fldChar w:fldCharType="separate"/>
          </w:r>
          <w:r>
            <w:rPr>
              <w:rStyle w:val="38"/>
            </w:rPr>
            <w:t>2.12.15.</w:t>
          </w:r>
          <w:r>
            <w:rPr>
              <w:rFonts w:asciiTheme="minorHAnsi" w:hAnsiTheme="minorHAnsi" w:eastAsiaTheme="minorEastAsia" w:cstheme="minorBidi"/>
              <w:szCs w:val="22"/>
            </w:rPr>
            <w:tab/>
          </w:r>
          <w:r>
            <w:rPr>
              <w:rStyle w:val="38"/>
            </w:rPr>
            <w:t>按综合费用</w:t>
          </w:r>
          <w:r>
            <w:tab/>
          </w:r>
          <w:r>
            <w:fldChar w:fldCharType="begin"/>
          </w:r>
          <w:r>
            <w:instrText xml:space="preserve"> PAGEREF _Toc112954620 \h </w:instrText>
          </w:r>
          <w:r>
            <w:fldChar w:fldCharType="separate"/>
          </w:r>
          <w:r>
            <w:t>110</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"_Toc112954621" </w:instrText>
          </w:r>
          <w:r>
            <w:fldChar w:fldCharType="separate"/>
          </w:r>
          <w:r>
            <w:rPr>
              <w:rStyle w:val="38"/>
            </w:rPr>
            <w:t>2.12.16.</w:t>
          </w:r>
          <w:r>
            <w:rPr>
              <w:rFonts w:asciiTheme="minorHAnsi" w:hAnsiTheme="minorHAnsi" w:eastAsiaTheme="minorEastAsia" w:cstheme="minorBidi"/>
              <w:szCs w:val="22"/>
            </w:rPr>
            <w:tab/>
          </w:r>
          <w:r>
            <w:rPr>
              <w:rStyle w:val="38"/>
            </w:rPr>
            <w:t>按综合运输</w:t>
          </w:r>
          <w:r>
            <w:tab/>
          </w:r>
          <w:r>
            <w:fldChar w:fldCharType="begin"/>
          </w:r>
          <w:r>
            <w:instrText xml:space="preserve"> PAGEREF _Toc112954621 \h </w:instrText>
          </w:r>
          <w:r>
            <w:fldChar w:fldCharType="separate"/>
          </w:r>
          <w:r>
            <w:t>113</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"_Toc112954622" </w:instrText>
          </w:r>
          <w:r>
            <w:fldChar w:fldCharType="separate"/>
          </w:r>
          <w:r>
            <w:rPr>
              <w:rStyle w:val="38"/>
            </w:rPr>
            <w:t>2.13.</w:t>
          </w:r>
          <w:r>
            <w:rPr>
              <w:rFonts w:asciiTheme="minorHAnsi" w:hAnsiTheme="minorHAnsi" w:eastAsiaTheme="minorEastAsia" w:cstheme="minorBidi"/>
              <w:szCs w:val="22"/>
            </w:rPr>
            <w:tab/>
          </w:r>
          <w:r>
            <w:rPr>
              <w:rStyle w:val="38"/>
            </w:rPr>
            <w:t>应付结算单</w:t>
          </w:r>
          <w:r>
            <w:tab/>
          </w:r>
          <w:r>
            <w:fldChar w:fldCharType="begin"/>
          </w:r>
          <w:r>
            <w:instrText xml:space="preserve"> PAGEREF _Toc112954622 \h </w:instrText>
          </w:r>
          <w:r>
            <w:fldChar w:fldCharType="separate"/>
          </w:r>
          <w:r>
            <w:t>123</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"_Toc112954623" </w:instrText>
          </w:r>
          <w:r>
            <w:fldChar w:fldCharType="separate"/>
          </w:r>
          <w:r>
            <w:rPr>
              <w:rStyle w:val="38"/>
            </w:rPr>
            <w:t>2.13.1.</w:t>
          </w:r>
          <w:r>
            <w:rPr>
              <w:rFonts w:asciiTheme="minorHAnsi" w:hAnsiTheme="minorHAnsi" w:eastAsiaTheme="minorEastAsia" w:cstheme="minorBidi"/>
              <w:szCs w:val="22"/>
            </w:rPr>
            <w:tab/>
          </w:r>
          <w:r>
            <w:rPr>
              <w:rStyle w:val="38"/>
            </w:rPr>
            <w:t>应付结算单-按方</w:t>
          </w:r>
          <w:r>
            <w:tab/>
          </w:r>
          <w:r>
            <w:fldChar w:fldCharType="begin"/>
          </w:r>
          <w:r>
            <w:instrText xml:space="preserve"> PAGEREF _Toc112954623 \h </w:instrText>
          </w:r>
          <w:r>
            <w:fldChar w:fldCharType="separate"/>
          </w:r>
          <w:r>
            <w:t>123</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"_Toc112954624" </w:instrText>
          </w:r>
          <w:r>
            <w:fldChar w:fldCharType="separate"/>
          </w:r>
          <w:r>
            <w:rPr>
              <w:rStyle w:val="38"/>
            </w:rPr>
            <w:t>2.13.2.</w:t>
          </w:r>
          <w:r>
            <w:rPr>
              <w:rFonts w:asciiTheme="minorHAnsi" w:hAnsiTheme="minorHAnsi" w:eastAsiaTheme="minorEastAsia" w:cstheme="minorBidi"/>
              <w:szCs w:val="22"/>
            </w:rPr>
            <w:tab/>
          </w:r>
          <w:r>
            <w:rPr>
              <w:rStyle w:val="38"/>
            </w:rPr>
            <w:t>应付结算单-按重</w:t>
          </w:r>
          <w:r>
            <w:tab/>
          </w:r>
          <w:r>
            <w:fldChar w:fldCharType="begin"/>
          </w:r>
          <w:r>
            <w:instrText xml:space="preserve"> PAGEREF _Toc112954624 \h </w:instrText>
          </w:r>
          <w:r>
            <w:fldChar w:fldCharType="separate"/>
          </w:r>
          <w:r>
            <w:t>142</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"_Toc112954625" </w:instrText>
          </w:r>
          <w:r>
            <w:fldChar w:fldCharType="separate"/>
          </w:r>
          <w:r>
            <w:rPr>
              <w:rStyle w:val="38"/>
            </w:rPr>
            <w:t>2.13.3.</w:t>
          </w:r>
          <w:r>
            <w:rPr>
              <w:rFonts w:asciiTheme="minorHAnsi" w:hAnsiTheme="minorHAnsi" w:eastAsiaTheme="minorEastAsia" w:cstheme="minorBidi"/>
              <w:szCs w:val="22"/>
            </w:rPr>
            <w:tab/>
          </w:r>
          <w:r>
            <w:rPr>
              <w:rStyle w:val="38"/>
            </w:rPr>
            <w:t>按托</w:t>
          </w:r>
          <w:r>
            <w:tab/>
          </w:r>
          <w:r>
            <w:fldChar w:fldCharType="begin"/>
          </w:r>
          <w:r>
            <w:instrText xml:space="preserve"> PAGEREF _Toc112954625 \h </w:instrText>
          </w:r>
          <w:r>
            <w:fldChar w:fldCharType="separate"/>
          </w:r>
          <w:r>
            <w:t>161</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"_Toc112954626" </w:instrText>
          </w:r>
          <w:r>
            <w:fldChar w:fldCharType="separate"/>
          </w:r>
          <w:r>
            <w:rPr>
              <w:rStyle w:val="38"/>
            </w:rPr>
            <w:t>2.13.4.</w:t>
          </w:r>
          <w:r>
            <w:rPr>
              <w:rFonts w:asciiTheme="minorHAnsi" w:hAnsiTheme="minorHAnsi" w:eastAsiaTheme="minorEastAsia" w:cstheme="minorBidi"/>
              <w:szCs w:val="22"/>
            </w:rPr>
            <w:tab/>
          </w:r>
          <w:r>
            <w:rPr>
              <w:rStyle w:val="38"/>
            </w:rPr>
            <w:t>应付结算单-按趟</w:t>
          </w:r>
          <w:r>
            <w:tab/>
          </w:r>
          <w:r>
            <w:fldChar w:fldCharType="begin"/>
          </w:r>
          <w:r>
            <w:instrText xml:space="preserve"> PAGEREF _Toc112954626 \h </w:instrText>
          </w:r>
          <w:r>
            <w:fldChar w:fldCharType="separate"/>
          </w:r>
          <w:r>
            <w:t>164</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"_Toc112954627" </w:instrText>
          </w:r>
          <w:r>
            <w:fldChar w:fldCharType="separate"/>
          </w:r>
          <w:r>
            <w:rPr>
              <w:rStyle w:val="38"/>
            </w:rPr>
            <w:t>2.13.5.</w:t>
          </w:r>
          <w:r>
            <w:rPr>
              <w:rFonts w:asciiTheme="minorHAnsi" w:hAnsiTheme="minorHAnsi" w:eastAsiaTheme="minorEastAsia" w:cstheme="minorBidi"/>
              <w:szCs w:val="22"/>
            </w:rPr>
            <w:tab/>
          </w:r>
          <w:r>
            <w:rPr>
              <w:rStyle w:val="38"/>
            </w:rPr>
            <w:t>按柜</w:t>
          </w:r>
          <w:r>
            <w:tab/>
          </w:r>
          <w:r>
            <w:fldChar w:fldCharType="begin"/>
          </w:r>
          <w:r>
            <w:instrText xml:space="preserve"> PAGEREF _Toc112954627 \h </w:instrText>
          </w:r>
          <w:r>
            <w:fldChar w:fldCharType="separate"/>
          </w:r>
          <w:r>
            <w:t>172</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"_Toc112954628" </w:instrText>
          </w:r>
          <w:r>
            <w:fldChar w:fldCharType="separate"/>
          </w:r>
          <w:r>
            <w:rPr>
              <w:rStyle w:val="38"/>
            </w:rPr>
            <w:t>2.13.6.</w:t>
          </w:r>
          <w:r>
            <w:rPr>
              <w:rFonts w:asciiTheme="minorHAnsi" w:hAnsiTheme="minorHAnsi" w:eastAsiaTheme="minorEastAsia" w:cstheme="minorBidi"/>
              <w:szCs w:val="22"/>
            </w:rPr>
            <w:tab/>
          </w:r>
          <w:r>
            <w:rPr>
              <w:rStyle w:val="38"/>
            </w:rPr>
            <w:t>按台份</w:t>
          </w:r>
          <w:r>
            <w:tab/>
          </w:r>
          <w:r>
            <w:fldChar w:fldCharType="begin"/>
          </w:r>
          <w:r>
            <w:instrText xml:space="preserve"> PAGEREF _Toc112954628 \h </w:instrText>
          </w:r>
          <w:r>
            <w:fldChar w:fldCharType="separate"/>
          </w:r>
          <w:r>
            <w:t>175</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"_Toc112954629" </w:instrText>
          </w:r>
          <w:r>
            <w:fldChar w:fldCharType="separate"/>
          </w:r>
          <w:r>
            <w:rPr>
              <w:rStyle w:val="38"/>
            </w:rPr>
            <w:t>2.13.7.</w:t>
          </w:r>
          <w:r>
            <w:rPr>
              <w:rFonts w:asciiTheme="minorHAnsi" w:hAnsiTheme="minorHAnsi" w:eastAsiaTheme="minorEastAsia" w:cstheme="minorBidi"/>
              <w:szCs w:val="22"/>
            </w:rPr>
            <w:tab/>
          </w:r>
          <w:r>
            <w:rPr>
              <w:rStyle w:val="38"/>
            </w:rPr>
            <w:t>按公里</w:t>
          </w:r>
          <w:r>
            <w:tab/>
          </w:r>
          <w:r>
            <w:fldChar w:fldCharType="begin"/>
          </w:r>
          <w:r>
            <w:instrText xml:space="preserve"> PAGEREF _Toc112954629 \h </w:instrText>
          </w:r>
          <w:r>
            <w:fldChar w:fldCharType="separate"/>
          </w:r>
          <w:r>
            <w:t>179</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"_Toc112954630" </w:instrText>
          </w:r>
          <w:r>
            <w:fldChar w:fldCharType="separate"/>
          </w:r>
          <w:r>
            <w:rPr>
              <w:rStyle w:val="38"/>
            </w:rPr>
            <w:t>2.13.8.</w:t>
          </w:r>
          <w:r>
            <w:rPr>
              <w:rFonts w:asciiTheme="minorHAnsi" w:hAnsiTheme="minorHAnsi" w:eastAsiaTheme="minorEastAsia" w:cstheme="minorBidi"/>
              <w:szCs w:val="22"/>
            </w:rPr>
            <w:tab/>
          </w:r>
          <w:r>
            <w:rPr>
              <w:rStyle w:val="38"/>
            </w:rPr>
            <w:t>按轮胎压装运输（固定+趟次+加班）</w:t>
          </w:r>
          <w:r>
            <w:tab/>
          </w:r>
          <w:r>
            <w:fldChar w:fldCharType="begin"/>
          </w:r>
          <w:r>
            <w:instrText xml:space="preserve"> PAGEREF _Toc112954630 \h </w:instrText>
          </w:r>
          <w:r>
            <w:fldChar w:fldCharType="separate"/>
          </w:r>
          <w:r>
            <w:t>183</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"_Toc112954631" </w:instrText>
          </w:r>
          <w:r>
            <w:fldChar w:fldCharType="separate"/>
          </w:r>
          <w:r>
            <w:rPr>
              <w:rStyle w:val="38"/>
            </w:rPr>
            <w:t>2.13.9.</w:t>
          </w:r>
          <w:r>
            <w:rPr>
              <w:rFonts w:asciiTheme="minorHAnsi" w:hAnsiTheme="minorHAnsi" w:eastAsiaTheme="minorEastAsia" w:cstheme="minorBidi"/>
              <w:szCs w:val="22"/>
            </w:rPr>
            <w:tab/>
          </w:r>
          <w:r>
            <w:rPr>
              <w:rStyle w:val="38"/>
            </w:rPr>
            <w:t>按空运</w:t>
          </w:r>
          <w:r>
            <w:tab/>
          </w:r>
          <w:r>
            <w:fldChar w:fldCharType="begin"/>
          </w:r>
          <w:r>
            <w:instrText xml:space="preserve"> PAGEREF _Toc112954631 \h </w:instrText>
          </w:r>
          <w:r>
            <w:fldChar w:fldCharType="separate"/>
          </w:r>
          <w:r>
            <w:t>184</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"_Toc112954632" </w:instrText>
          </w:r>
          <w:r>
            <w:fldChar w:fldCharType="separate"/>
          </w:r>
          <w:r>
            <w:rPr>
              <w:rStyle w:val="38"/>
            </w:rPr>
            <w:t>2.13.10.</w:t>
          </w:r>
          <w:r>
            <w:rPr>
              <w:rFonts w:asciiTheme="minorHAnsi" w:hAnsiTheme="minorHAnsi" w:eastAsiaTheme="minorEastAsia" w:cstheme="minorBidi"/>
              <w:szCs w:val="22"/>
            </w:rPr>
            <w:tab/>
          </w:r>
          <w:r>
            <w:rPr>
              <w:rStyle w:val="38"/>
            </w:rPr>
            <w:t>按厂内运输</w:t>
          </w:r>
          <w:r>
            <w:tab/>
          </w:r>
          <w:r>
            <w:fldChar w:fldCharType="begin"/>
          </w:r>
          <w:r>
            <w:instrText xml:space="preserve"> PAGEREF _Toc112954632 \h </w:instrText>
          </w:r>
          <w:r>
            <w:fldChar w:fldCharType="separate"/>
          </w:r>
          <w:r>
            <w:t>187</w:t>
          </w:r>
          <w:r>
            <w:fldChar w:fldCharType="end"/>
          </w:r>
          <w:r>
            <w:fldChar w:fldCharType="end"/>
          </w:r>
        </w:p>
        <w:p>
          <w:pPr>
            <w:pStyle w:val="17"/>
            <w:tabs>
              <w:tab w:val="left" w:pos="1725"/>
              <w:tab w:val="right" w:leader="dot" w:pos="9628"/>
            </w:tabs>
            <w:rPr>
              <w:rFonts w:asciiTheme="minorHAnsi" w:hAnsiTheme="minorHAnsi" w:eastAsiaTheme="minorEastAsia" w:cstheme="minorBidi"/>
              <w:szCs w:val="22"/>
            </w:rPr>
          </w:pPr>
          <w:r>
            <w:fldChar w:fldCharType="begin"/>
          </w:r>
          <w:r>
            <w:instrText xml:space="preserve"> HYPERLINK \l "_Toc112954633" </w:instrText>
          </w:r>
          <w:r>
            <w:fldChar w:fldCharType="separate"/>
          </w:r>
          <w:r>
            <w:rPr>
              <w:rStyle w:val="38"/>
            </w:rPr>
            <w:t>2.13.11.</w:t>
          </w:r>
          <w:r>
            <w:rPr>
              <w:rFonts w:asciiTheme="minorHAnsi" w:hAnsiTheme="minorHAnsi" w:eastAsiaTheme="minorEastAsia" w:cstheme="minorBidi"/>
              <w:szCs w:val="22"/>
            </w:rPr>
            <w:tab/>
          </w:r>
          <w:r>
            <w:rPr>
              <w:rStyle w:val="38"/>
            </w:rPr>
            <w:t>应付结算单-油补</w:t>
          </w:r>
          <w:r>
            <w:tab/>
          </w:r>
          <w:r>
            <w:fldChar w:fldCharType="begin"/>
          </w:r>
          <w:r>
            <w:instrText xml:space="preserve"> PAGEREF _Toc112954633 \h </w:instrText>
          </w:r>
          <w:r>
            <w:fldChar w:fldCharType="separate"/>
          </w:r>
          <w:r>
            <w:t>187</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"_Toc112954634" </w:instrText>
          </w:r>
          <w:r>
            <w:fldChar w:fldCharType="separate"/>
          </w:r>
          <w:r>
            <w:rPr>
              <w:rStyle w:val="38"/>
            </w:rPr>
            <w:t>2.13.12.</w:t>
          </w:r>
          <w:r>
            <w:rPr>
              <w:rFonts w:asciiTheme="minorHAnsi" w:hAnsiTheme="minorHAnsi" w:eastAsiaTheme="minorEastAsia" w:cstheme="minorBidi"/>
              <w:szCs w:val="22"/>
            </w:rPr>
            <w:tab/>
          </w:r>
          <w:r>
            <w:rPr>
              <w:rStyle w:val="38"/>
            </w:rPr>
            <w:t>应付结算单-包月车</w:t>
          </w:r>
          <w:r>
            <w:tab/>
          </w:r>
          <w:r>
            <w:fldChar w:fldCharType="begin"/>
          </w:r>
          <w:r>
            <w:instrText xml:space="preserve"> PAGEREF _Toc112954634 \h </w:instrText>
          </w:r>
          <w:r>
            <w:fldChar w:fldCharType="separate"/>
          </w:r>
          <w:r>
            <w:t>187</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"_Toc112954635" </w:instrText>
          </w:r>
          <w:r>
            <w:fldChar w:fldCharType="separate"/>
          </w:r>
          <w:r>
            <w:rPr>
              <w:rStyle w:val="38"/>
            </w:rPr>
            <w:t>2.13.13.</w:t>
          </w:r>
          <w:r>
            <w:rPr>
              <w:rFonts w:asciiTheme="minorHAnsi" w:hAnsiTheme="minorHAnsi" w:eastAsiaTheme="minorEastAsia" w:cstheme="minorBidi"/>
              <w:szCs w:val="22"/>
            </w:rPr>
            <w:tab/>
          </w:r>
          <w:r>
            <w:rPr>
              <w:rStyle w:val="38"/>
            </w:rPr>
            <w:t>应付结算单-包月车路桥油料</w:t>
          </w:r>
          <w:r>
            <w:tab/>
          </w:r>
          <w:r>
            <w:fldChar w:fldCharType="begin"/>
          </w:r>
          <w:r>
            <w:instrText xml:space="preserve"> PAGEREF _Toc112954635 \h </w:instrText>
          </w:r>
          <w:r>
            <w:fldChar w:fldCharType="separate"/>
          </w:r>
          <w:r>
            <w:t>196</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"_Toc112954636" </w:instrText>
          </w:r>
          <w:r>
            <w:fldChar w:fldCharType="separate"/>
          </w:r>
          <w:r>
            <w:rPr>
              <w:rStyle w:val="38"/>
            </w:rPr>
            <w:t>2.13.14.</w:t>
          </w:r>
          <w:r>
            <w:rPr>
              <w:rFonts w:asciiTheme="minorHAnsi" w:hAnsiTheme="minorHAnsi" w:eastAsiaTheme="minorEastAsia" w:cstheme="minorBidi"/>
              <w:szCs w:val="22"/>
            </w:rPr>
            <w:tab/>
          </w:r>
          <w:r>
            <w:rPr>
              <w:rStyle w:val="38"/>
            </w:rPr>
            <w:t>按仓储面积</w:t>
          </w:r>
          <w:r>
            <w:tab/>
          </w:r>
          <w:r>
            <w:fldChar w:fldCharType="begin"/>
          </w:r>
          <w:r>
            <w:instrText xml:space="preserve"> PAGEREF _Toc112954636 \h </w:instrText>
          </w:r>
          <w:r>
            <w:fldChar w:fldCharType="separate"/>
          </w:r>
          <w:r>
            <w:t>204</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"_Toc112954637" </w:instrText>
          </w:r>
          <w:r>
            <w:fldChar w:fldCharType="separate"/>
          </w:r>
          <w:r>
            <w:rPr>
              <w:rStyle w:val="38"/>
            </w:rPr>
            <w:t>2.13.15.</w:t>
          </w:r>
          <w:r>
            <w:rPr>
              <w:rFonts w:asciiTheme="minorHAnsi" w:hAnsiTheme="minorHAnsi" w:eastAsiaTheme="minorEastAsia" w:cstheme="minorBidi"/>
              <w:szCs w:val="22"/>
            </w:rPr>
            <w:tab/>
          </w:r>
          <w:r>
            <w:rPr>
              <w:rStyle w:val="38"/>
            </w:rPr>
            <w:t>按仓储量</w:t>
          </w:r>
          <w:r>
            <w:tab/>
          </w:r>
          <w:r>
            <w:fldChar w:fldCharType="begin"/>
          </w:r>
          <w:r>
            <w:instrText xml:space="preserve"> PAGEREF _Toc112954637 \h </w:instrText>
          </w:r>
          <w:r>
            <w:fldChar w:fldCharType="separate"/>
          </w:r>
          <w:r>
            <w:t>204</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"_Toc112954638" </w:instrText>
          </w:r>
          <w:r>
            <w:fldChar w:fldCharType="separate"/>
          </w:r>
          <w:r>
            <w:rPr>
              <w:rStyle w:val="38"/>
            </w:rPr>
            <w:t>2.13.16.</w:t>
          </w:r>
          <w:r>
            <w:rPr>
              <w:rFonts w:asciiTheme="minorHAnsi" w:hAnsiTheme="minorHAnsi" w:eastAsiaTheme="minorEastAsia" w:cstheme="minorBidi"/>
              <w:szCs w:val="22"/>
            </w:rPr>
            <w:tab/>
          </w:r>
          <w:r>
            <w:rPr>
              <w:rStyle w:val="38"/>
            </w:rPr>
            <w:t>按作业量</w:t>
          </w:r>
          <w:r>
            <w:tab/>
          </w:r>
          <w:r>
            <w:fldChar w:fldCharType="begin"/>
          </w:r>
          <w:r>
            <w:instrText xml:space="preserve"> PAGEREF _Toc112954638 \h </w:instrText>
          </w:r>
          <w:r>
            <w:fldChar w:fldCharType="separate"/>
          </w:r>
          <w:r>
            <w:t>204</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"_Toc112954639" </w:instrText>
          </w:r>
          <w:r>
            <w:fldChar w:fldCharType="separate"/>
          </w:r>
          <w:r>
            <w:rPr>
              <w:rStyle w:val="38"/>
            </w:rPr>
            <w:t>2.13.17.</w:t>
          </w:r>
          <w:r>
            <w:rPr>
              <w:rFonts w:asciiTheme="minorHAnsi" w:hAnsiTheme="minorHAnsi" w:eastAsiaTheme="minorEastAsia" w:cstheme="minorBidi"/>
              <w:szCs w:val="22"/>
            </w:rPr>
            <w:tab/>
          </w:r>
          <w:r>
            <w:rPr>
              <w:rStyle w:val="38"/>
            </w:rPr>
            <w:t>按服务类</w:t>
          </w:r>
          <w:r>
            <w:tab/>
          </w:r>
          <w:r>
            <w:fldChar w:fldCharType="begin"/>
          </w:r>
          <w:r>
            <w:instrText xml:space="preserve"> PAGEREF _Toc112954639 \h </w:instrText>
          </w:r>
          <w:r>
            <w:fldChar w:fldCharType="separate"/>
          </w:r>
          <w:r>
            <w:t>204</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"_Toc112954640" </w:instrText>
          </w:r>
          <w:r>
            <w:fldChar w:fldCharType="separate"/>
          </w:r>
          <w:r>
            <w:rPr>
              <w:rStyle w:val="38"/>
            </w:rPr>
            <w:t>2.13.18.</w:t>
          </w:r>
          <w:r>
            <w:rPr>
              <w:rFonts w:asciiTheme="minorHAnsi" w:hAnsiTheme="minorHAnsi" w:eastAsiaTheme="minorEastAsia" w:cstheme="minorBidi"/>
              <w:szCs w:val="22"/>
            </w:rPr>
            <w:tab/>
          </w:r>
          <w:r>
            <w:rPr>
              <w:rStyle w:val="38"/>
            </w:rPr>
            <w:t>按装卸费</w:t>
          </w:r>
          <w:r>
            <w:tab/>
          </w:r>
          <w:r>
            <w:fldChar w:fldCharType="begin"/>
          </w:r>
          <w:r>
            <w:instrText xml:space="preserve"> PAGEREF _Toc112954640 \h </w:instrText>
          </w:r>
          <w:r>
            <w:fldChar w:fldCharType="separate"/>
          </w:r>
          <w:r>
            <w:t>204</w:t>
          </w:r>
          <w:r>
            <w:fldChar w:fldCharType="end"/>
          </w:r>
          <w:r>
            <w:fldChar w:fldCharType="end"/>
          </w:r>
        </w:p>
        <w:p>
          <w:pPr>
            <w:pStyle w:val="17"/>
            <w:tabs>
              <w:tab w:val="left" w:pos="1733"/>
              <w:tab w:val="right" w:leader="dot" w:pos="9628"/>
            </w:tabs>
            <w:rPr>
              <w:rFonts w:asciiTheme="minorHAnsi" w:hAnsiTheme="minorHAnsi" w:eastAsiaTheme="minorEastAsia" w:cstheme="minorBidi"/>
              <w:szCs w:val="22"/>
            </w:rPr>
          </w:pPr>
          <w:r>
            <w:fldChar w:fldCharType="begin"/>
          </w:r>
          <w:r>
            <w:instrText xml:space="preserve"> HYPERLINK \l "_Toc112954641" </w:instrText>
          </w:r>
          <w:r>
            <w:fldChar w:fldCharType="separate"/>
          </w:r>
          <w:r>
            <w:rPr>
              <w:rStyle w:val="38"/>
            </w:rPr>
            <w:t>2.13.19.</w:t>
          </w:r>
          <w:r>
            <w:rPr>
              <w:rFonts w:asciiTheme="minorHAnsi" w:hAnsiTheme="minorHAnsi" w:eastAsiaTheme="minorEastAsia" w:cstheme="minorBidi"/>
              <w:szCs w:val="22"/>
            </w:rPr>
            <w:tab/>
          </w:r>
          <w:r>
            <w:rPr>
              <w:rStyle w:val="38"/>
            </w:rPr>
            <w:t>按设备成本</w:t>
          </w:r>
          <w:r>
            <w:tab/>
          </w:r>
          <w:r>
            <w:fldChar w:fldCharType="begin"/>
          </w:r>
          <w:r>
            <w:instrText xml:space="preserve"> PAGEREF _Toc112954641 \h </w:instrText>
          </w:r>
          <w:r>
            <w:fldChar w:fldCharType="separate"/>
          </w:r>
          <w:r>
            <w:t>208</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"_Toc112954642" </w:instrText>
          </w:r>
          <w:r>
            <w:fldChar w:fldCharType="separate"/>
          </w:r>
          <w:r>
            <w:rPr>
              <w:rStyle w:val="38"/>
            </w:rPr>
            <w:t>2.14.</w:t>
          </w:r>
          <w:r>
            <w:rPr>
              <w:rFonts w:asciiTheme="minorHAnsi" w:hAnsiTheme="minorHAnsi" w:eastAsiaTheme="minorEastAsia" w:cstheme="minorBidi"/>
              <w:szCs w:val="22"/>
            </w:rPr>
            <w:tab/>
          </w:r>
          <w:r>
            <w:rPr>
              <w:rStyle w:val="38"/>
            </w:rPr>
            <w:t>暂估单</w:t>
          </w:r>
          <w:r>
            <w:tab/>
          </w:r>
          <w:r>
            <w:fldChar w:fldCharType="begin"/>
          </w:r>
          <w:r>
            <w:instrText xml:space="preserve"> PAGEREF _Toc112954642 \h </w:instrText>
          </w:r>
          <w:r>
            <w:fldChar w:fldCharType="separate"/>
          </w:r>
          <w:r>
            <w:t>208</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"_Toc112954643" </w:instrText>
          </w:r>
          <w:r>
            <w:fldChar w:fldCharType="separate"/>
          </w:r>
          <w:r>
            <w:rPr>
              <w:rStyle w:val="38"/>
            </w:rPr>
            <w:t>2.14.1.</w:t>
          </w:r>
          <w:r>
            <w:rPr>
              <w:rFonts w:asciiTheme="minorHAnsi" w:hAnsiTheme="minorHAnsi" w:eastAsiaTheme="minorEastAsia" w:cstheme="minorBidi"/>
              <w:szCs w:val="22"/>
            </w:rPr>
            <w:tab/>
          </w:r>
          <w:r>
            <w:rPr>
              <w:rStyle w:val="38"/>
            </w:rPr>
            <w:t>功能描述</w:t>
          </w:r>
          <w:r>
            <w:tab/>
          </w:r>
          <w:r>
            <w:fldChar w:fldCharType="begin"/>
          </w:r>
          <w:r>
            <w:instrText xml:space="preserve"> PAGEREF _Toc112954643 \h </w:instrText>
          </w:r>
          <w:r>
            <w:fldChar w:fldCharType="separate"/>
          </w:r>
          <w:r>
            <w:t>208</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"_Toc112954644" </w:instrText>
          </w:r>
          <w:r>
            <w:fldChar w:fldCharType="separate"/>
          </w:r>
          <w:r>
            <w:rPr>
              <w:rStyle w:val="38"/>
            </w:rPr>
            <w:t>2.14.2.</w:t>
          </w:r>
          <w:r>
            <w:rPr>
              <w:rFonts w:asciiTheme="minorHAnsi" w:hAnsiTheme="minorHAnsi" w:eastAsiaTheme="minorEastAsia" w:cstheme="minorBidi"/>
              <w:szCs w:val="22"/>
            </w:rPr>
            <w:tab/>
          </w:r>
          <w:r>
            <w:rPr>
              <w:rStyle w:val="38"/>
            </w:rPr>
            <w:t>暂估应收单</w:t>
          </w:r>
          <w:r>
            <w:tab/>
          </w:r>
          <w:r>
            <w:fldChar w:fldCharType="begin"/>
          </w:r>
          <w:r>
            <w:instrText xml:space="preserve"> PAGEREF _Toc112954644 \h </w:instrText>
          </w:r>
          <w:r>
            <w:fldChar w:fldCharType="separate"/>
          </w:r>
          <w:r>
            <w:t>208</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"_Toc112954645" </w:instrText>
          </w:r>
          <w:r>
            <w:fldChar w:fldCharType="separate"/>
          </w:r>
          <w:r>
            <w:rPr>
              <w:rStyle w:val="38"/>
            </w:rPr>
            <w:t>2.14.3.</w:t>
          </w:r>
          <w:r>
            <w:rPr>
              <w:rFonts w:asciiTheme="minorHAnsi" w:hAnsiTheme="minorHAnsi" w:eastAsiaTheme="minorEastAsia" w:cstheme="minorBidi"/>
              <w:szCs w:val="22"/>
            </w:rPr>
            <w:tab/>
          </w:r>
          <w:r>
            <w:rPr>
              <w:rStyle w:val="38"/>
            </w:rPr>
            <w:t>暂估应付单</w:t>
          </w:r>
          <w:r>
            <w:tab/>
          </w:r>
          <w:r>
            <w:fldChar w:fldCharType="begin"/>
          </w:r>
          <w:r>
            <w:instrText xml:space="preserve"> PAGEREF _Toc112954645 \h </w:instrText>
          </w:r>
          <w:r>
            <w:fldChar w:fldCharType="separate"/>
          </w:r>
          <w:r>
            <w:t>234</w:t>
          </w:r>
          <w:r>
            <w:fldChar w:fldCharType="end"/>
          </w:r>
          <w:r>
            <w:fldChar w:fldCharType="end"/>
          </w:r>
        </w:p>
        <w:p>
          <w:pPr>
            <w:pStyle w:val="27"/>
            <w:rPr>
              <w:rFonts w:asciiTheme="minorHAnsi" w:hAnsiTheme="minorHAnsi" w:eastAsiaTheme="minorEastAsia" w:cstheme="minorBidi"/>
              <w:szCs w:val="22"/>
            </w:rPr>
          </w:pPr>
          <w:r>
            <w:fldChar w:fldCharType="begin"/>
          </w:r>
          <w:r>
            <w:instrText xml:space="preserve"> HYPERLINK \l "_Toc112954646" </w:instrText>
          </w:r>
          <w:r>
            <w:fldChar w:fldCharType="separate"/>
          </w:r>
          <w:r>
            <w:rPr>
              <w:rStyle w:val="38"/>
            </w:rPr>
            <w:t>2.15.</w:t>
          </w:r>
          <w:r>
            <w:rPr>
              <w:rFonts w:asciiTheme="minorHAnsi" w:hAnsiTheme="minorHAnsi" w:eastAsiaTheme="minorEastAsia" w:cstheme="minorBidi"/>
              <w:szCs w:val="22"/>
            </w:rPr>
            <w:tab/>
          </w:r>
          <w:r>
            <w:rPr>
              <w:rStyle w:val="38"/>
            </w:rPr>
            <w:t>对账单</w:t>
          </w:r>
          <w:r>
            <w:tab/>
          </w:r>
          <w:r>
            <w:fldChar w:fldCharType="begin"/>
          </w:r>
          <w:r>
            <w:instrText xml:space="preserve"> PAGEREF _Toc112954646 \h </w:instrText>
          </w:r>
          <w:r>
            <w:fldChar w:fldCharType="separate"/>
          </w:r>
          <w:r>
            <w:t>234</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"_Toc112954647" </w:instrText>
          </w:r>
          <w:r>
            <w:fldChar w:fldCharType="separate"/>
          </w:r>
          <w:r>
            <w:rPr>
              <w:rStyle w:val="38"/>
            </w:rPr>
            <w:t>2.15.1.</w:t>
          </w:r>
          <w:r>
            <w:rPr>
              <w:rFonts w:asciiTheme="minorHAnsi" w:hAnsiTheme="minorHAnsi" w:eastAsiaTheme="minorEastAsia" w:cstheme="minorBidi"/>
              <w:szCs w:val="22"/>
            </w:rPr>
            <w:tab/>
          </w:r>
          <w:r>
            <w:rPr>
              <w:rStyle w:val="38"/>
            </w:rPr>
            <w:t>功能描述</w:t>
          </w:r>
          <w:r>
            <w:tab/>
          </w:r>
          <w:r>
            <w:fldChar w:fldCharType="begin"/>
          </w:r>
          <w:r>
            <w:instrText xml:space="preserve"> PAGEREF _Toc112954647 \h </w:instrText>
          </w:r>
          <w:r>
            <w:fldChar w:fldCharType="separate"/>
          </w:r>
          <w:r>
            <w:t>234</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"_Toc112954648" </w:instrText>
          </w:r>
          <w:r>
            <w:fldChar w:fldCharType="separate"/>
          </w:r>
          <w:r>
            <w:rPr>
              <w:rStyle w:val="38"/>
            </w:rPr>
            <w:t>2.15.2.</w:t>
          </w:r>
          <w:r>
            <w:rPr>
              <w:rFonts w:asciiTheme="minorHAnsi" w:hAnsiTheme="minorHAnsi" w:eastAsiaTheme="minorEastAsia" w:cstheme="minorBidi"/>
              <w:szCs w:val="22"/>
            </w:rPr>
            <w:tab/>
          </w:r>
          <w:r>
            <w:rPr>
              <w:rStyle w:val="38"/>
            </w:rPr>
            <w:t>应收对账单</w:t>
          </w:r>
          <w:r>
            <w:tab/>
          </w:r>
          <w:r>
            <w:fldChar w:fldCharType="begin"/>
          </w:r>
          <w:r>
            <w:instrText xml:space="preserve"> PAGEREF _Toc112954648 \h </w:instrText>
          </w:r>
          <w:r>
            <w:fldChar w:fldCharType="separate"/>
          </w:r>
          <w:r>
            <w:t>234</w:t>
          </w:r>
          <w:r>
            <w:fldChar w:fldCharType="end"/>
          </w:r>
          <w:r>
            <w:fldChar w:fldCharType="end"/>
          </w:r>
        </w:p>
        <w:p>
          <w:pPr>
            <w:pStyle w:val="17"/>
            <w:tabs>
              <w:tab w:val="left" w:pos="1680"/>
              <w:tab w:val="right" w:leader="dot" w:pos="9628"/>
            </w:tabs>
            <w:rPr>
              <w:rFonts w:asciiTheme="minorHAnsi" w:hAnsiTheme="minorHAnsi" w:eastAsiaTheme="minorEastAsia" w:cstheme="minorBidi"/>
              <w:szCs w:val="22"/>
            </w:rPr>
          </w:pPr>
          <w:r>
            <w:fldChar w:fldCharType="begin"/>
          </w:r>
          <w:r>
            <w:instrText xml:space="preserve"> HYPERLINK \l "_Toc112954649" </w:instrText>
          </w:r>
          <w:r>
            <w:fldChar w:fldCharType="separate"/>
          </w:r>
          <w:r>
            <w:rPr>
              <w:rStyle w:val="38"/>
            </w:rPr>
            <w:t>2.15.3.</w:t>
          </w:r>
          <w:r>
            <w:rPr>
              <w:rFonts w:asciiTheme="minorHAnsi" w:hAnsiTheme="minorHAnsi" w:eastAsiaTheme="minorEastAsia" w:cstheme="minorBidi"/>
              <w:szCs w:val="22"/>
            </w:rPr>
            <w:tab/>
          </w:r>
          <w:r>
            <w:rPr>
              <w:rStyle w:val="38"/>
            </w:rPr>
            <w:t>应付对账单</w:t>
          </w:r>
          <w:r>
            <w:tab/>
          </w:r>
          <w:r>
            <w:fldChar w:fldCharType="begin"/>
          </w:r>
          <w:r>
            <w:instrText xml:space="preserve"> PAGEREF _Toc112954649 \h </w:instrText>
          </w:r>
          <w:r>
            <w:fldChar w:fldCharType="separate"/>
          </w:r>
          <w:r>
            <w:t>253</w:t>
          </w:r>
          <w:r>
            <w:fldChar w:fldCharType="end"/>
          </w:r>
          <w:r>
            <w:fldChar w:fldCharType="end"/>
          </w:r>
        </w:p>
        <w:p>
          <w:pPr>
            <w:pStyle w:val="23"/>
            <w:tabs>
              <w:tab w:val="left" w:pos="420"/>
              <w:tab w:val="right" w:leader="dot" w:pos="9628"/>
            </w:tabs>
            <w:rPr>
              <w:rFonts w:asciiTheme="minorHAnsi" w:hAnsiTheme="minorHAnsi" w:eastAsiaTheme="minorEastAsia" w:cstheme="minorBidi"/>
              <w:b w:val="0"/>
              <w:szCs w:val="22"/>
            </w:rPr>
          </w:pPr>
          <w:r>
            <w:fldChar w:fldCharType="begin"/>
          </w:r>
          <w:r>
            <w:instrText xml:space="preserve"> HYPERLINK \l "_Toc112954650" </w:instrText>
          </w:r>
          <w:r>
            <w:fldChar w:fldCharType="separate"/>
          </w:r>
          <w:r>
            <w:rPr>
              <w:rStyle w:val="38"/>
            </w:rPr>
            <w:t>3.</w:t>
          </w:r>
          <w:r>
            <w:rPr>
              <w:rFonts w:asciiTheme="minorHAnsi" w:hAnsiTheme="minorHAnsi" w:eastAsiaTheme="minorEastAsia" w:cstheme="minorBidi"/>
              <w:b w:val="0"/>
              <w:szCs w:val="22"/>
            </w:rPr>
            <w:tab/>
          </w:r>
          <w:r>
            <w:rPr>
              <w:rStyle w:val="38"/>
            </w:rPr>
            <w:t>非功能性需求</w:t>
          </w:r>
          <w:r>
            <w:tab/>
          </w:r>
          <w:r>
            <w:fldChar w:fldCharType="begin"/>
          </w:r>
          <w:r>
            <w:instrText xml:space="preserve"> PAGEREF _Toc112954650 \h </w:instrText>
          </w:r>
          <w:r>
            <w:fldChar w:fldCharType="separate"/>
          </w:r>
          <w:r>
            <w:t>253</w:t>
          </w:r>
          <w:r>
            <w:fldChar w:fldCharType="end"/>
          </w:r>
          <w:r>
            <w:fldChar w:fldCharType="end"/>
          </w:r>
        </w:p>
        <w:p>
          <w:pPr>
            <w:pStyle w:val="23"/>
            <w:tabs>
              <w:tab w:val="left" w:pos="420"/>
              <w:tab w:val="right" w:leader="dot" w:pos="9628"/>
            </w:tabs>
            <w:rPr>
              <w:rFonts w:asciiTheme="minorHAnsi" w:hAnsiTheme="minorHAnsi" w:eastAsiaTheme="minorEastAsia" w:cstheme="minorBidi"/>
              <w:b w:val="0"/>
              <w:szCs w:val="22"/>
            </w:rPr>
          </w:pPr>
          <w:r>
            <w:fldChar w:fldCharType="begin"/>
          </w:r>
          <w:r>
            <w:instrText xml:space="preserve"> HYPERLINK \l "_Toc112954651" </w:instrText>
          </w:r>
          <w:r>
            <w:fldChar w:fldCharType="separate"/>
          </w:r>
          <w:r>
            <w:rPr>
              <w:rStyle w:val="38"/>
            </w:rPr>
            <w:t>4.</w:t>
          </w:r>
          <w:r>
            <w:rPr>
              <w:rFonts w:asciiTheme="minorHAnsi" w:hAnsiTheme="minorHAnsi" w:eastAsiaTheme="minorEastAsia" w:cstheme="minorBidi"/>
              <w:b w:val="0"/>
              <w:szCs w:val="22"/>
            </w:rPr>
            <w:tab/>
          </w:r>
          <w:r>
            <w:rPr>
              <w:rStyle w:val="38"/>
            </w:rPr>
            <w:t>附件引用</w:t>
          </w:r>
          <w:r>
            <w:tab/>
          </w:r>
          <w:r>
            <w:fldChar w:fldCharType="begin"/>
          </w:r>
          <w:r>
            <w:instrText xml:space="preserve"> PAGEREF _Toc112954651 \h </w:instrText>
          </w:r>
          <w:r>
            <w:fldChar w:fldCharType="separate"/>
          </w:r>
          <w:r>
            <w:t>253</w:t>
          </w:r>
          <w:r>
            <w:fldChar w:fldCharType="end"/>
          </w:r>
          <w:r>
            <w:fldChar w:fldCharType="end"/>
          </w:r>
        </w:p>
        <w:p>
          <w:pPr>
            <w:pStyle w:val="23"/>
            <w:tabs>
              <w:tab w:val="left" w:pos="420"/>
              <w:tab w:val="right" w:leader="dot" w:pos="9628"/>
            </w:tabs>
            <w:rPr>
              <w:rFonts w:asciiTheme="minorHAnsi" w:hAnsiTheme="minorHAnsi" w:eastAsiaTheme="minorEastAsia" w:cstheme="minorBidi"/>
              <w:b w:val="0"/>
              <w:szCs w:val="22"/>
            </w:rPr>
          </w:pPr>
          <w:r>
            <w:fldChar w:fldCharType="begin"/>
          </w:r>
          <w:r>
            <w:instrText xml:space="preserve"> HYPERLINK \l "_Toc112954652" </w:instrText>
          </w:r>
          <w:r>
            <w:fldChar w:fldCharType="separate"/>
          </w:r>
          <w:r>
            <w:rPr>
              <w:rStyle w:val="38"/>
            </w:rPr>
            <w:t>5.</w:t>
          </w:r>
          <w:r>
            <w:rPr>
              <w:rFonts w:asciiTheme="minorHAnsi" w:hAnsiTheme="minorHAnsi" w:eastAsiaTheme="minorEastAsia" w:cstheme="minorBidi"/>
              <w:b w:val="0"/>
              <w:szCs w:val="22"/>
            </w:rPr>
            <w:tab/>
          </w:r>
          <w:r>
            <w:rPr>
              <w:rStyle w:val="38"/>
            </w:rPr>
            <w:t>待确认问题清单</w:t>
          </w:r>
          <w:r>
            <w:tab/>
          </w:r>
          <w:r>
            <w:fldChar w:fldCharType="begin"/>
          </w:r>
          <w:r>
            <w:instrText xml:space="preserve"> PAGEREF _Toc112954652 \h </w:instrText>
          </w:r>
          <w:r>
            <w:fldChar w:fldCharType="separate"/>
          </w:r>
          <w:r>
            <w:t>254</w:t>
          </w:r>
          <w:r>
            <w:fldChar w:fldCharType="end"/>
          </w:r>
          <w:r>
            <w:fldChar w:fldCharType="end"/>
          </w:r>
        </w:p>
        <w:p>
          <w:r>
            <w:fldChar w:fldCharType="end"/>
          </w:r>
        </w:p>
        <w:p/>
      </w:sdtContent>
    </w:sdt>
    <w:p>
      <w:pPr>
        <w:rPr>
          <w:rFonts w:ascii="宋体" w:hAnsi="宋体"/>
          <w:sz w:val="28"/>
          <w:szCs w:val="28"/>
        </w:rPr>
      </w:pPr>
    </w:p>
    <w:p>
      <w:pPr>
        <w:pStyle w:val="76"/>
      </w:pPr>
      <w:bookmarkStart w:id="5" w:name="_Toc23864"/>
      <w:bookmarkStart w:id="6" w:name="_Toc4699"/>
      <w:bookmarkStart w:id="7" w:name="_Toc25806"/>
      <w:bookmarkStart w:id="8" w:name="_Toc112954560"/>
      <w:r>
        <w:rPr>
          <w:rFonts w:hint="eastAsia"/>
        </w:rPr>
        <w:t>版本记录</w:t>
      </w:r>
      <w:bookmarkEnd w:id="5"/>
      <w:bookmarkEnd w:id="6"/>
      <w:bookmarkEnd w:id="7"/>
      <w:bookmarkEnd w:id="8"/>
    </w:p>
    <w:tbl>
      <w:tblPr>
        <w:tblStyle w:val="31"/>
        <w:tblW w:w="9164" w:type="dxa"/>
        <w:tblInd w:w="0" w:type="dxa"/>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6"/>
        <w:gridCol w:w="1134"/>
        <w:gridCol w:w="1418"/>
        <w:gridCol w:w="1135"/>
        <w:gridCol w:w="3071"/>
        <w:gridCol w:w="1590"/>
      </w:tblGrid>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70" w:hRule="atLeast"/>
        </w:trPr>
        <w:tc>
          <w:tcPr>
            <w:tcW w:w="9164" w:type="dxa"/>
            <w:gridSpan w:val="6"/>
            <w:tcBorders>
              <w:top w:val="single" w:color="auto" w:sz="6" w:space="0"/>
              <w:left w:val="single" w:color="auto" w:sz="12" w:space="0"/>
              <w:bottom w:val="single" w:color="auto" w:sz="6" w:space="0"/>
              <w:right w:val="single" w:color="auto" w:sz="12" w:space="0"/>
            </w:tcBorders>
            <w:vAlign w:val="center"/>
          </w:tcPr>
          <w:p>
            <w:pPr>
              <w:spacing w:before="120" w:after="120"/>
              <w:jc w:val="center"/>
              <w:rPr>
                <w:rFonts w:ascii="宋体" w:hAnsi="宋体"/>
                <w:b/>
                <w:sz w:val="28"/>
                <w:szCs w:val="28"/>
              </w:rPr>
            </w:pPr>
            <w:r>
              <w:rPr>
                <w:rFonts w:hint="eastAsia" w:ascii="宋体" w:hAnsi="宋体"/>
                <w:b/>
                <w:sz w:val="28"/>
                <w:szCs w:val="28"/>
              </w:rPr>
              <w:t>文件修订记录</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816"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序号</w:t>
            </w:r>
          </w:p>
        </w:tc>
        <w:tc>
          <w:tcPr>
            <w:tcW w:w="11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版本号</w:t>
            </w:r>
          </w:p>
        </w:tc>
        <w:tc>
          <w:tcPr>
            <w:tcW w:w="1418"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修订日期</w:t>
            </w:r>
          </w:p>
        </w:tc>
        <w:tc>
          <w:tcPr>
            <w:tcW w:w="1135"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修订人</w:t>
            </w:r>
          </w:p>
        </w:tc>
        <w:tc>
          <w:tcPr>
            <w:tcW w:w="3071"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修订说明</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r>
              <w:rPr>
                <w:rFonts w:hint="eastAsia" w:ascii="宋体" w:hAnsi="宋体"/>
                <w:b/>
                <w:sz w:val="24"/>
              </w:rPr>
              <w:t>生效日期</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1" w:hRule="atLeast"/>
        </w:trPr>
        <w:tc>
          <w:tcPr>
            <w:tcW w:w="816" w:type="dxa"/>
            <w:tcBorders>
              <w:top w:val="single" w:color="auto" w:sz="6" w:space="0"/>
              <w:left w:val="single" w:color="auto" w:sz="12" w:space="0"/>
              <w:bottom w:val="single" w:color="auto" w:sz="6" w:space="0"/>
              <w:right w:val="single" w:color="auto" w:sz="6" w:space="0"/>
            </w:tcBorders>
            <w:vAlign w:val="center"/>
          </w:tcPr>
          <w:p>
            <w:pPr>
              <w:spacing w:before="120" w:after="120"/>
              <w:jc w:val="center"/>
              <w:rPr>
                <w:rFonts w:ascii="宋体" w:hAnsi="宋体"/>
              </w:rPr>
            </w:pPr>
            <w:r>
              <w:rPr>
                <w:rFonts w:hint="eastAsia" w:ascii="宋体" w:hAnsi="宋体"/>
              </w:rPr>
              <w:t>1</w:t>
            </w:r>
          </w:p>
        </w:tc>
        <w:tc>
          <w:tcPr>
            <w:tcW w:w="1134" w:type="dxa"/>
            <w:tcBorders>
              <w:top w:val="single" w:color="auto" w:sz="6" w:space="0"/>
              <w:left w:val="single" w:color="auto" w:sz="6" w:space="0"/>
              <w:bottom w:val="single" w:color="auto" w:sz="6" w:space="0"/>
              <w:right w:val="single" w:color="auto" w:sz="6" w:space="0"/>
            </w:tcBorders>
            <w:vAlign w:val="center"/>
          </w:tcPr>
          <w:p>
            <w:pPr>
              <w:spacing w:before="120" w:after="120"/>
              <w:jc w:val="center"/>
              <w:rPr>
                <w:rFonts w:ascii="宋体" w:hAnsi="宋体"/>
              </w:rPr>
            </w:pPr>
            <w:r>
              <w:rPr>
                <w:rFonts w:hint="eastAsia" w:ascii="宋体" w:hAnsi="宋体"/>
              </w:rPr>
              <w:t>0.0.1</w:t>
            </w:r>
          </w:p>
        </w:tc>
        <w:tc>
          <w:tcPr>
            <w:tcW w:w="1418" w:type="dxa"/>
            <w:tcBorders>
              <w:top w:val="single" w:color="auto" w:sz="6" w:space="0"/>
              <w:left w:val="single" w:color="auto" w:sz="6" w:space="0"/>
              <w:bottom w:val="single" w:color="auto" w:sz="6" w:space="0"/>
              <w:right w:val="single" w:color="auto" w:sz="6" w:space="0"/>
            </w:tcBorders>
            <w:vAlign w:val="center"/>
          </w:tcPr>
          <w:p>
            <w:pPr>
              <w:spacing w:before="120" w:after="120"/>
              <w:jc w:val="center"/>
              <w:rPr>
                <w:rFonts w:ascii="宋体" w:hAnsi="宋体"/>
              </w:rPr>
            </w:pPr>
            <w:r>
              <w:rPr>
                <w:rFonts w:ascii="宋体" w:hAnsi="宋体"/>
              </w:rPr>
              <w:t>2022-0</w:t>
            </w:r>
            <w:r>
              <w:rPr>
                <w:rFonts w:hint="eastAsia" w:ascii="宋体" w:hAnsi="宋体"/>
              </w:rPr>
              <w:t>8-17</w:t>
            </w:r>
          </w:p>
        </w:tc>
        <w:tc>
          <w:tcPr>
            <w:tcW w:w="1135" w:type="dxa"/>
            <w:tcBorders>
              <w:top w:val="single" w:color="auto" w:sz="6" w:space="0"/>
              <w:left w:val="single" w:color="auto" w:sz="6" w:space="0"/>
              <w:bottom w:val="single" w:color="auto" w:sz="6" w:space="0"/>
              <w:right w:val="single" w:color="auto" w:sz="6" w:space="0"/>
            </w:tcBorders>
            <w:vAlign w:val="center"/>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vAlign w:val="center"/>
          </w:tcPr>
          <w:p>
            <w:pPr>
              <w:spacing w:before="120" w:after="120"/>
              <w:jc w:val="center"/>
              <w:rPr>
                <w:rFonts w:ascii="宋体" w:hAnsi="宋体"/>
              </w:rPr>
            </w:pPr>
            <w:r>
              <w:rPr>
                <w:rFonts w:hint="eastAsia" w:ascii="宋体" w:hAnsi="宋体"/>
              </w:rPr>
              <w:t>创建</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vAlign w:val="center"/>
          </w:tcPr>
          <w:p>
            <w:pPr>
              <w:spacing w:before="120" w:after="120"/>
              <w:jc w:val="center"/>
              <w:rPr>
                <w:rFonts w:ascii="宋体" w:hAnsi="宋体"/>
              </w:rPr>
            </w:pPr>
            <w:r>
              <w:rPr>
                <w:rFonts w:hint="eastAsia" w:ascii="宋体" w:hAnsi="宋体"/>
              </w:rPr>
              <w:t>2</w:t>
            </w:r>
          </w:p>
        </w:tc>
        <w:tc>
          <w:tcPr>
            <w:tcW w:w="1134" w:type="dxa"/>
            <w:tcBorders>
              <w:top w:val="single" w:color="auto" w:sz="6" w:space="0"/>
              <w:left w:val="single" w:color="auto" w:sz="6" w:space="0"/>
              <w:bottom w:val="single" w:color="auto" w:sz="6" w:space="0"/>
              <w:right w:val="single" w:color="auto" w:sz="6" w:space="0"/>
            </w:tcBorders>
            <w:vAlign w:val="center"/>
          </w:tcPr>
          <w:p>
            <w:pPr>
              <w:spacing w:before="120" w:after="120"/>
              <w:jc w:val="center"/>
              <w:rPr>
                <w:rFonts w:ascii="宋体" w:hAnsi="宋体"/>
              </w:rPr>
            </w:pPr>
            <w:r>
              <w:rPr>
                <w:rFonts w:hint="eastAsia" w:ascii="宋体" w:hAnsi="宋体"/>
              </w:rPr>
              <w:t>0.</w:t>
            </w:r>
            <w:r>
              <w:rPr>
                <w:rFonts w:ascii="宋体" w:hAnsi="宋体"/>
              </w:rPr>
              <w:t>0</w:t>
            </w:r>
            <w:r>
              <w:rPr>
                <w:rFonts w:hint="eastAsia" w:ascii="宋体" w:hAnsi="宋体"/>
              </w:rPr>
              <w:t>.</w:t>
            </w:r>
            <w:r>
              <w:rPr>
                <w:rFonts w:ascii="宋体" w:hAnsi="宋体"/>
              </w:rPr>
              <w:t>2</w:t>
            </w:r>
          </w:p>
        </w:tc>
        <w:tc>
          <w:tcPr>
            <w:tcW w:w="1418" w:type="dxa"/>
            <w:tcBorders>
              <w:top w:val="single" w:color="auto" w:sz="6" w:space="0"/>
              <w:left w:val="single" w:color="auto" w:sz="6" w:space="0"/>
              <w:bottom w:val="single" w:color="auto" w:sz="6" w:space="0"/>
              <w:right w:val="single" w:color="auto" w:sz="6" w:space="0"/>
            </w:tcBorders>
            <w:vAlign w:val="center"/>
          </w:tcPr>
          <w:p>
            <w:pPr>
              <w:spacing w:before="120" w:after="120"/>
              <w:jc w:val="center"/>
              <w:rPr>
                <w:rFonts w:ascii="宋体" w:hAnsi="宋体"/>
              </w:rPr>
            </w:pPr>
            <w:r>
              <w:rPr>
                <w:rFonts w:hint="eastAsia" w:ascii="宋体" w:hAnsi="宋体"/>
              </w:rPr>
              <w:t>2</w:t>
            </w:r>
            <w:r>
              <w:rPr>
                <w:rFonts w:ascii="宋体" w:hAnsi="宋体"/>
              </w:rPr>
              <w:t>022</w:t>
            </w:r>
            <w:r>
              <w:rPr>
                <w:rFonts w:hint="eastAsia" w:ascii="宋体" w:hAnsi="宋体"/>
              </w:rPr>
              <w:t>-</w:t>
            </w:r>
            <w:r>
              <w:rPr>
                <w:rFonts w:ascii="宋体" w:hAnsi="宋体"/>
              </w:rPr>
              <w:t>08</w:t>
            </w:r>
            <w:r>
              <w:rPr>
                <w:rFonts w:hint="eastAsia" w:ascii="宋体" w:hAnsi="宋体"/>
              </w:rPr>
              <w:t>-</w:t>
            </w:r>
            <w:r>
              <w:rPr>
                <w:rFonts w:ascii="宋体" w:hAnsi="宋体"/>
              </w:rPr>
              <w:t>18</w:t>
            </w:r>
          </w:p>
        </w:tc>
        <w:tc>
          <w:tcPr>
            <w:tcW w:w="1135" w:type="dxa"/>
            <w:tcBorders>
              <w:top w:val="single" w:color="auto" w:sz="6" w:space="0"/>
              <w:left w:val="single" w:color="auto" w:sz="6" w:space="0"/>
              <w:bottom w:val="single" w:color="auto" w:sz="6" w:space="0"/>
              <w:right w:val="single" w:color="auto" w:sz="6" w:space="0"/>
            </w:tcBorders>
            <w:vAlign w:val="center"/>
          </w:tcPr>
          <w:p>
            <w:pPr>
              <w:spacing w:before="120" w:after="120"/>
              <w:jc w:val="center"/>
              <w:rPr>
                <w:rFonts w:ascii="宋体" w:hAnsi="宋体"/>
              </w:rPr>
            </w:pPr>
            <w:r>
              <w:rPr>
                <w:rFonts w:hint="eastAsia" w:ascii="宋体" w:hAnsi="宋体"/>
              </w:rPr>
              <w:t>黎幸福</w:t>
            </w:r>
          </w:p>
        </w:tc>
        <w:tc>
          <w:tcPr>
            <w:tcW w:w="3071" w:type="dxa"/>
            <w:tcBorders>
              <w:top w:val="single" w:color="auto" w:sz="6" w:space="0"/>
              <w:left w:val="single" w:color="auto" w:sz="6" w:space="0"/>
              <w:bottom w:val="single" w:color="auto" w:sz="6" w:space="0"/>
              <w:right w:val="single" w:color="auto" w:sz="6" w:space="0"/>
            </w:tcBorders>
            <w:vAlign w:val="center"/>
          </w:tcPr>
          <w:p>
            <w:pPr>
              <w:spacing w:before="120" w:after="120"/>
              <w:jc w:val="center"/>
              <w:rPr>
                <w:rFonts w:ascii="宋体" w:hAnsi="宋体"/>
              </w:rPr>
            </w:pPr>
            <w:r>
              <w:rPr>
                <w:rFonts w:hint="eastAsia" w:ascii="宋体" w:hAnsi="宋体"/>
              </w:rPr>
              <w:t>添加系统总体流程图及各功能描述</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p>
        </w:tc>
      </w:tr>
      <w:bookmarkEnd w:id="4"/>
    </w:tbl>
    <w:p>
      <w:r>
        <w:br w:type="page"/>
      </w:r>
    </w:p>
    <w:p>
      <w:pPr>
        <w:pStyle w:val="52"/>
      </w:pPr>
    </w:p>
    <w:p/>
    <w:p>
      <w:pPr>
        <w:pStyle w:val="2"/>
        <w:numPr>
          <w:ilvl w:val="0"/>
          <w:numId w:val="4"/>
        </w:numPr>
      </w:pPr>
      <w:bookmarkStart w:id="9" w:name="_Toc112954561"/>
      <w:bookmarkStart w:id="10" w:name="_Toc11297"/>
      <w:bookmarkStart w:id="11" w:name="_Toc20678"/>
      <w:r>
        <w:rPr>
          <w:rFonts w:hint="eastAsia"/>
        </w:rPr>
        <w:t>目的与范围</w:t>
      </w:r>
      <w:bookmarkEnd w:id="9"/>
      <w:bookmarkEnd w:id="10"/>
      <w:bookmarkEnd w:id="11"/>
    </w:p>
    <w:p>
      <w:pPr>
        <w:pStyle w:val="3"/>
        <w:numPr>
          <w:ilvl w:val="1"/>
          <w:numId w:val="4"/>
        </w:numPr>
        <w:rPr>
          <w:lang w:eastAsia="zh-Hans"/>
        </w:rPr>
      </w:pPr>
      <w:bookmarkStart w:id="12" w:name="_Toc112954562"/>
      <w:r>
        <w:rPr>
          <w:rFonts w:hint="eastAsia"/>
        </w:rPr>
        <w:t>目的</w:t>
      </w:r>
      <w:bookmarkEnd w:id="12"/>
    </w:p>
    <w:p>
      <w:pPr>
        <w:pStyle w:val="52"/>
        <w:spacing w:line="360" w:lineRule="auto"/>
      </w:pPr>
    </w:p>
    <w:p>
      <w:pPr>
        <w:pStyle w:val="52"/>
        <w:spacing w:line="360" w:lineRule="auto"/>
      </w:pPr>
    </w:p>
    <w:p>
      <w:pPr>
        <w:pStyle w:val="3"/>
        <w:numPr>
          <w:ilvl w:val="1"/>
          <w:numId w:val="4"/>
        </w:numPr>
      </w:pPr>
      <w:bookmarkStart w:id="13" w:name="_Toc112954563"/>
      <w:r>
        <w:rPr>
          <w:rFonts w:hint="eastAsia"/>
        </w:rPr>
        <w:t>名词与缩略语</w:t>
      </w:r>
      <w:bookmarkEnd w:id="13"/>
    </w:p>
    <w:tbl>
      <w:tblPr>
        <w:tblStyle w:val="31"/>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1995"/>
        <w:gridCol w:w="589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c>
          <w:tcPr>
            <w:tcW w:w="1995" w:type="dxa"/>
            <w:tcBorders>
              <w:bottom w:val="single" w:color="000080" w:sz="6" w:space="0"/>
            </w:tcBorders>
            <w:shd w:val="clear" w:color="auto" w:fill="D8D8D8" w:themeFill="background1" w:themeFillShade="D9"/>
          </w:tcPr>
          <w:p>
            <w:pPr>
              <w:pStyle w:val="67"/>
              <w:rPr>
                <w:b/>
              </w:rPr>
            </w:pPr>
            <w:r>
              <w:rPr>
                <w:rFonts w:hint="eastAsia"/>
                <w:b/>
              </w:rPr>
              <w:t>名词和缩略语</w:t>
            </w:r>
          </w:p>
        </w:tc>
        <w:tc>
          <w:tcPr>
            <w:tcW w:w="5894" w:type="dxa"/>
            <w:tcBorders>
              <w:bottom w:val="single" w:color="000080" w:sz="6" w:space="0"/>
            </w:tcBorders>
            <w:shd w:val="clear" w:color="auto" w:fill="D8D8D8" w:themeFill="background1" w:themeFillShade="D9"/>
          </w:tcPr>
          <w:p>
            <w:pPr>
              <w:pStyle w:val="67"/>
              <w:rPr>
                <w:b/>
              </w:rPr>
            </w:pPr>
            <w:r>
              <w:rPr>
                <w:rFonts w:hint="eastAsia"/>
                <w:b/>
              </w:rPr>
              <w:t>解释</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r>
              <w:rPr>
                <w:rFonts w:hint="eastAsia" w:ascii="宋体" w:hAnsi="宋体"/>
              </w:rPr>
              <w:t>计费单据</w:t>
            </w:r>
          </w:p>
          <w:p>
            <w:pPr>
              <w:spacing w:line="300" w:lineRule="auto"/>
              <w:rPr>
                <w:rFonts w:ascii="宋体" w:hAnsi="宋体"/>
              </w:rPr>
            </w:pPr>
          </w:p>
        </w:tc>
        <w:tc>
          <w:tcPr>
            <w:tcW w:w="5894" w:type="dxa"/>
          </w:tcPr>
          <w:p>
            <w:pPr>
              <w:spacing w:line="300" w:lineRule="auto"/>
              <w:rPr>
                <w:rFonts w:ascii="宋体" w:hAnsi="宋体"/>
              </w:rPr>
            </w:pPr>
            <w:r>
              <w:rPr>
                <w:rFonts w:hint="eastAsia" w:ascii="宋体" w:hAnsi="宋体"/>
              </w:rPr>
              <w:t>计费单据为业务处理过程中实际产生的业务单据（如：客户订单、运输需求、路由订单、运单等）</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r>
              <w:rPr>
                <w:rFonts w:hint="eastAsia" w:ascii="宋体" w:hAnsi="宋体"/>
              </w:rPr>
              <w:t>合同</w:t>
            </w:r>
          </w:p>
          <w:p>
            <w:pPr>
              <w:spacing w:line="300" w:lineRule="auto"/>
              <w:rPr>
                <w:rFonts w:ascii="宋体" w:hAnsi="宋体"/>
              </w:rPr>
            </w:pPr>
          </w:p>
        </w:tc>
        <w:tc>
          <w:tcPr>
            <w:tcW w:w="5894" w:type="dxa"/>
          </w:tcPr>
          <w:p>
            <w:pPr>
              <w:spacing w:line="300" w:lineRule="auto"/>
              <w:rPr>
                <w:rFonts w:ascii="宋体" w:hAnsi="宋体"/>
              </w:rPr>
            </w:pPr>
            <w:r>
              <w:rPr>
                <w:rFonts w:hint="eastAsia" w:ascii="宋体" w:hAnsi="宋体"/>
              </w:rPr>
              <w:t>合同为公司与客户进行商务合作时，为确保各自权利与义务所签订的具有法律约束力的协议。分为合同信息、计费规则与合同价格三个模块，在业财系统中的合同数据均来自于上游系统如采购系统、商务系统、人事系统等。</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spacing w:line="300" w:lineRule="auto"/>
              <w:rPr>
                <w:rFonts w:ascii="宋体" w:hAnsi="宋体"/>
              </w:rPr>
            </w:pPr>
            <w:r>
              <w:rPr>
                <w:rFonts w:hint="eastAsia" w:ascii="宋体" w:hAnsi="宋体"/>
              </w:rPr>
              <w:t>计费凭据</w:t>
            </w:r>
          </w:p>
          <w:p>
            <w:pPr>
              <w:pStyle w:val="67"/>
              <w:rPr>
                <w:rFonts w:ascii="Arial" w:hAnsi="Arial" w:cs="Arial"/>
              </w:rPr>
            </w:pPr>
          </w:p>
        </w:tc>
        <w:tc>
          <w:tcPr>
            <w:tcW w:w="5894" w:type="dxa"/>
          </w:tcPr>
          <w:p>
            <w:pPr>
              <w:spacing w:line="300" w:lineRule="auto"/>
            </w:pPr>
            <w:r>
              <w:rPr>
                <w:rFonts w:hint="eastAsia" w:ascii="宋体" w:hAnsi="宋体"/>
              </w:rPr>
              <w:t>计费凭据为业财系统生成应收/应付结算明细的重要依据。是由计费单据结合计费基础档案并匹配合同相关的计费规则生成而来。</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spacing w:line="300" w:lineRule="auto"/>
              <w:rPr>
                <w:rFonts w:ascii="宋体" w:hAnsi="宋体"/>
              </w:rPr>
            </w:pPr>
            <w:r>
              <w:rPr>
                <w:rFonts w:hint="eastAsia" w:ascii="宋体" w:hAnsi="宋体"/>
              </w:rPr>
              <w:t>结算单</w:t>
            </w:r>
          </w:p>
          <w:p>
            <w:pPr>
              <w:pStyle w:val="67"/>
              <w:rPr>
                <w:rFonts w:ascii="Arial" w:hAnsi="Arial" w:cs="Arial"/>
              </w:rPr>
            </w:pPr>
          </w:p>
        </w:tc>
        <w:tc>
          <w:tcPr>
            <w:tcW w:w="5894" w:type="dxa"/>
          </w:tcPr>
          <w:p>
            <w:pPr>
              <w:spacing w:line="300" w:lineRule="auto"/>
            </w:pPr>
            <w:r>
              <w:rPr>
                <w:rFonts w:hint="eastAsia" w:ascii="宋体" w:hAnsi="宋体"/>
              </w:rPr>
              <w:t>结算单为结算明细的统称，由计费凭据包含的计费规则结合实际业务的处理规则而产生。业财根据结算方式对结算单进行分类。（如：应收结算单-按方、应付结算单-按重等）</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spacing w:line="300" w:lineRule="auto"/>
              <w:rPr>
                <w:rFonts w:ascii="Arial" w:hAnsi="Arial" w:cs="Arial"/>
              </w:rPr>
            </w:pPr>
            <w:r>
              <w:rPr>
                <w:rFonts w:hint="eastAsia" w:ascii="宋体" w:hAnsi="宋体"/>
              </w:rPr>
              <w:t>结算明细</w:t>
            </w:r>
          </w:p>
        </w:tc>
        <w:tc>
          <w:tcPr>
            <w:tcW w:w="5894" w:type="dxa"/>
          </w:tcPr>
          <w:p>
            <w:pPr>
              <w:spacing w:line="300" w:lineRule="auto"/>
              <w:rPr>
                <w:rFonts w:ascii="宋体" w:hAnsi="宋体"/>
              </w:rPr>
            </w:pPr>
            <w:r>
              <w:rPr>
                <w:rFonts w:hint="eastAsia" w:ascii="宋体" w:hAnsi="宋体"/>
              </w:rPr>
              <w:t>结算明细是结算单中，根据结算方式分类汇总的具体明细。</w:t>
            </w:r>
          </w:p>
          <w:p>
            <w:pPr>
              <w:spacing w:line="300" w:lineRule="auto"/>
              <w:rPr>
                <w:rFonts w:ascii="宋体" w:hAnsi="宋体"/>
              </w:rPr>
            </w:pPr>
            <w:r>
              <w:rPr>
                <w:rFonts w:hint="eastAsia" w:ascii="宋体" w:hAnsi="宋体"/>
              </w:rPr>
              <w:t>在本文档中，结算单与结算明细的含义一致。</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spacing w:line="300" w:lineRule="auto"/>
              <w:rPr>
                <w:rFonts w:ascii="宋体" w:hAnsi="宋体"/>
              </w:rPr>
            </w:pPr>
            <w:r>
              <w:rPr>
                <w:rFonts w:hint="eastAsia" w:ascii="宋体" w:hAnsi="宋体"/>
              </w:rPr>
              <w:t>暂估单</w:t>
            </w:r>
          </w:p>
          <w:p>
            <w:pPr>
              <w:pStyle w:val="67"/>
              <w:rPr>
                <w:rFonts w:ascii="Arial" w:hAnsi="Arial" w:cs="Arial"/>
              </w:rPr>
            </w:pPr>
          </w:p>
        </w:tc>
        <w:tc>
          <w:tcPr>
            <w:tcW w:w="5894" w:type="dxa"/>
          </w:tcPr>
          <w:p>
            <w:pPr>
              <w:spacing w:line="300" w:lineRule="auto"/>
              <w:rPr>
                <w:rFonts w:ascii="宋体" w:hAnsi="宋体"/>
              </w:rPr>
            </w:pPr>
            <w:r>
              <w:rPr>
                <w:rFonts w:hint="eastAsia" w:ascii="宋体" w:hAnsi="宋体"/>
              </w:rPr>
              <w:t>暂估单是实际业务已发生但未及时开票时，会计为暂估当月收入或支出而通过汇总未开票部分的结算明细所生成的单据；在业财系统中根据客户、账期、结算明细类型维度生成。</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spacing w:line="300" w:lineRule="auto"/>
              <w:rPr>
                <w:rFonts w:ascii="宋体" w:hAnsi="宋体"/>
              </w:rPr>
            </w:pPr>
            <w:r>
              <w:rPr>
                <w:rFonts w:hint="eastAsia" w:ascii="宋体" w:hAnsi="宋体"/>
              </w:rPr>
              <w:t>对账单</w:t>
            </w:r>
          </w:p>
          <w:p>
            <w:pPr>
              <w:pStyle w:val="67"/>
              <w:rPr>
                <w:rFonts w:ascii="Arial" w:hAnsi="Arial" w:cs="Arial"/>
              </w:rPr>
            </w:pPr>
          </w:p>
        </w:tc>
        <w:tc>
          <w:tcPr>
            <w:tcW w:w="5894" w:type="dxa"/>
          </w:tcPr>
          <w:p>
            <w:pPr>
              <w:spacing w:line="300" w:lineRule="auto"/>
              <w:rPr>
                <w:rFonts w:ascii="宋体" w:hAnsi="宋体"/>
              </w:rPr>
            </w:pPr>
            <w:r>
              <w:rPr>
                <w:rFonts w:hint="eastAsia" w:ascii="宋体" w:hAnsi="宋体"/>
              </w:rPr>
              <w:t>对账单为公司用来与客户核对当期账务的可结算对账清单。在业财系统中，由有正式合同的暂估单汇总生成。</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spacing w:line="300" w:lineRule="auto"/>
              <w:rPr>
                <w:rFonts w:ascii="宋体" w:hAnsi="宋体"/>
              </w:rPr>
            </w:pPr>
            <w:r>
              <w:rPr>
                <w:rFonts w:hint="eastAsia" w:ascii="宋体" w:hAnsi="宋体"/>
              </w:rPr>
              <w:t>开票申请</w:t>
            </w:r>
          </w:p>
          <w:p>
            <w:pPr>
              <w:pStyle w:val="67"/>
              <w:rPr>
                <w:rFonts w:ascii="Arial" w:hAnsi="Arial" w:cs="Arial"/>
              </w:rPr>
            </w:pPr>
          </w:p>
        </w:tc>
        <w:tc>
          <w:tcPr>
            <w:tcW w:w="5894" w:type="dxa"/>
          </w:tcPr>
          <w:p>
            <w:pPr>
              <w:spacing w:line="300" w:lineRule="auto"/>
              <w:rPr>
                <w:rFonts w:ascii="宋体" w:hAnsi="宋体"/>
              </w:rPr>
            </w:pPr>
            <w:r>
              <w:rPr>
                <w:rFonts w:hint="eastAsia" w:ascii="宋体" w:hAnsi="宋体"/>
              </w:rPr>
              <w:t>开票申请为公司与客户对账完成后，向客户开具发票来收款的流程。</w:t>
            </w:r>
          </w:p>
        </w:tc>
      </w:tr>
    </w:tbl>
    <w:p/>
    <w:p>
      <w:pPr>
        <w:pStyle w:val="3"/>
        <w:numPr>
          <w:ilvl w:val="1"/>
          <w:numId w:val="4"/>
        </w:numPr>
        <w:rPr>
          <w:lang w:eastAsia="zh-Hans"/>
        </w:rPr>
      </w:pPr>
      <w:bookmarkStart w:id="14" w:name="_Toc112954564"/>
      <w:r>
        <w:rPr>
          <w:rFonts w:hint="eastAsia"/>
        </w:rPr>
        <w:t>参考文档</w:t>
      </w:r>
      <w:bookmarkEnd w:id="14"/>
    </w:p>
    <w:tbl>
      <w:tblPr>
        <w:tblStyle w:val="31"/>
        <w:tblW w:w="7889" w:type="dxa"/>
        <w:tblInd w:w="633"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15" w:type="dxa"/>
          <w:left w:w="15" w:type="dxa"/>
          <w:bottom w:w="15" w:type="dxa"/>
          <w:right w:w="15" w:type="dxa"/>
        </w:tblCellMar>
      </w:tblPr>
      <w:tblGrid>
        <w:gridCol w:w="4335"/>
        <w:gridCol w:w="3554"/>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4335" w:type="dxa"/>
            <w:tcBorders>
              <w:top w:val="single" w:color="000080" w:sz="8" w:space="0"/>
              <w:left w:val="single" w:color="000080" w:sz="8" w:space="0"/>
              <w:bottom w:val="single" w:color="000080" w:sz="8" w:space="0"/>
              <w:right w:val="single" w:color="000080" w:sz="8" w:space="0"/>
            </w:tcBorders>
            <w:shd w:val="clear" w:color="auto" w:fill="D8D8D8" w:themeFill="background1" w:themeFillShade="D9"/>
            <w:tcMar>
              <w:top w:w="0" w:type="dxa"/>
              <w:left w:w="108" w:type="dxa"/>
              <w:bottom w:w="0" w:type="dxa"/>
              <w:right w:w="108" w:type="dxa"/>
            </w:tcMar>
          </w:tcPr>
          <w:p>
            <w:pPr>
              <w:pStyle w:val="29"/>
              <w:spacing w:before="0" w:after="0"/>
            </w:pPr>
            <w:r>
              <w:rPr>
                <w:rFonts w:hint="eastAsia"/>
                <w:b/>
                <w:bCs/>
              </w:rPr>
              <w:t>文档名</w:t>
            </w:r>
          </w:p>
        </w:tc>
        <w:tc>
          <w:tcPr>
            <w:tcW w:w="3554" w:type="dxa"/>
            <w:tcBorders>
              <w:top w:val="single" w:color="000080" w:sz="8" w:space="0"/>
              <w:left w:val="nil"/>
              <w:bottom w:val="single" w:color="000080" w:sz="8" w:space="0"/>
              <w:right w:val="single" w:color="000080" w:sz="8" w:space="0"/>
            </w:tcBorders>
            <w:shd w:val="clear" w:color="auto" w:fill="D8D8D8" w:themeFill="background1" w:themeFillShade="D9"/>
            <w:tcMar>
              <w:top w:w="0" w:type="dxa"/>
              <w:left w:w="108" w:type="dxa"/>
              <w:bottom w:w="0" w:type="dxa"/>
              <w:right w:w="108" w:type="dxa"/>
            </w:tcMar>
          </w:tcPr>
          <w:p>
            <w:pPr>
              <w:pStyle w:val="29"/>
              <w:spacing w:before="0" w:after="0"/>
            </w:pPr>
            <w:r>
              <w:rPr>
                <w:rFonts w:hint="eastAsia"/>
                <w:b/>
                <w:bCs/>
              </w:rPr>
              <w:t>说明</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4335" w:type="dxa"/>
            <w:tcBorders>
              <w:top w:val="nil"/>
              <w:left w:val="single" w:color="000080" w:sz="8" w:space="0"/>
              <w:bottom w:val="single" w:color="000080" w:sz="8" w:space="0"/>
              <w:right w:val="single" w:color="000080" w:sz="8" w:space="0"/>
            </w:tcBorders>
            <w:shd w:val="clear" w:color="auto" w:fill="auto"/>
            <w:tcMar>
              <w:top w:w="0" w:type="dxa"/>
              <w:left w:w="108" w:type="dxa"/>
              <w:bottom w:w="0" w:type="dxa"/>
              <w:right w:w="108" w:type="dxa"/>
            </w:tcMar>
          </w:tcPr>
          <w:p>
            <w:pPr>
              <w:pStyle w:val="29"/>
              <w:spacing w:before="0" w:after="0"/>
            </w:pPr>
            <w:r>
              <w:rPr>
                <w:rFonts w:ascii="Garamond" w:hAnsi="Garamond" w:eastAsia="Garamond" w:cs="Garamond"/>
              </w:rPr>
              <w:t> </w:t>
            </w:r>
          </w:p>
        </w:tc>
        <w:tc>
          <w:tcPr>
            <w:tcW w:w="3554" w:type="dxa"/>
            <w:tcBorders>
              <w:top w:val="nil"/>
              <w:left w:val="nil"/>
              <w:bottom w:val="single" w:color="000080" w:sz="8" w:space="0"/>
              <w:right w:val="single" w:color="000080" w:sz="8" w:space="0"/>
            </w:tcBorders>
            <w:shd w:val="clear" w:color="auto" w:fill="auto"/>
            <w:tcMar>
              <w:top w:w="0" w:type="dxa"/>
              <w:left w:w="108" w:type="dxa"/>
              <w:bottom w:w="0" w:type="dxa"/>
              <w:right w:w="108" w:type="dxa"/>
            </w:tcMar>
          </w:tcPr>
          <w:p>
            <w:pPr>
              <w:pStyle w:val="29"/>
              <w:spacing w:before="0" w:after="0"/>
            </w:pPr>
            <w:r>
              <w:rPr>
                <w:rFonts w:ascii="Garamond" w:hAnsi="Garamond" w:eastAsia="Garamond" w:cs="Garamond"/>
              </w:rPr>
              <w:t>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c>
          <w:tcPr>
            <w:tcW w:w="4335" w:type="dxa"/>
            <w:tcBorders>
              <w:top w:val="nil"/>
              <w:left w:val="single" w:color="000080" w:sz="8" w:space="0"/>
              <w:bottom w:val="single" w:color="000080" w:sz="8" w:space="0"/>
              <w:right w:val="single" w:color="000080" w:sz="8" w:space="0"/>
            </w:tcBorders>
            <w:shd w:val="clear" w:color="auto" w:fill="auto"/>
            <w:tcMar>
              <w:top w:w="0" w:type="dxa"/>
              <w:left w:w="108" w:type="dxa"/>
              <w:bottom w:w="0" w:type="dxa"/>
              <w:right w:w="108" w:type="dxa"/>
            </w:tcMar>
          </w:tcPr>
          <w:p>
            <w:pPr>
              <w:pStyle w:val="29"/>
              <w:spacing w:before="0" w:after="0"/>
            </w:pPr>
            <w:r>
              <w:rPr>
                <w:rFonts w:ascii="Garamond" w:hAnsi="Garamond" w:eastAsia="Garamond" w:cs="Garamond"/>
              </w:rPr>
              <w:t> </w:t>
            </w:r>
          </w:p>
        </w:tc>
        <w:tc>
          <w:tcPr>
            <w:tcW w:w="3554" w:type="dxa"/>
            <w:tcBorders>
              <w:top w:val="nil"/>
              <w:left w:val="nil"/>
              <w:bottom w:val="single" w:color="000080" w:sz="8" w:space="0"/>
              <w:right w:val="single" w:color="000080" w:sz="8" w:space="0"/>
            </w:tcBorders>
            <w:shd w:val="clear" w:color="auto" w:fill="auto"/>
            <w:tcMar>
              <w:top w:w="0" w:type="dxa"/>
              <w:left w:w="108" w:type="dxa"/>
              <w:bottom w:w="0" w:type="dxa"/>
              <w:right w:w="108" w:type="dxa"/>
            </w:tcMar>
          </w:tcPr>
          <w:p>
            <w:pPr>
              <w:rPr>
                <w:sz w:val="20"/>
                <w:szCs w:val="20"/>
              </w:rPr>
            </w:pPr>
          </w:p>
        </w:tc>
      </w:tr>
    </w:tbl>
    <w:p/>
    <w:p>
      <w:pPr>
        <w:pStyle w:val="3"/>
        <w:numPr>
          <w:ilvl w:val="1"/>
          <w:numId w:val="4"/>
        </w:numPr>
        <w:rPr>
          <w:lang w:eastAsia="zh-Hans"/>
        </w:rPr>
      </w:pPr>
      <w:bookmarkStart w:id="15" w:name="_Toc112954565"/>
      <w:r>
        <w:rPr>
          <w:rFonts w:hint="eastAsia"/>
        </w:rPr>
        <w:t>服务范围</w:t>
      </w:r>
      <w:bookmarkEnd w:id="15"/>
    </w:p>
    <w:p>
      <w:pPr>
        <w:ind w:firstLine="420"/>
        <w:rPr>
          <w:lang w:eastAsia="zh-Hans"/>
        </w:rPr>
      </w:pPr>
      <w:r>
        <w:rPr>
          <w:rFonts w:hint="eastAsia"/>
          <w:lang w:eastAsia="zh-Hans"/>
        </w:rPr>
        <w:t>本文档适用于使用</w:t>
      </w:r>
      <w:r>
        <w:rPr>
          <w:rFonts w:hint="eastAsia"/>
        </w:rPr>
        <w:t>东风物流</w:t>
      </w:r>
      <w:r>
        <w:rPr>
          <w:rFonts w:hint="eastAsia"/>
          <w:lang w:eastAsia="zh-Hans"/>
        </w:rPr>
        <w:t>业财系统</w:t>
      </w:r>
      <w:r>
        <w:rPr>
          <w:rFonts w:hint="eastAsia"/>
        </w:rPr>
        <w:t>-</w:t>
      </w:r>
      <w:r>
        <w:rPr>
          <w:rFonts w:hint="eastAsia"/>
          <w:lang w:eastAsia="zh-Hans"/>
        </w:rPr>
        <w:t>结算中心功能的各业务人员、账务人员、管理人员以及系统开发涉及的各开发/运维人员。</w:t>
      </w:r>
    </w:p>
    <w:p/>
    <w:p>
      <w:pPr>
        <w:pStyle w:val="2"/>
        <w:numPr>
          <w:ilvl w:val="0"/>
          <w:numId w:val="4"/>
        </w:numPr>
      </w:pPr>
      <w:bookmarkStart w:id="16" w:name="_Toc112954566"/>
      <w:r>
        <w:rPr>
          <w:rFonts w:hint="eastAsia"/>
        </w:rPr>
        <w:t>功能性需求</w:t>
      </w:r>
      <w:bookmarkEnd w:id="16"/>
    </w:p>
    <w:p>
      <w:pPr>
        <w:pStyle w:val="3"/>
        <w:numPr>
          <w:ilvl w:val="1"/>
          <w:numId w:val="4"/>
        </w:numPr>
        <w:rPr>
          <w:lang w:eastAsia="zh-Hans"/>
        </w:rPr>
      </w:pPr>
      <w:bookmarkStart w:id="17" w:name="_Toc112954567"/>
      <w:r>
        <w:rPr>
          <w:rFonts w:hint="eastAsia"/>
          <w:lang w:eastAsia="zh-Hans"/>
        </w:rPr>
        <w:t>概述</w:t>
      </w:r>
      <w:bookmarkEnd w:id="17"/>
    </w:p>
    <w:p>
      <w:pPr>
        <w:ind w:firstLine="420"/>
        <w:rPr>
          <w:lang w:eastAsia="zh-Hans"/>
        </w:rPr>
      </w:pPr>
      <w:r>
        <w:rPr>
          <w:rFonts w:hint="eastAsia"/>
          <w:lang w:eastAsia="zh-Hans"/>
        </w:rPr>
        <w:t>本文档主要描述东风物流业财系统结算中心功能需求，包括计费基础档案、运输基础档案、计费单据、计费凭据、暂估单、对账单、合同管理、应收/应付结算单以及关联的部分开票功能和对接N</w:t>
      </w:r>
      <w:r>
        <w:rPr>
          <w:lang w:eastAsia="zh-Hans"/>
        </w:rPr>
        <w:t>CC</w:t>
      </w:r>
      <w:r>
        <w:rPr>
          <w:rFonts w:hint="eastAsia"/>
          <w:lang w:eastAsia="zh-Hans"/>
        </w:rPr>
        <w:t>系统的接口功能等。</w:t>
      </w:r>
    </w:p>
    <w:p>
      <w:pPr>
        <w:pStyle w:val="3"/>
        <w:numPr>
          <w:ilvl w:val="1"/>
          <w:numId w:val="4"/>
        </w:numPr>
        <w:rPr>
          <w:lang w:eastAsia="zh-Hans"/>
        </w:rPr>
      </w:pPr>
      <w:bookmarkStart w:id="18" w:name="_Toc112954568"/>
      <w:r>
        <w:rPr>
          <w:rFonts w:hint="eastAsia"/>
          <w:lang w:eastAsia="zh-Hans"/>
        </w:rPr>
        <w:t>总体功能流程</w:t>
      </w:r>
      <w:bookmarkEnd w:id="18"/>
    </w:p>
    <w:p>
      <w:r>
        <w:rPr>
          <w:rFonts w:hint="eastAsia"/>
        </w:rPr>
        <w:drawing>
          <wp:inline distT="0" distB="0" distL="114300" distR="114300">
            <wp:extent cx="6115685" cy="52463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6116073" cy="5246370"/>
                    </a:xfrm>
                    <a:prstGeom prst="rect">
                      <a:avLst/>
                    </a:prstGeom>
                  </pic:spPr>
                </pic:pic>
              </a:graphicData>
            </a:graphic>
          </wp:inline>
        </w:drawing>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图2</w:t>
      </w:r>
      <w:r>
        <w:rPr>
          <w:rFonts w:hint="eastAsia" w:ascii="微软雅黑" w:hAnsi="微软雅黑" w:eastAsia="微软雅黑"/>
          <w:sz w:val="18"/>
          <w:szCs w:val="18"/>
        </w:rPr>
        <w:t>.</w:t>
      </w:r>
      <w:r>
        <w:rPr>
          <w:rFonts w:ascii="微软雅黑" w:hAnsi="微软雅黑" w:eastAsia="微软雅黑"/>
          <w:sz w:val="18"/>
          <w:szCs w:val="18"/>
          <w:lang w:eastAsia="zh-Hans"/>
        </w:rPr>
        <w:t>2</w:t>
      </w:r>
      <w:r>
        <w:rPr>
          <w:rFonts w:hint="eastAsia" w:ascii="微软雅黑" w:hAnsi="微软雅黑" w:eastAsia="微软雅黑"/>
          <w:sz w:val="18"/>
          <w:szCs w:val="18"/>
        </w:rPr>
        <w:t>-</w:t>
      </w:r>
      <w:r>
        <w:rPr>
          <w:rFonts w:ascii="微软雅黑" w:hAnsi="微软雅黑" w:eastAsia="微软雅黑"/>
          <w:sz w:val="18"/>
          <w:szCs w:val="18"/>
          <w:lang w:eastAsia="zh-Hans"/>
        </w:rPr>
        <w:t xml:space="preserve">1 </w:t>
      </w:r>
      <w:r>
        <w:rPr>
          <w:rFonts w:hint="eastAsia" w:ascii="微软雅黑" w:hAnsi="微软雅黑" w:eastAsia="微软雅黑"/>
          <w:sz w:val="18"/>
          <w:szCs w:val="18"/>
          <w:lang w:eastAsia="zh-Hans"/>
        </w:rPr>
        <w:t>结算中心总体流程图</w:t>
      </w:r>
    </w:p>
    <w:p>
      <w:pPr>
        <w:rPr>
          <w:lang w:eastAsia="zh-Hans"/>
        </w:rPr>
      </w:pPr>
      <w:r>
        <w:rPr>
          <w:rFonts w:hint="eastAsia"/>
          <w:lang w:eastAsia="zh-Hans"/>
        </w:rPr>
        <w:t>流程描述如下：</w:t>
      </w:r>
    </w:p>
    <w:p>
      <w:pPr>
        <w:rPr>
          <w:lang w:eastAsia="zh-Hans"/>
        </w:rPr>
      </w:pPr>
    </w:p>
    <w:tbl>
      <w:tblPr>
        <w:tblStyle w:val="32"/>
        <w:tblW w:w="96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4"/>
        <w:gridCol w:w="1226"/>
        <w:gridCol w:w="1560"/>
        <w:gridCol w:w="1559"/>
        <w:gridCol w:w="2410"/>
        <w:gridCol w:w="1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流程节点</w:t>
            </w:r>
          </w:p>
        </w:tc>
        <w:tc>
          <w:tcPr>
            <w:tcW w:w="1226"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节点类型</w:t>
            </w:r>
          </w:p>
        </w:tc>
        <w:tc>
          <w:tcPr>
            <w:tcW w:w="156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输入信息</w:t>
            </w:r>
          </w:p>
        </w:tc>
        <w:tc>
          <w:tcPr>
            <w:tcW w:w="1559"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执行对象</w:t>
            </w:r>
          </w:p>
        </w:tc>
        <w:tc>
          <w:tcPr>
            <w:tcW w:w="241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执行内容/逻辑</w:t>
            </w:r>
          </w:p>
        </w:tc>
        <w:tc>
          <w:tcPr>
            <w:tcW w:w="132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O</w:t>
            </w:r>
            <w:r>
              <w:rPr>
                <w:rFonts w:ascii="微软雅黑" w:hAnsi="微软雅黑" w:eastAsia="微软雅黑"/>
                <w:sz w:val="18"/>
                <w:szCs w:val="18"/>
                <w:lang w:eastAsia="zh-Hans"/>
              </w:rPr>
              <w:t>TH0107</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主数据系统</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各业务整理的基础数据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主数据管理员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将业务数据维护到主数据系统或从各业务系统提取主数据进行维护</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业务涉及的各基础数据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O</w:t>
            </w:r>
            <w:r>
              <w:rPr>
                <w:rFonts w:ascii="微软雅黑" w:hAnsi="微软雅黑" w:eastAsia="微软雅黑"/>
                <w:sz w:val="18"/>
                <w:szCs w:val="18"/>
                <w:lang w:eastAsia="zh-Hans"/>
              </w:rPr>
              <w:t>TH0102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商务系统</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商务相关的合同及订单信息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商务部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维护已签订的商务合同信息</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商务合同信息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O</w:t>
            </w:r>
            <w:r>
              <w:rPr>
                <w:rFonts w:ascii="微软雅黑" w:hAnsi="微软雅黑" w:eastAsia="微软雅黑"/>
                <w:sz w:val="18"/>
                <w:szCs w:val="18"/>
                <w:lang w:eastAsia="zh-Hans"/>
              </w:rPr>
              <w:t>TH0101</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采购系统</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采购相关的合同及订单信息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采购部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维护已签订或虚拟采购合同信息</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采购合同信息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O</w:t>
            </w:r>
            <w:r>
              <w:rPr>
                <w:rFonts w:ascii="微软雅黑" w:hAnsi="微软雅黑" w:eastAsia="微软雅黑"/>
                <w:sz w:val="18"/>
                <w:szCs w:val="18"/>
                <w:lang w:eastAsia="zh-Hans"/>
              </w:rPr>
              <w:t>TH0103</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运输系统</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基于采购合同的各运输需求</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运输业务人员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运输需求产生的各种计费单据，如客户订单、运输需求、路由订单、运单等</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lang w:eastAsia="zh-Hans"/>
              </w:rPr>
              <w:t>OTH0104</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仓储系统</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基于合同的仓储业务需求</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仓储业务人员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仓储涉及的各种计费单据</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O</w:t>
            </w:r>
            <w:r>
              <w:rPr>
                <w:rFonts w:ascii="微软雅黑" w:hAnsi="微软雅黑" w:eastAsia="微软雅黑"/>
                <w:sz w:val="18"/>
                <w:szCs w:val="18"/>
                <w:lang w:eastAsia="zh-Hans"/>
              </w:rPr>
              <w:t>TH0105</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人事系统</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人事相关业务需求</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人事</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人事涉及的各种计费单据，如人员考勤单据</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O</w:t>
            </w:r>
            <w:r>
              <w:rPr>
                <w:rFonts w:ascii="微软雅黑" w:hAnsi="微软雅黑" w:eastAsia="微软雅黑"/>
                <w:sz w:val="18"/>
                <w:szCs w:val="18"/>
                <w:lang w:eastAsia="zh-Hans"/>
              </w:rPr>
              <w:t>TH0106</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运营系统</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运营生产制造相关业务需求</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运营业务人员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运营和生产系统涉及的各种计费单据，如轮胎压装、零部件制造、设备成本、运营成本等单据</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F0501</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计费基础档案</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操作节点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业务涉及的各基础数据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生成计费凭据时，会查询各业务关联的基础数据，包括城市能源价格、城市区域能源使用情况、车型指定能源类型、公共费率、月度考评等</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基础业务数据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F0507</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合同管理</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操作节点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采购系统和商务系统产生的合同数据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生成计费凭据时，会结合计费基础档案、合同信息匹配计费单据，操作人员可在合同管理中查询确认合同信息</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合同信息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F0503</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计费单据</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操作节点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各业务系统产生的业务单据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运输系统、仓储系统、人事系统、运营/生产系统生成的各业务单据按照业务类型分类展示</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不同业务类型的计费单据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F0504</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计费凭据</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操作节点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采购系统和商务系统产生的合同数据、各业务系统产生的业务单据、业务涉及的各基础数据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根据合同记录的计费规则结合基础数据匹配各业务系统的业务单据，生成对应的计费凭据</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计费凭据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F0508</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应收结算明细</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操作节点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计费凭据和计费单据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通过计费凭据包含的计费规则结合实际业务生成结算单规则生成应收结算明细</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应收结算明细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lang w:eastAsia="zh-Hans"/>
              </w:rPr>
              <w:t>BF0509</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应付结算明细</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操作节点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计费凭据和计费单据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通过计费凭据包含的计费规则结合实际业务生成结算单规则生成应付结算明细</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应付结算明细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操作节点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结算明细</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根据客户、账期、结算明细类型维度⽣成暂估单；</w:t>
            </w:r>
          </w:p>
          <w:p>
            <w:pPr>
              <w:rPr>
                <w:rFonts w:ascii="微软雅黑" w:hAnsi="微软雅黑" w:eastAsia="微软雅黑"/>
                <w:sz w:val="18"/>
                <w:szCs w:val="18"/>
                <w:lang w:eastAsia="zh-Hans"/>
              </w:rPr>
            </w:pPr>
            <w:r>
              <w:rPr>
                <w:rFonts w:hint="eastAsia" w:ascii="微软雅黑" w:hAnsi="微软雅黑" w:eastAsia="微软雅黑"/>
                <w:sz w:val="18"/>
                <w:szCs w:val="18"/>
                <w:lang w:eastAsia="zh-Hans"/>
              </w:rPr>
              <w:t>有无正式合同都会生成暂定价，如有正式合同需生成正式价；</w:t>
            </w:r>
          </w:p>
          <w:p>
            <w:pPr>
              <w:rPr>
                <w:rFonts w:ascii="微软雅黑" w:hAnsi="微软雅黑" w:eastAsia="微软雅黑"/>
                <w:sz w:val="18"/>
                <w:szCs w:val="18"/>
                <w:lang w:eastAsia="zh-Hans"/>
              </w:rPr>
            </w:pPr>
            <w:r>
              <w:rPr>
                <w:rFonts w:hint="eastAsia" w:ascii="微软雅黑" w:hAnsi="微软雅黑" w:eastAsia="微软雅黑"/>
                <w:sz w:val="18"/>
                <w:szCs w:val="18"/>
                <w:lang w:eastAsia="zh-Hans"/>
              </w:rPr>
              <w:t>只允许有正式价的暂估单生成对应的对账单；</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应收/应付暂估单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是否签订合同</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判断暂估单各结算明细是否有对应的正式合同，如果有正式合同则允许进行后续生成对账单流程，否则不允许进行后续对账单流程；</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对账单</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操作节点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操作人员查询可进行对账的暂估单数据（需签订正式合同并有对应正式价），选择需要生成对账单的暂估单（多张暂估单可生成一张对账单），生成对账单，然后进行客户对账流程；</w:t>
            </w:r>
          </w:p>
          <w:p>
            <w:pPr>
              <w:jc w:val="center"/>
              <w:rPr>
                <w:rFonts w:hint="eastAsia" w:ascii="微软雅黑" w:hAnsi="微软雅黑" w:eastAsia="微软雅黑"/>
                <w:sz w:val="18"/>
                <w:szCs w:val="18"/>
                <w:lang w:eastAsia="zh-Hans"/>
              </w:rPr>
            </w:pPr>
            <w:r>
              <w:rPr>
                <w:rFonts w:hint="eastAsia" w:ascii="微软雅黑" w:hAnsi="微软雅黑" w:eastAsia="微软雅黑"/>
                <w:sz w:val="18"/>
                <w:szCs w:val="18"/>
                <w:lang w:eastAsia="zh-Hans"/>
              </w:rPr>
              <w:t>同时操作人员也可以直接选择生成正式价结算明细生成对账单进行对账流程；</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对账单及对账单明细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收支管理</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其它模块子节点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完成对账的对账单数据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会计</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与客户对账完成后，可根据对账数据生成应付单以及进行开票流程；</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如应付单和开票流程选择部分支付或开票，则需将状态更新到结算明细中；</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应收/应付数据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暂估冲销</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冲销暂估单数据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需冲销暂估时，调用该接口送N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进行暂估冲销，生成冲销凭证；</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冲销凭证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暂估挂账及部分冲销</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暂估单数据/部分冲销暂估单数据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生成暂估单时，需将暂定价送N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，生成暂估凭证；</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完成应收</w:t>
            </w:r>
            <w:r>
              <w:rPr>
                <w:rFonts w:ascii="微软雅黑" w:hAnsi="微软雅黑" w:eastAsia="微软雅黑"/>
                <w:sz w:val="18"/>
                <w:szCs w:val="18"/>
                <w:lang w:eastAsia="zh-Hans"/>
              </w:rPr>
              <w:t>/</w:t>
            </w:r>
            <w:r>
              <w:rPr>
                <w:rFonts w:hint="eastAsia" w:ascii="微软雅黑" w:hAnsi="微软雅黑" w:eastAsia="微软雅黑"/>
                <w:sz w:val="18"/>
                <w:szCs w:val="18"/>
                <w:lang w:eastAsia="zh-Hans"/>
              </w:rPr>
              <w:t>应付流程后，需将开票/应付涉及的暂估单部分进行冲销；</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暂估挂账凭证及暂估冲销凭证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应收/应付挂账</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完成开票及应收流程的应收/应付数据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应收/应付流程完成后，需送N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挂账生成应收/应付凭证；</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应收/应付挂账凭证</w:t>
            </w:r>
          </w:p>
        </w:tc>
      </w:tr>
    </w:tbl>
    <w:p>
      <w:pPr>
        <w:rPr>
          <w:lang w:eastAsia="zh-Hans"/>
        </w:rPr>
      </w:pPr>
    </w:p>
    <w:p>
      <w:pPr>
        <w:pStyle w:val="3"/>
        <w:numPr>
          <w:ilvl w:val="1"/>
          <w:numId w:val="4"/>
        </w:numPr>
        <w:rPr>
          <w:lang w:eastAsia="zh-Hans"/>
        </w:rPr>
      </w:pPr>
      <w:bookmarkStart w:id="19" w:name="_Toc112954569"/>
      <w:r>
        <w:rPr>
          <w:rFonts w:hint="eastAsia"/>
        </w:rPr>
        <w:t>状态图</w:t>
      </w:r>
      <w:bookmarkEnd w:id="19"/>
    </w:p>
    <w:p>
      <w:pPr>
        <w:jc w:val="center"/>
        <w:rPr>
          <w:lang w:eastAsia="zh-Hans"/>
        </w:rPr>
      </w:pPr>
      <w:r>
        <w:drawing>
          <wp:inline distT="0" distB="0" distL="0" distR="0">
            <wp:extent cx="6119495" cy="4333240"/>
            <wp:effectExtent l="19050" t="19050" r="1460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stretch>
                      <a:fillRect/>
                    </a:stretch>
                  </pic:blipFill>
                  <pic:spPr>
                    <a:xfrm>
                      <a:off x="0" y="0"/>
                      <a:ext cx="6120129" cy="4333564"/>
                    </a:xfrm>
                    <a:prstGeom prst="rect">
                      <a:avLst/>
                    </a:prstGeom>
                    <a:noFill/>
                    <a:ln>
                      <a:solidFill>
                        <a:schemeClr val="bg2"/>
                      </a:solidFill>
                    </a:ln>
                  </pic:spPr>
                </pic:pic>
              </a:graphicData>
            </a:graphic>
          </wp:inline>
        </w:drawing>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图2</w:t>
      </w:r>
      <w:r>
        <w:rPr>
          <w:rFonts w:hint="eastAsia" w:ascii="微软雅黑" w:hAnsi="微软雅黑" w:eastAsia="微软雅黑"/>
          <w:sz w:val="18"/>
          <w:szCs w:val="18"/>
        </w:rPr>
        <w:t>.</w:t>
      </w:r>
      <w:r>
        <w:rPr>
          <w:rFonts w:ascii="微软雅黑" w:hAnsi="微软雅黑" w:eastAsia="微软雅黑"/>
          <w:sz w:val="18"/>
          <w:szCs w:val="18"/>
          <w:lang w:eastAsia="zh-Hans"/>
        </w:rPr>
        <w:t>3</w:t>
      </w:r>
      <w:r>
        <w:rPr>
          <w:rFonts w:hint="eastAsia" w:ascii="微软雅黑" w:hAnsi="微软雅黑" w:eastAsia="微软雅黑"/>
          <w:sz w:val="18"/>
          <w:szCs w:val="18"/>
        </w:rPr>
        <w:t>-</w:t>
      </w:r>
      <w:r>
        <w:rPr>
          <w:rFonts w:ascii="微软雅黑" w:hAnsi="微软雅黑" w:eastAsia="微软雅黑"/>
          <w:sz w:val="18"/>
          <w:szCs w:val="18"/>
          <w:lang w:eastAsia="zh-Hans"/>
        </w:rPr>
        <w:t xml:space="preserve">1 </w:t>
      </w:r>
      <w:r>
        <w:rPr>
          <w:rFonts w:hint="eastAsia" w:ascii="微软雅黑" w:hAnsi="微软雅黑" w:eastAsia="微软雅黑"/>
          <w:sz w:val="18"/>
          <w:szCs w:val="18"/>
          <w:lang w:eastAsia="zh-Hans"/>
        </w:rPr>
        <w:t>结算单、暂估单、对账单状态图</w:t>
      </w:r>
    </w:p>
    <w:p>
      <w:pPr>
        <w:jc w:val="center"/>
        <w:rPr>
          <w:rFonts w:ascii="微软雅黑" w:hAnsi="微软雅黑" w:eastAsia="微软雅黑"/>
          <w:sz w:val="18"/>
          <w:szCs w:val="18"/>
          <w:lang w:eastAsia="zh-Hans"/>
        </w:rPr>
      </w:pPr>
    </w:p>
    <w:p>
      <w:pPr>
        <w:pStyle w:val="19"/>
        <w:ind w:left="0" w:leftChars="0"/>
        <w:rPr>
          <w:lang w:eastAsia="zh-Hans"/>
        </w:rPr>
      </w:pPr>
      <w:r>
        <w:rPr>
          <w:rFonts w:hint="eastAsia"/>
          <w:lang w:eastAsia="zh-Hans"/>
        </w:rPr>
        <w:t>结算单状态描述如下：</w:t>
      </w:r>
    </w:p>
    <w:tbl>
      <w:tblPr>
        <w:tblStyle w:val="32"/>
        <w:tblW w:w="9467" w:type="dxa"/>
        <w:tblInd w:w="1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4"/>
        <w:gridCol w:w="1815"/>
        <w:gridCol w:w="1984"/>
        <w:gridCol w:w="3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当前状态</w:t>
            </w:r>
          </w:p>
        </w:tc>
        <w:tc>
          <w:tcPr>
            <w:tcW w:w="1815"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操作流程</w:t>
            </w:r>
          </w:p>
        </w:tc>
        <w:tc>
          <w:tcPr>
            <w:tcW w:w="198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操作后状态</w:t>
            </w:r>
          </w:p>
        </w:tc>
        <w:tc>
          <w:tcPr>
            <w:tcW w:w="383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Merge w:val="restart"/>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初始状态</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修改后保存</w:t>
            </w:r>
          </w:p>
        </w:tc>
        <w:tc>
          <w:tcPr>
            <w:tcW w:w="198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ft</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暂存</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系统从各业务系统拿到对应业务的计费单据后，从采购系统获取的合同信息，匹配对应的计费规则，生成计费凭证，再通过计费凭证及匹配的计费规则，自动生成结算明细，生动生成后的状态即为「1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 xml:space="preserve">ginal </w:t>
            </w:r>
            <w:r>
              <w:rPr>
                <w:rFonts w:hint="eastAsia" w:ascii="微软雅黑" w:hAnsi="微软雅黑" w:eastAsia="微软雅黑"/>
                <w:sz w:val="18"/>
                <w:szCs w:val="18"/>
                <w:lang w:eastAsia="zh-Hans"/>
              </w:rPr>
              <w:t>初始状态」；</w:t>
            </w:r>
          </w:p>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如果系统支持对结算明细进行修改，则允许在当前状态进行修改及保存操作，保存后状态即变为「0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 xml:space="preserve">ft </w:t>
            </w:r>
            <w:r>
              <w:rPr>
                <w:rFonts w:hint="eastAsia" w:ascii="微软雅黑" w:hAnsi="微软雅黑" w:eastAsia="微软雅黑"/>
                <w:sz w:val="18"/>
                <w:szCs w:val="18"/>
                <w:lang w:eastAsia="zh-Hans"/>
              </w:rPr>
              <w:t>暂存」状态；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Merge w:val="continue"/>
            <w:vAlign w:val="center"/>
          </w:tcPr>
          <w:p>
            <w:pPr>
              <w:jc w:val="center"/>
              <w:rPr>
                <w:rFonts w:ascii="微软雅黑" w:hAnsi="微软雅黑" w:eastAsia="微软雅黑"/>
                <w:sz w:val="18"/>
                <w:szCs w:val="18"/>
                <w:lang w:eastAsia="zh-Hans"/>
              </w:rPr>
            </w:pP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修改后提交</w:t>
            </w:r>
          </w:p>
        </w:tc>
        <w:tc>
          <w:tcPr>
            <w:tcW w:w="198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U</w:t>
            </w:r>
            <w:r>
              <w:rPr>
                <w:rFonts w:hint="eastAsia" w:ascii="微软雅黑" w:hAnsi="微软雅黑" w:eastAsia="微软雅黑"/>
                <w:sz w:val="18"/>
                <w:szCs w:val="18"/>
              </w:rPr>
              <w:t>nder</w:t>
            </w:r>
            <w:r>
              <w:rPr>
                <w:rFonts w:ascii="微软雅黑" w:hAnsi="微软雅黑" w:eastAsia="微软雅黑"/>
                <w:sz w:val="18"/>
                <w:szCs w:val="18"/>
              </w:rPr>
              <w:t xml:space="preserve"> Approval</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审核中</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对结算明细修改后直接提交，则进入审核流程，此时结算单状态变更为「2</w:t>
            </w:r>
            <w:r>
              <w:rPr>
                <w:rFonts w:hint="eastAsia" w:ascii="微软雅黑" w:hAnsi="微软雅黑" w:eastAsia="微软雅黑"/>
                <w:sz w:val="18"/>
                <w:szCs w:val="18"/>
              </w:rPr>
              <w:t>-</w:t>
            </w:r>
            <w:r>
              <w:rPr>
                <w:rFonts w:ascii="微软雅黑" w:hAnsi="微软雅黑" w:eastAsia="微软雅黑"/>
                <w:sz w:val="18"/>
                <w:szCs w:val="18"/>
                <w:lang w:eastAsia="zh-Hans"/>
              </w:rPr>
              <w:t>U</w:t>
            </w:r>
            <w:r>
              <w:rPr>
                <w:rFonts w:hint="eastAsia" w:ascii="微软雅黑" w:hAnsi="微软雅黑" w:eastAsia="微软雅黑"/>
                <w:sz w:val="18"/>
                <w:szCs w:val="18"/>
              </w:rPr>
              <w:t>n</w:t>
            </w:r>
            <w:r>
              <w:rPr>
                <w:rFonts w:ascii="微软雅黑" w:hAnsi="微软雅黑" w:eastAsia="微软雅黑"/>
                <w:sz w:val="18"/>
                <w:szCs w:val="18"/>
                <w:lang w:eastAsia="zh-Hans"/>
              </w:rPr>
              <w:t xml:space="preserve">der Approval </w:t>
            </w:r>
            <w:r>
              <w:rPr>
                <w:rFonts w:hint="eastAsia" w:ascii="微软雅黑" w:hAnsi="微软雅黑" w:eastAsia="微软雅黑"/>
                <w:sz w:val="18"/>
                <w:szCs w:val="18"/>
                <w:lang w:eastAsia="zh-Hans"/>
              </w:rPr>
              <w:t>审核中」状态；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Merge w:val="continue"/>
            <w:vAlign w:val="center"/>
          </w:tcPr>
          <w:p>
            <w:pPr>
              <w:jc w:val="center"/>
              <w:rPr>
                <w:rFonts w:ascii="微软雅黑" w:hAnsi="微软雅黑" w:eastAsia="微软雅黑"/>
                <w:sz w:val="18"/>
                <w:szCs w:val="18"/>
                <w:lang w:eastAsia="zh-Hans"/>
              </w:rPr>
            </w:pP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按系统规则自动生成暂估单</w:t>
            </w:r>
          </w:p>
        </w:tc>
        <w:tc>
          <w:tcPr>
            <w:tcW w:w="198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E</w:t>
            </w:r>
            <w:r>
              <w:rPr>
                <w:rFonts w:hint="eastAsia" w:ascii="微软雅黑" w:hAnsi="微软雅黑" w:eastAsia="微软雅黑"/>
                <w:sz w:val="18"/>
                <w:szCs w:val="18"/>
              </w:rPr>
              <w:t>s</w:t>
            </w:r>
            <w:r>
              <w:rPr>
                <w:rFonts w:ascii="微软雅黑" w:hAnsi="微软雅黑" w:eastAsia="微软雅黑"/>
                <w:sz w:val="18"/>
                <w:szCs w:val="18"/>
              </w:rPr>
              <w:t>timated</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系统根据规则自动生成结算明细后，同时会根据定义的暂估单生成规则自动生成暂估单，此时结算明细状态变更为「4</w:t>
            </w:r>
            <w:r>
              <w:rPr>
                <w:rFonts w:hint="eastAsia" w:ascii="微软雅黑" w:hAnsi="微软雅黑" w:eastAsia="微软雅黑"/>
                <w:sz w:val="18"/>
                <w:szCs w:val="18"/>
              </w:rPr>
              <w:t>-</w:t>
            </w:r>
            <w:r>
              <w:rPr>
                <w:rFonts w:ascii="微软雅黑" w:hAnsi="微软雅黑" w:eastAsia="微软雅黑"/>
                <w:sz w:val="18"/>
                <w:szCs w:val="18"/>
                <w:lang w:eastAsia="zh-Hans"/>
              </w:rPr>
              <w:t>E</w:t>
            </w:r>
            <w:r>
              <w:rPr>
                <w:rFonts w:hint="eastAsia" w:ascii="微软雅黑" w:hAnsi="微软雅黑" w:eastAsia="微软雅黑"/>
                <w:sz w:val="18"/>
                <w:szCs w:val="18"/>
              </w:rPr>
              <w:t>s</w:t>
            </w:r>
            <w:r>
              <w:rPr>
                <w:rFonts w:ascii="微软雅黑" w:hAnsi="微软雅黑" w:eastAsia="微软雅黑"/>
                <w:sz w:val="18"/>
                <w:szCs w:val="18"/>
                <w:lang w:eastAsia="zh-Hans"/>
              </w:rPr>
              <w:t xml:space="preserve">timated </w:t>
            </w:r>
            <w:r>
              <w:rPr>
                <w:rFonts w:hint="eastAsia" w:ascii="微软雅黑" w:hAnsi="微软雅黑" w:eastAsia="微软雅黑"/>
                <w:sz w:val="18"/>
                <w:szCs w:val="18"/>
                <w:lang w:eastAsia="zh-Hans"/>
              </w:rPr>
              <w:t>暂估」状态；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Merge w:val="restart"/>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ft</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暂存</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修改后保存</w:t>
            </w:r>
          </w:p>
        </w:tc>
        <w:tc>
          <w:tcPr>
            <w:tcW w:w="198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ft</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暂存</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在「0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 xml:space="preserve">ft </w:t>
            </w:r>
            <w:r>
              <w:rPr>
                <w:rFonts w:hint="eastAsia" w:ascii="微软雅黑" w:hAnsi="微软雅黑" w:eastAsia="微软雅黑"/>
                <w:sz w:val="18"/>
                <w:szCs w:val="18"/>
                <w:lang w:eastAsia="zh-Hans"/>
              </w:rPr>
              <w:t>暂存」状态继续修改并保存，状态依然为「0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 xml:space="preserve">ft </w:t>
            </w:r>
            <w:r>
              <w:rPr>
                <w:rFonts w:hint="eastAsia" w:ascii="微软雅黑" w:hAnsi="微软雅黑" w:eastAsia="微软雅黑"/>
                <w:sz w:val="18"/>
                <w:szCs w:val="18"/>
                <w:lang w:eastAsia="zh-Hans"/>
              </w:rPr>
              <w:t>暂存」；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Merge w:val="continue"/>
            <w:vAlign w:val="center"/>
          </w:tcPr>
          <w:p>
            <w:pPr>
              <w:jc w:val="center"/>
              <w:rPr>
                <w:rFonts w:ascii="微软雅黑" w:hAnsi="微软雅黑" w:eastAsia="微软雅黑"/>
                <w:sz w:val="18"/>
                <w:szCs w:val="18"/>
                <w:lang w:eastAsia="zh-Hans"/>
              </w:rPr>
            </w:pP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修改后提交</w:t>
            </w:r>
          </w:p>
        </w:tc>
        <w:tc>
          <w:tcPr>
            <w:tcW w:w="198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U</w:t>
            </w:r>
            <w:r>
              <w:rPr>
                <w:rFonts w:hint="eastAsia" w:ascii="微软雅黑" w:hAnsi="微软雅黑" w:eastAsia="微软雅黑"/>
                <w:sz w:val="18"/>
                <w:szCs w:val="18"/>
              </w:rPr>
              <w:t>nder</w:t>
            </w:r>
            <w:r>
              <w:rPr>
                <w:rFonts w:ascii="微软雅黑" w:hAnsi="微软雅黑" w:eastAsia="微软雅黑"/>
                <w:sz w:val="18"/>
                <w:szCs w:val="18"/>
              </w:rPr>
              <w:t xml:space="preserve"> Approval</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审核中</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在「0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 xml:space="preserve">ft </w:t>
            </w:r>
            <w:r>
              <w:rPr>
                <w:rFonts w:hint="eastAsia" w:ascii="微软雅黑" w:hAnsi="微软雅黑" w:eastAsia="微软雅黑"/>
                <w:sz w:val="18"/>
                <w:szCs w:val="18"/>
                <w:lang w:eastAsia="zh-Hans"/>
              </w:rPr>
              <w:t>暂存」状态继续修改并提交后，进入审核流程，此时结算明细状态变更为「2</w:t>
            </w:r>
            <w:r>
              <w:rPr>
                <w:rFonts w:hint="eastAsia" w:ascii="微软雅黑" w:hAnsi="微软雅黑" w:eastAsia="微软雅黑"/>
                <w:sz w:val="18"/>
                <w:szCs w:val="18"/>
              </w:rPr>
              <w:t>-</w:t>
            </w:r>
            <w:r>
              <w:rPr>
                <w:rFonts w:ascii="微软雅黑" w:hAnsi="微软雅黑" w:eastAsia="微软雅黑"/>
                <w:sz w:val="18"/>
                <w:szCs w:val="18"/>
                <w:lang w:eastAsia="zh-Hans"/>
              </w:rPr>
              <w:t>U</w:t>
            </w:r>
            <w:r>
              <w:rPr>
                <w:rFonts w:hint="eastAsia" w:ascii="微软雅黑" w:hAnsi="微软雅黑" w:eastAsia="微软雅黑"/>
                <w:sz w:val="18"/>
                <w:szCs w:val="18"/>
              </w:rPr>
              <w:t>n</w:t>
            </w:r>
            <w:r>
              <w:rPr>
                <w:rFonts w:ascii="微软雅黑" w:hAnsi="微软雅黑" w:eastAsia="微软雅黑"/>
                <w:sz w:val="18"/>
                <w:szCs w:val="18"/>
                <w:lang w:eastAsia="zh-Hans"/>
              </w:rPr>
              <w:t xml:space="preserve">der Approval </w:t>
            </w:r>
            <w:r>
              <w:rPr>
                <w:rFonts w:hint="eastAsia" w:ascii="微软雅黑" w:hAnsi="微软雅黑" w:eastAsia="微软雅黑"/>
                <w:sz w:val="18"/>
                <w:szCs w:val="18"/>
                <w:lang w:eastAsia="zh-Hans"/>
              </w:rPr>
              <w:t>审核中」状态；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Merge w:val="restart"/>
            <w:vAlign w:val="center"/>
          </w:tcPr>
          <w:p>
            <w:pPr>
              <w:jc w:val="center"/>
              <w:rPr>
                <w:rFonts w:ascii="微软雅黑" w:hAnsi="微软雅黑" w:eastAsia="微软雅黑"/>
                <w:sz w:val="18"/>
                <w:szCs w:val="18"/>
                <w:lang w:eastAsia="zh-Hans"/>
              </w:rPr>
            </w:pP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U</w:t>
            </w:r>
            <w:r>
              <w:rPr>
                <w:rFonts w:hint="eastAsia" w:ascii="微软雅黑" w:hAnsi="微软雅黑" w:eastAsia="微软雅黑"/>
                <w:sz w:val="18"/>
                <w:szCs w:val="18"/>
              </w:rPr>
              <w:t>nder</w:t>
            </w:r>
            <w:r>
              <w:rPr>
                <w:rFonts w:ascii="微软雅黑" w:hAnsi="微软雅黑" w:eastAsia="微软雅黑"/>
                <w:sz w:val="18"/>
                <w:szCs w:val="18"/>
              </w:rPr>
              <w:t xml:space="preserve"> Approval</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审核中</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审核不通过或放弃审核</w:t>
            </w:r>
          </w:p>
        </w:tc>
        <w:tc>
          <w:tcPr>
            <w:tcW w:w="198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ft</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暂存</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结算明细进入「2</w:t>
            </w:r>
            <w:r>
              <w:rPr>
                <w:rFonts w:hint="eastAsia" w:ascii="微软雅黑" w:hAnsi="微软雅黑" w:eastAsia="微软雅黑"/>
                <w:sz w:val="18"/>
                <w:szCs w:val="18"/>
              </w:rPr>
              <w:t>-</w:t>
            </w:r>
            <w:r>
              <w:rPr>
                <w:rFonts w:ascii="微软雅黑" w:hAnsi="微软雅黑" w:eastAsia="微软雅黑"/>
                <w:sz w:val="18"/>
                <w:szCs w:val="18"/>
                <w:lang w:eastAsia="zh-Hans"/>
              </w:rPr>
              <w:t>U</w:t>
            </w:r>
            <w:r>
              <w:rPr>
                <w:rFonts w:hint="eastAsia" w:ascii="微软雅黑" w:hAnsi="微软雅黑" w:eastAsia="微软雅黑"/>
                <w:sz w:val="18"/>
                <w:szCs w:val="18"/>
              </w:rPr>
              <w:t>n</w:t>
            </w:r>
            <w:r>
              <w:rPr>
                <w:rFonts w:ascii="微软雅黑" w:hAnsi="微软雅黑" w:eastAsia="微软雅黑"/>
                <w:sz w:val="18"/>
                <w:szCs w:val="18"/>
                <w:lang w:eastAsia="zh-Hans"/>
              </w:rPr>
              <w:t xml:space="preserve">der Approval </w:t>
            </w:r>
            <w:r>
              <w:rPr>
                <w:rFonts w:hint="eastAsia" w:ascii="微软雅黑" w:hAnsi="微软雅黑" w:eastAsia="微软雅黑"/>
                <w:sz w:val="18"/>
                <w:szCs w:val="18"/>
                <w:lang w:eastAsia="zh-Hans"/>
              </w:rPr>
              <w:t>审核中」状态时，如果放弃审核任务或者审核不通过，则结算明细状态回到上一状态，也即「0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 xml:space="preserve">ft </w:t>
            </w:r>
            <w:r>
              <w:rPr>
                <w:rFonts w:hint="eastAsia" w:ascii="微软雅黑" w:hAnsi="微软雅黑" w:eastAsia="微软雅黑"/>
                <w:sz w:val="18"/>
                <w:szCs w:val="18"/>
                <w:lang w:eastAsia="zh-Hans"/>
              </w:rPr>
              <w:t>暂存」状态；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Merge w:val="continue"/>
            <w:vAlign w:val="center"/>
          </w:tcPr>
          <w:p>
            <w:pPr>
              <w:jc w:val="center"/>
              <w:rPr>
                <w:rFonts w:ascii="微软雅黑" w:hAnsi="微软雅黑" w:eastAsia="微软雅黑"/>
                <w:sz w:val="18"/>
                <w:szCs w:val="18"/>
                <w:lang w:eastAsia="zh-Hans"/>
              </w:rPr>
            </w:pP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审核通过</w:t>
            </w:r>
          </w:p>
        </w:tc>
        <w:tc>
          <w:tcPr>
            <w:tcW w:w="198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rPr>
              <w:t>3</w:t>
            </w:r>
            <w:r>
              <w:rPr>
                <w:rFonts w:hint="eastAsia" w:ascii="微软雅黑" w:hAnsi="微软雅黑" w:eastAsia="微软雅黑"/>
                <w:sz w:val="18"/>
                <w:szCs w:val="18"/>
              </w:rPr>
              <w:t>-</w:t>
            </w:r>
            <w:r>
              <w:rPr>
                <w:rFonts w:ascii="微软雅黑" w:hAnsi="微软雅黑" w:eastAsia="微软雅黑"/>
                <w:sz w:val="18"/>
                <w:szCs w:val="18"/>
              </w:rPr>
              <w:t>Approv</w:t>
            </w:r>
            <w:r>
              <w:rPr>
                <w:rFonts w:hint="eastAsia" w:ascii="微软雅黑" w:hAnsi="微软雅黑" w:eastAsia="微软雅黑"/>
                <w:sz w:val="18"/>
                <w:szCs w:val="18"/>
              </w:rPr>
              <w:t>ed</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审核通过</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结算明细进行审核通过操作后，状态变更为「3</w:t>
            </w:r>
            <w:r>
              <w:rPr>
                <w:rFonts w:hint="eastAsia" w:ascii="微软雅黑" w:hAnsi="微软雅黑" w:eastAsia="微软雅黑"/>
                <w:sz w:val="18"/>
                <w:szCs w:val="18"/>
              </w:rPr>
              <w:t>-</w:t>
            </w:r>
            <w:r>
              <w:rPr>
                <w:rFonts w:ascii="微软雅黑" w:hAnsi="微软雅黑" w:eastAsia="微软雅黑"/>
                <w:sz w:val="18"/>
                <w:szCs w:val="18"/>
                <w:lang w:eastAsia="zh-Hans"/>
              </w:rPr>
              <w:t>A</w:t>
            </w:r>
            <w:r>
              <w:rPr>
                <w:rFonts w:hint="eastAsia" w:ascii="微软雅黑" w:hAnsi="微软雅黑" w:eastAsia="微软雅黑"/>
                <w:sz w:val="18"/>
                <w:szCs w:val="18"/>
              </w:rPr>
              <w:t>ppro</w:t>
            </w:r>
            <w:r>
              <w:rPr>
                <w:rFonts w:ascii="微软雅黑" w:hAnsi="微软雅黑" w:eastAsia="微软雅黑"/>
                <w:sz w:val="18"/>
                <w:szCs w:val="18"/>
                <w:lang w:eastAsia="zh-Hans"/>
              </w:rPr>
              <w:t xml:space="preserve">ved </w:t>
            </w:r>
            <w:r>
              <w:rPr>
                <w:rFonts w:hint="eastAsia" w:ascii="微软雅黑" w:hAnsi="微软雅黑" w:eastAsia="微软雅黑"/>
                <w:sz w:val="18"/>
                <w:szCs w:val="18"/>
                <w:lang w:eastAsia="zh-Hans"/>
              </w:rPr>
              <w:t>审核通过」状态；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Align w:val="center"/>
          </w:tcPr>
          <w:p>
            <w:pPr>
              <w:numPr>
                <w:ilvl w:val="0"/>
                <w:numId w:val="5"/>
              </w:numPr>
              <w:jc w:val="center"/>
              <w:rPr>
                <w:rFonts w:ascii="微软雅黑" w:hAnsi="微软雅黑" w:eastAsia="微软雅黑"/>
                <w:sz w:val="18"/>
                <w:szCs w:val="18"/>
              </w:rPr>
            </w:pPr>
            <w:r>
              <w:rPr>
                <w:rFonts w:hint="eastAsia" w:ascii="微软雅黑" w:hAnsi="微软雅黑" w:eastAsia="微软雅黑"/>
                <w:sz w:val="18"/>
                <w:szCs w:val="18"/>
              </w:rPr>
              <w:t>Approval</w:t>
            </w:r>
          </w:p>
          <w:p>
            <w:pPr>
              <w:rPr>
                <w:rFonts w:ascii="微软雅黑" w:hAnsi="微软雅黑" w:eastAsia="微软雅黑"/>
                <w:sz w:val="18"/>
                <w:szCs w:val="18"/>
                <w:lang w:eastAsia="zh-Hans"/>
              </w:rPr>
            </w:pPr>
            <w:r>
              <w:rPr>
                <w:rFonts w:hint="eastAsia" w:ascii="微软雅黑" w:hAnsi="微软雅黑" w:eastAsia="微软雅黑"/>
                <w:sz w:val="18"/>
                <w:szCs w:val="18"/>
              </w:rPr>
              <w:t xml:space="preserve">     审核通过</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更新</w:t>
            </w:r>
            <w:r>
              <w:rPr>
                <w:rFonts w:hint="eastAsia" w:ascii="微软雅黑" w:hAnsi="微软雅黑" w:eastAsia="微软雅黑"/>
                <w:sz w:val="18"/>
                <w:szCs w:val="18"/>
                <w:lang w:eastAsia="zh-Hans"/>
              </w:rPr>
              <w:t>暂估单</w:t>
            </w:r>
          </w:p>
        </w:tc>
        <w:tc>
          <w:tcPr>
            <w:tcW w:w="1984" w:type="dxa"/>
            <w:vAlign w:val="center"/>
          </w:tcPr>
          <w:p>
            <w:pPr>
              <w:numPr>
                <w:ilvl w:val="0"/>
                <w:numId w:val="5"/>
              </w:numPr>
              <w:jc w:val="center"/>
              <w:rPr>
                <w:rFonts w:ascii="微软雅黑" w:hAnsi="微软雅黑" w:eastAsia="微软雅黑"/>
                <w:sz w:val="18"/>
                <w:szCs w:val="18"/>
              </w:rPr>
            </w:pPr>
            <w:r>
              <w:rPr>
                <w:rFonts w:hint="eastAsia" w:ascii="微软雅黑" w:hAnsi="微软雅黑" w:eastAsia="微软雅黑"/>
                <w:sz w:val="18"/>
                <w:szCs w:val="18"/>
              </w:rPr>
              <w:t>Estimated</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暂估</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rPr>
              <w:t>人工修改</w:t>
            </w:r>
            <w:r>
              <w:rPr>
                <w:rFonts w:hint="eastAsia" w:ascii="微软雅黑" w:hAnsi="微软雅黑" w:eastAsia="微软雅黑"/>
                <w:sz w:val="18"/>
                <w:szCs w:val="18"/>
                <w:lang w:eastAsia="zh-Hans"/>
              </w:rPr>
              <w:t>结算明细</w:t>
            </w:r>
            <w:r>
              <w:rPr>
                <w:rFonts w:hint="eastAsia" w:ascii="微软雅黑" w:hAnsi="微软雅黑" w:eastAsia="微软雅黑"/>
                <w:sz w:val="18"/>
                <w:szCs w:val="18"/>
              </w:rPr>
              <w:t>并审核通过</w:t>
            </w:r>
            <w:r>
              <w:rPr>
                <w:rFonts w:hint="eastAsia" w:ascii="微软雅黑" w:hAnsi="微软雅黑" w:eastAsia="微软雅黑"/>
                <w:sz w:val="18"/>
                <w:szCs w:val="18"/>
                <w:lang w:eastAsia="zh-Hans"/>
              </w:rPr>
              <w:t>后，</w:t>
            </w:r>
            <w:r>
              <w:rPr>
                <w:rFonts w:hint="eastAsia" w:ascii="微软雅黑" w:hAnsi="微软雅黑" w:eastAsia="微软雅黑"/>
                <w:sz w:val="18"/>
                <w:szCs w:val="18"/>
              </w:rPr>
              <w:t>系统根据修改后的结算明细</w:t>
            </w:r>
            <w:r>
              <w:rPr>
                <w:rFonts w:hint="eastAsia" w:ascii="微软雅黑" w:hAnsi="微软雅黑" w:eastAsia="微软雅黑"/>
                <w:sz w:val="18"/>
                <w:szCs w:val="18"/>
                <w:lang w:eastAsia="zh-Hans"/>
              </w:rPr>
              <w:t>自动</w:t>
            </w:r>
            <w:r>
              <w:rPr>
                <w:rFonts w:hint="eastAsia" w:ascii="微软雅黑" w:hAnsi="微软雅黑" w:eastAsia="微软雅黑"/>
                <w:sz w:val="18"/>
                <w:szCs w:val="18"/>
              </w:rPr>
              <w:t>更新对应的</w:t>
            </w:r>
            <w:r>
              <w:rPr>
                <w:rFonts w:hint="eastAsia" w:ascii="微软雅黑" w:hAnsi="微软雅黑" w:eastAsia="微软雅黑"/>
                <w:sz w:val="18"/>
                <w:szCs w:val="18"/>
                <w:lang w:eastAsia="zh-Hans"/>
              </w:rPr>
              <w:t>暂估单，此时结算明细状态变更为「4</w:t>
            </w:r>
            <w:r>
              <w:rPr>
                <w:rFonts w:hint="eastAsia" w:ascii="微软雅黑" w:hAnsi="微软雅黑" w:eastAsia="微软雅黑"/>
                <w:sz w:val="18"/>
                <w:szCs w:val="18"/>
              </w:rPr>
              <w:t>-</w:t>
            </w:r>
            <w:r>
              <w:rPr>
                <w:rFonts w:ascii="微软雅黑" w:hAnsi="微软雅黑" w:eastAsia="微软雅黑"/>
                <w:sz w:val="18"/>
                <w:szCs w:val="18"/>
                <w:lang w:eastAsia="zh-Hans"/>
              </w:rPr>
              <w:t>E</w:t>
            </w:r>
            <w:r>
              <w:rPr>
                <w:rFonts w:hint="eastAsia" w:ascii="微软雅黑" w:hAnsi="微软雅黑" w:eastAsia="微软雅黑"/>
                <w:sz w:val="18"/>
                <w:szCs w:val="18"/>
              </w:rPr>
              <w:t>s</w:t>
            </w:r>
            <w:r>
              <w:rPr>
                <w:rFonts w:ascii="微软雅黑" w:hAnsi="微软雅黑" w:eastAsia="微软雅黑"/>
                <w:sz w:val="18"/>
                <w:szCs w:val="18"/>
                <w:lang w:eastAsia="zh-Hans"/>
              </w:rPr>
              <w:t xml:space="preserve">timated </w:t>
            </w:r>
            <w:r>
              <w:rPr>
                <w:rFonts w:hint="eastAsia" w:ascii="微软雅黑" w:hAnsi="微软雅黑" w:eastAsia="微软雅黑"/>
                <w:sz w:val="18"/>
                <w:szCs w:val="18"/>
                <w:lang w:eastAsia="zh-Hans"/>
              </w:rPr>
              <w:t>暂估」</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4-Estimated</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暂估</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按系统规则自动生成或审核通过后更新</w:t>
            </w:r>
          </w:p>
        </w:tc>
        <w:tc>
          <w:tcPr>
            <w:tcW w:w="1984" w:type="dxa"/>
            <w:vAlign w:val="center"/>
          </w:tcPr>
          <w:p>
            <w:pPr>
              <w:numPr>
                <w:ilvl w:val="0"/>
                <w:numId w:val="5"/>
              </w:numPr>
              <w:jc w:val="center"/>
              <w:rPr>
                <w:rFonts w:ascii="微软雅黑" w:hAnsi="微软雅黑" w:eastAsia="微软雅黑"/>
                <w:sz w:val="18"/>
                <w:szCs w:val="18"/>
              </w:rPr>
            </w:pPr>
            <w:r>
              <w:rPr>
                <w:rFonts w:hint="eastAsia" w:ascii="微软雅黑" w:hAnsi="微软雅黑" w:eastAsia="微软雅黑"/>
                <w:sz w:val="18"/>
                <w:szCs w:val="18"/>
              </w:rPr>
              <w:t>Reconciliation</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对账</w:t>
            </w:r>
          </w:p>
        </w:tc>
        <w:tc>
          <w:tcPr>
            <w:tcW w:w="3834" w:type="dxa"/>
            <w:vAlign w:val="center"/>
          </w:tcPr>
          <w:p>
            <w:pPr>
              <w:rPr>
                <w:rFonts w:ascii="微软雅黑" w:hAnsi="微软雅黑" w:eastAsia="微软雅黑"/>
                <w:sz w:val="18"/>
                <w:szCs w:val="18"/>
                <w:lang w:eastAsia="zh-Hans"/>
              </w:rPr>
            </w:pPr>
            <w:r>
              <w:rPr>
                <w:rFonts w:hint="eastAsia" w:ascii="微软雅黑" w:hAnsi="微软雅黑" w:eastAsia="微软雅黑"/>
                <w:sz w:val="18"/>
                <w:szCs w:val="18"/>
              </w:rPr>
              <w:t>生成暂估单后，结算明细的状态为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4-Estimated 暂估</w:t>
            </w:r>
            <w:r>
              <w:rPr>
                <w:rFonts w:hint="eastAsia" w:ascii="微软雅黑" w:hAnsi="微软雅黑" w:eastAsia="微软雅黑"/>
                <w:sz w:val="18"/>
                <w:szCs w:val="18"/>
                <w:lang w:eastAsia="zh-Hans"/>
              </w:rPr>
              <w:t>」</w:t>
            </w:r>
            <w:r>
              <w:rPr>
                <w:rFonts w:hint="eastAsia" w:ascii="微软雅黑" w:hAnsi="微软雅黑" w:eastAsia="微软雅黑"/>
                <w:sz w:val="18"/>
                <w:szCs w:val="18"/>
              </w:rPr>
              <w:t>，此时可选择暂估单进行对账，暂估单提交后系统新增对账单</w:t>
            </w:r>
            <w:r>
              <w:rPr>
                <w:rFonts w:hint="eastAsia" w:ascii="微软雅黑" w:hAnsi="微软雅黑" w:eastAsia="微软雅黑"/>
                <w:sz w:val="18"/>
                <w:szCs w:val="18"/>
                <w:lang w:eastAsia="zh-Hans"/>
              </w:rPr>
              <w:t>，结算明细状态变更为「</w:t>
            </w:r>
            <w:r>
              <w:rPr>
                <w:rFonts w:hint="eastAsia" w:ascii="微软雅黑" w:hAnsi="微软雅黑" w:eastAsia="微软雅黑"/>
                <w:sz w:val="18"/>
                <w:szCs w:val="18"/>
              </w:rPr>
              <w:t>5-Reconciliation 对账</w:t>
            </w:r>
            <w:r>
              <w:rPr>
                <w:rFonts w:hint="eastAsia" w:ascii="微软雅黑" w:hAnsi="微软雅黑" w:eastAsia="微软雅黑"/>
                <w:sz w:val="18"/>
                <w:szCs w:val="18"/>
                <w:lang w:eastAsia="zh-Hans"/>
              </w:rPr>
              <w:t>」</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Align w:val="center"/>
          </w:tcPr>
          <w:p>
            <w:pPr>
              <w:numPr>
                <w:ilvl w:val="0"/>
                <w:numId w:val="6"/>
              </w:numPr>
              <w:jc w:val="center"/>
              <w:rPr>
                <w:rFonts w:ascii="微软雅黑" w:hAnsi="微软雅黑" w:eastAsia="微软雅黑"/>
                <w:sz w:val="18"/>
                <w:szCs w:val="18"/>
              </w:rPr>
            </w:pPr>
            <w:r>
              <w:rPr>
                <w:rFonts w:hint="eastAsia" w:ascii="微软雅黑" w:hAnsi="微软雅黑" w:eastAsia="微软雅黑"/>
                <w:sz w:val="18"/>
                <w:szCs w:val="18"/>
              </w:rPr>
              <w:t>Reconciliation</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对账</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提交申请</w:t>
            </w:r>
          </w:p>
        </w:tc>
        <w:tc>
          <w:tcPr>
            <w:tcW w:w="1984" w:type="dxa"/>
            <w:vAlign w:val="center"/>
          </w:tcPr>
          <w:p>
            <w:pPr>
              <w:numPr>
                <w:ilvl w:val="0"/>
                <w:numId w:val="6"/>
              </w:numPr>
              <w:jc w:val="center"/>
              <w:rPr>
                <w:rFonts w:ascii="微软雅黑" w:hAnsi="微软雅黑" w:eastAsia="微软雅黑"/>
                <w:sz w:val="18"/>
                <w:szCs w:val="18"/>
              </w:rPr>
            </w:pPr>
            <w:r>
              <w:rPr>
                <w:rFonts w:hint="eastAsia" w:ascii="微软雅黑" w:hAnsi="微软雅黑" w:eastAsia="微软雅黑"/>
                <w:sz w:val="18"/>
                <w:szCs w:val="18"/>
              </w:rPr>
              <w:t>In Reconciliation</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对账中</w:t>
            </w:r>
          </w:p>
        </w:tc>
        <w:tc>
          <w:tcPr>
            <w:tcW w:w="3834" w:type="dxa"/>
            <w:vAlign w:val="center"/>
          </w:tcPr>
          <w:p>
            <w:pPr>
              <w:rPr>
                <w:rFonts w:ascii="微软雅黑" w:hAnsi="微软雅黑" w:eastAsia="微软雅黑"/>
                <w:sz w:val="18"/>
                <w:szCs w:val="18"/>
                <w:lang w:eastAsia="zh-Hans"/>
              </w:rPr>
            </w:pPr>
            <w:r>
              <w:rPr>
                <w:rFonts w:hint="eastAsia" w:ascii="微软雅黑" w:hAnsi="微软雅黑" w:eastAsia="微软雅黑"/>
                <w:sz w:val="18"/>
                <w:szCs w:val="18"/>
                <w:lang w:eastAsia="zh-Hans"/>
              </w:rPr>
              <w:t>结算明细进入「</w:t>
            </w:r>
            <w:r>
              <w:rPr>
                <w:rFonts w:hint="eastAsia" w:ascii="微软雅黑" w:hAnsi="微软雅黑" w:eastAsia="微软雅黑"/>
                <w:sz w:val="18"/>
                <w:szCs w:val="18"/>
              </w:rPr>
              <w:t>5-Reconciliation对账</w:t>
            </w:r>
            <w:r>
              <w:rPr>
                <w:rFonts w:hint="eastAsia" w:ascii="微软雅黑" w:hAnsi="微软雅黑" w:eastAsia="微软雅黑"/>
                <w:sz w:val="18"/>
                <w:szCs w:val="18"/>
                <w:lang w:eastAsia="zh-Hans"/>
              </w:rPr>
              <w:t>」状态</w:t>
            </w:r>
            <w:r>
              <w:rPr>
                <w:rFonts w:hint="eastAsia" w:ascii="微软雅黑" w:hAnsi="微软雅黑" w:eastAsia="微软雅黑"/>
                <w:sz w:val="18"/>
                <w:szCs w:val="18"/>
              </w:rPr>
              <w:t>后，结算明细不再允许修改。用户可对对账单进行修改或提交，提交对账单后，结算明细</w:t>
            </w:r>
            <w:r>
              <w:rPr>
                <w:rFonts w:hint="eastAsia" w:ascii="微软雅黑" w:hAnsi="微软雅黑" w:eastAsia="微软雅黑"/>
                <w:sz w:val="18"/>
                <w:szCs w:val="18"/>
                <w:lang w:eastAsia="zh-Hans"/>
              </w:rPr>
              <w:t>状态变更为「</w:t>
            </w:r>
            <w:r>
              <w:rPr>
                <w:rFonts w:hint="eastAsia" w:ascii="微软雅黑" w:hAnsi="微软雅黑" w:eastAsia="微软雅黑"/>
                <w:sz w:val="18"/>
                <w:szCs w:val="18"/>
              </w:rPr>
              <w:t>6-In Reconciliation对账中</w:t>
            </w:r>
            <w:r>
              <w:rPr>
                <w:rFonts w:hint="eastAsia" w:ascii="微软雅黑" w:hAnsi="微软雅黑" w:eastAsia="微软雅黑"/>
                <w:sz w:val="18"/>
                <w:szCs w:val="18"/>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6-In Reconciliation</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对账中</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用户对账/进入系统对账</w:t>
            </w:r>
          </w:p>
        </w:tc>
        <w:tc>
          <w:tcPr>
            <w:tcW w:w="1984" w:type="dxa"/>
            <w:vAlign w:val="center"/>
          </w:tcPr>
          <w:p>
            <w:pPr>
              <w:numPr>
                <w:ilvl w:val="0"/>
                <w:numId w:val="6"/>
              </w:numPr>
              <w:jc w:val="center"/>
              <w:rPr>
                <w:rFonts w:ascii="微软雅黑" w:hAnsi="微软雅黑" w:eastAsia="微软雅黑"/>
                <w:sz w:val="18"/>
                <w:szCs w:val="18"/>
              </w:rPr>
            </w:pPr>
            <w:r>
              <w:rPr>
                <w:rFonts w:hint="eastAsia" w:ascii="微软雅黑" w:hAnsi="微软雅黑" w:eastAsia="微软雅黑"/>
                <w:sz w:val="18"/>
                <w:szCs w:val="18"/>
              </w:rPr>
              <w:t>Reconciliation Completed</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对账完成</w:t>
            </w:r>
          </w:p>
        </w:tc>
        <w:tc>
          <w:tcPr>
            <w:tcW w:w="3834" w:type="dxa"/>
            <w:vAlign w:val="center"/>
          </w:tcPr>
          <w:p>
            <w:pPr>
              <w:rPr>
                <w:rFonts w:ascii="微软雅黑" w:hAnsi="微软雅黑" w:eastAsia="微软雅黑"/>
                <w:sz w:val="18"/>
                <w:szCs w:val="18"/>
                <w:lang w:eastAsia="zh-Hans"/>
              </w:rPr>
            </w:pPr>
            <w:r>
              <w:rPr>
                <w:rFonts w:hint="eastAsia" w:ascii="微软雅黑" w:hAnsi="微软雅黑" w:eastAsia="微软雅黑"/>
                <w:sz w:val="18"/>
                <w:szCs w:val="18"/>
              </w:rPr>
              <w:t>用户提交对账单后，结算明细状态为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6-In Reconciliation对账中</w:t>
            </w:r>
            <w:r>
              <w:rPr>
                <w:rFonts w:hint="eastAsia" w:ascii="微软雅黑" w:hAnsi="微软雅黑" w:eastAsia="微软雅黑"/>
                <w:sz w:val="18"/>
                <w:szCs w:val="18"/>
                <w:lang w:eastAsia="zh-Hans"/>
              </w:rPr>
              <w:t>」</w:t>
            </w:r>
            <w:r>
              <w:rPr>
                <w:rFonts w:hint="eastAsia" w:ascii="微软雅黑" w:hAnsi="微软雅黑" w:eastAsia="微软雅黑"/>
                <w:sz w:val="18"/>
                <w:szCs w:val="18"/>
              </w:rPr>
              <w:t>。对账完成后，结算明细状态变更为</w:t>
            </w:r>
            <w:r>
              <w:rPr>
                <w:rFonts w:hint="eastAsia" w:ascii="微软雅黑" w:hAnsi="微软雅黑" w:eastAsia="微软雅黑"/>
                <w:sz w:val="18"/>
                <w:szCs w:val="18"/>
                <w:lang w:eastAsia="zh-Hans"/>
              </w:rPr>
              <w:t>「</w:t>
            </w:r>
            <w:r>
              <w:rPr>
                <w:rFonts w:hint="eastAsia" w:ascii="微软雅黑" w:hAnsi="微软雅黑" w:eastAsia="微软雅黑"/>
                <w:sz w:val="18"/>
                <w:szCs w:val="18"/>
              </w:rPr>
              <w:t>7-Reconciliation Completed对账完成</w:t>
            </w:r>
            <w:r>
              <w:rPr>
                <w:rFonts w:hint="eastAsia" w:ascii="微软雅黑" w:hAnsi="微软雅黑" w:eastAsia="微软雅黑"/>
                <w:sz w:val="18"/>
                <w:szCs w:val="18"/>
                <w:lang w:eastAsia="zh-Hans"/>
              </w:rPr>
              <w:t>」</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7-Reconciliation Completed</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对账完成</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提交开票申请</w:t>
            </w:r>
          </w:p>
        </w:tc>
        <w:tc>
          <w:tcPr>
            <w:tcW w:w="1984" w:type="dxa"/>
            <w:vAlign w:val="center"/>
          </w:tcPr>
          <w:p>
            <w:pPr>
              <w:numPr>
                <w:ilvl w:val="0"/>
                <w:numId w:val="6"/>
              </w:numPr>
              <w:jc w:val="center"/>
              <w:rPr>
                <w:rFonts w:ascii="微软雅黑" w:hAnsi="微软雅黑" w:eastAsia="微软雅黑"/>
                <w:sz w:val="18"/>
                <w:szCs w:val="18"/>
              </w:rPr>
            </w:pPr>
            <w:r>
              <w:rPr>
                <w:rFonts w:hint="eastAsia" w:ascii="微软雅黑" w:hAnsi="微软雅黑" w:eastAsia="微软雅黑"/>
                <w:sz w:val="18"/>
                <w:szCs w:val="18"/>
              </w:rPr>
              <w:t>Invoicing</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开票中</w:t>
            </w:r>
          </w:p>
        </w:tc>
        <w:tc>
          <w:tcPr>
            <w:tcW w:w="3834" w:type="dxa"/>
            <w:vAlign w:val="center"/>
          </w:tcPr>
          <w:p>
            <w:pPr>
              <w:rPr>
                <w:rFonts w:ascii="微软雅黑" w:hAnsi="微软雅黑" w:eastAsia="微软雅黑"/>
                <w:sz w:val="18"/>
                <w:szCs w:val="18"/>
                <w:lang w:eastAsia="zh-Hans"/>
              </w:rPr>
            </w:pPr>
            <w:r>
              <w:rPr>
                <w:rFonts w:hint="eastAsia" w:ascii="微软雅黑" w:hAnsi="微软雅黑" w:eastAsia="微软雅黑"/>
                <w:sz w:val="18"/>
                <w:szCs w:val="18"/>
              </w:rPr>
              <w:t>对账完成后，结算明细状态为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7-Reconciliation Completed对账完成</w:t>
            </w:r>
            <w:r>
              <w:rPr>
                <w:rFonts w:hint="eastAsia" w:ascii="微软雅黑" w:hAnsi="微软雅黑" w:eastAsia="微软雅黑"/>
                <w:sz w:val="18"/>
                <w:szCs w:val="18"/>
                <w:lang w:eastAsia="zh-Hans"/>
              </w:rPr>
              <w:t>」</w:t>
            </w:r>
            <w:r>
              <w:rPr>
                <w:rFonts w:hint="eastAsia" w:ascii="微软雅黑" w:hAnsi="微软雅黑" w:eastAsia="微软雅黑"/>
                <w:sz w:val="18"/>
                <w:szCs w:val="18"/>
              </w:rPr>
              <w:t>。用户可在对账单中选择明细进行提交开票申请。开票申请提交后，</w:t>
            </w:r>
            <w:r>
              <w:rPr>
                <w:rFonts w:hint="eastAsia" w:ascii="微软雅黑" w:hAnsi="微软雅黑" w:eastAsia="微软雅黑"/>
                <w:sz w:val="18"/>
                <w:szCs w:val="18"/>
                <w:lang w:eastAsia="zh-Hans"/>
              </w:rPr>
              <w:t>结算明细状态变更为「</w:t>
            </w:r>
            <w:r>
              <w:rPr>
                <w:rFonts w:hint="eastAsia" w:ascii="微软雅黑" w:hAnsi="微软雅黑" w:eastAsia="微软雅黑"/>
                <w:sz w:val="18"/>
                <w:szCs w:val="18"/>
              </w:rPr>
              <w:t>8-Invoicing开票中</w:t>
            </w:r>
            <w:r>
              <w:rPr>
                <w:rFonts w:hint="eastAsia" w:ascii="微软雅黑" w:hAnsi="微软雅黑" w:eastAsia="微软雅黑"/>
                <w:sz w:val="18"/>
                <w:szCs w:val="18"/>
                <w:lang w:eastAsia="zh-Hans"/>
              </w:rPr>
              <w:t>」</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Merge w:val="restart"/>
            <w:vAlign w:val="center"/>
          </w:tcPr>
          <w:p>
            <w:pPr>
              <w:jc w:val="center"/>
              <w:rPr>
                <w:rFonts w:ascii="微软雅黑" w:hAnsi="微软雅黑" w:eastAsia="微软雅黑"/>
                <w:sz w:val="18"/>
                <w:szCs w:val="18"/>
              </w:rPr>
            </w:pPr>
            <w:r>
              <w:rPr>
                <w:rFonts w:hint="eastAsia" w:ascii="微软雅黑" w:hAnsi="微软雅黑" w:eastAsia="微软雅黑"/>
                <w:sz w:val="18"/>
                <w:szCs w:val="18"/>
              </w:rPr>
              <w:t>8-Invoicing</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开票中</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部分开票</w:t>
            </w:r>
          </w:p>
        </w:tc>
        <w:tc>
          <w:tcPr>
            <w:tcW w:w="1984" w:type="dxa"/>
            <w:vAlign w:val="center"/>
          </w:tcPr>
          <w:p>
            <w:pPr>
              <w:numPr>
                <w:ilvl w:val="0"/>
                <w:numId w:val="6"/>
              </w:numPr>
              <w:jc w:val="center"/>
              <w:rPr>
                <w:rFonts w:ascii="微软雅黑" w:hAnsi="微软雅黑" w:eastAsia="微软雅黑"/>
                <w:sz w:val="18"/>
                <w:szCs w:val="18"/>
              </w:rPr>
            </w:pPr>
            <w:r>
              <w:rPr>
                <w:rFonts w:hint="eastAsia" w:ascii="微软雅黑" w:hAnsi="微软雅黑" w:eastAsia="微软雅黑"/>
                <w:sz w:val="18"/>
                <w:szCs w:val="18"/>
              </w:rPr>
              <w:t>Partial Invoiced</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部分开票</w:t>
            </w:r>
          </w:p>
        </w:tc>
        <w:tc>
          <w:tcPr>
            <w:tcW w:w="3834" w:type="dxa"/>
            <w:vAlign w:val="center"/>
          </w:tcPr>
          <w:p>
            <w:pPr>
              <w:rPr>
                <w:rFonts w:ascii="微软雅黑" w:hAnsi="微软雅黑" w:eastAsia="微软雅黑"/>
                <w:sz w:val="18"/>
                <w:szCs w:val="18"/>
                <w:lang w:eastAsia="zh-Hans"/>
              </w:rPr>
            </w:pPr>
            <w:r>
              <w:rPr>
                <w:rFonts w:hint="eastAsia" w:ascii="微软雅黑" w:hAnsi="微软雅黑" w:eastAsia="微软雅黑"/>
                <w:sz w:val="18"/>
                <w:szCs w:val="18"/>
              </w:rPr>
              <w:t>开票申请提交后，结算明细的状态为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8-Invoicing开票中</w:t>
            </w:r>
            <w:r>
              <w:rPr>
                <w:rFonts w:hint="eastAsia" w:ascii="微软雅黑" w:hAnsi="微软雅黑" w:eastAsia="微软雅黑"/>
                <w:sz w:val="18"/>
                <w:szCs w:val="18"/>
                <w:lang w:eastAsia="zh-Hans"/>
              </w:rPr>
              <w:t>」</w:t>
            </w:r>
            <w:r>
              <w:rPr>
                <w:rFonts w:hint="eastAsia" w:ascii="微软雅黑" w:hAnsi="微软雅黑" w:eastAsia="微软雅黑"/>
                <w:sz w:val="18"/>
                <w:szCs w:val="18"/>
              </w:rPr>
              <w:t>。在业务上有两种方式进行部分开票：一种是在对账单中选择部分结算明细进行开票，另一种无法选择到结算明细层，仅对对账单的总金额部分开票。此处的部分开票适用于第二种情况。当仅对对账单总金额的部分进行开票时，该对账单中的所有结算明细的状态在审核完成后都变更为</w:t>
            </w:r>
            <w:r>
              <w:rPr>
                <w:rFonts w:hint="eastAsia" w:ascii="微软雅黑" w:hAnsi="微软雅黑" w:eastAsia="微软雅黑"/>
                <w:sz w:val="18"/>
                <w:szCs w:val="18"/>
                <w:lang w:eastAsia="zh-Hans"/>
              </w:rPr>
              <w:t>「</w:t>
            </w:r>
            <w:r>
              <w:rPr>
                <w:rFonts w:hint="eastAsia" w:ascii="微软雅黑" w:hAnsi="微软雅黑" w:eastAsia="微软雅黑"/>
                <w:sz w:val="18"/>
                <w:szCs w:val="18"/>
              </w:rPr>
              <w:t>9-Partial Invoiced部分开票</w:t>
            </w:r>
            <w:r>
              <w:rPr>
                <w:rFonts w:hint="eastAsia" w:ascii="微软雅黑" w:hAnsi="微软雅黑" w:eastAsia="微软雅黑"/>
                <w:sz w:val="18"/>
                <w:szCs w:val="18"/>
                <w:lang w:eastAsia="zh-Hans"/>
              </w:rPr>
              <w:t>」</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Merge w:val="continue"/>
            <w:vAlign w:val="center"/>
          </w:tcPr>
          <w:p>
            <w:pPr>
              <w:jc w:val="center"/>
              <w:rPr>
                <w:rFonts w:ascii="微软雅黑" w:hAnsi="微软雅黑" w:eastAsia="微软雅黑"/>
                <w:sz w:val="18"/>
                <w:szCs w:val="18"/>
                <w:lang w:eastAsia="zh-Hans"/>
              </w:rPr>
            </w:pP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全额开票</w:t>
            </w:r>
          </w:p>
        </w:tc>
        <w:tc>
          <w:tcPr>
            <w:tcW w:w="1984" w:type="dxa"/>
            <w:vAlign w:val="center"/>
          </w:tcPr>
          <w:p>
            <w:pPr>
              <w:numPr>
                <w:ilvl w:val="0"/>
                <w:numId w:val="6"/>
              </w:numPr>
              <w:jc w:val="center"/>
              <w:rPr>
                <w:rFonts w:ascii="微软雅黑" w:hAnsi="微软雅黑" w:eastAsia="微软雅黑"/>
                <w:sz w:val="18"/>
                <w:szCs w:val="18"/>
              </w:rPr>
            </w:pPr>
            <w:r>
              <w:rPr>
                <w:rFonts w:hint="eastAsia" w:ascii="微软雅黑" w:hAnsi="微软雅黑" w:eastAsia="微软雅黑"/>
                <w:sz w:val="18"/>
                <w:szCs w:val="18"/>
              </w:rPr>
              <w:t>Invoiced</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开票完成</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rPr>
              <w:t>开票申请提交后，结算明细状态为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8-Invoicing开票中</w:t>
            </w:r>
            <w:r>
              <w:rPr>
                <w:rFonts w:hint="eastAsia" w:ascii="微软雅黑" w:hAnsi="微软雅黑" w:eastAsia="微软雅黑"/>
                <w:sz w:val="18"/>
                <w:szCs w:val="18"/>
                <w:lang w:eastAsia="zh-Hans"/>
              </w:rPr>
              <w:t>」</w:t>
            </w:r>
            <w:r>
              <w:rPr>
                <w:rFonts w:hint="eastAsia" w:ascii="微软雅黑" w:hAnsi="微软雅黑" w:eastAsia="微软雅黑"/>
                <w:sz w:val="18"/>
                <w:szCs w:val="18"/>
              </w:rPr>
              <w:t>，若该对账单在开票时全额开票，或选择了部分结算明细进行开票，则结算明细状态变更为</w:t>
            </w:r>
            <w:r>
              <w:rPr>
                <w:rFonts w:hint="eastAsia" w:ascii="微软雅黑" w:hAnsi="微软雅黑" w:eastAsia="微软雅黑"/>
                <w:sz w:val="18"/>
                <w:szCs w:val="18"/>
                <w:lang w:eastAsia="zh-Hans"/>
              </w:rPr>
              <w:t>「</w:t>
            </w:r>
            <w:r>
              <w:rPr>
                <w:rFonts w:hint="eastAsia" w:ascii="微软雅黑" w:hAnsi="微软雅黑" w:eastAsia="微软雅黑"/>
                <w:sz w:val="18"/>
                <w:szCs w:val="18"/>
              </w:rPr>
              <w:t>10-Invoiced开票完成</w:t>
            </w:r>
            <w:r>
              <w:rPr>
                <w:rFonts w:hint="eastAsia" w:ascii="微软雅黑" w:hAnsi="微软雅黑" w:eastAsia="微软雅黑"/>
                <w:sz w:val="18"/>
                <w:szCs w:val="18"/>
                <w:lang w:eastAsia="zh-Hans"/>
              </w:rPr>
              <w:t>」</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9-Partial Invoiced</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部分开票</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整单完成开票</w:t>
            </w:r>
          </w:p>
        </w:tc>
        <w:tc>
          <w:tcPr>
            <w:tcW w:w="198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10-Invoiced</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开票完成</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rPr>
              <w:t>当结算明细对应的对账单选择仅对总金额部分开票时，该对账单对应的结算明细状态为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9-Partial Invoiced部分开票</w:t>
            </w:r>
            <w:r>
              <w:rPr>
                <w:rFonts w:hint="eastAsia" w:ascii="微软雅黑" w:hAnsi="微软雅黑" w:eastAsia="微软雅黑"/>
                <w:sz w:val="18"/>
                <w:szCs w:val="18"/>
                <w:lang w:eastAsia="zh-Hans"/>
              </w:rPr>
              <w:t>」</w:t>
            </w:r>
            <w:r>
              <w:rPr>
                <w:rFonts w:hint="eastAsia" w:ascii="微软雅黑" w:hAnsi="微软雅黑" w:eastAsia="微软雅黑"/>
                <w:sz w:val="18"/>
                <w:szCs w:val="18"/>
              </w:rPr>
              <w:t>。当整张对账单完成开票后，结算明细状态变更为</w:t>
            </w:r>
            <w:r>
              <w:rPr>
                <w:rFonts w:hint="eastAsia" w:ascii="微软雅黑" w:hAnsi="微软雅黑" w:eastAsia="微软雅黑"/>
                <w:sz w:val="18"/>
                <w:szCs w:val="18"/>
                <w:lang w:eastAsia="zh-Hans"/>
              </w:rPr>
              <w:t>「</w:t>
            </w:r>
            <w:r>
              <w:rPr>
                <w:rFonts w:hint="eastAsia" w:ascii="微软雅黑" w:hAnsi="微软雅黑" w:eastAsia="微软雅黑"/>
                <w:sz w:val="18"/>
                <w:szCs w:val="18"/>
              </w:rPr>
              <w:t>10-Invoiced开票完成</w:t>
            </w:r>
            <w:r>
              <w:rPr>
                <w:rFonts w:hint="eastAsia" w:ascii="微软雅黑" w:hAnsi="微软雅黑" w:eastAsia="微软雅黑"/>
                <w:sz w:val="18"/>
                <w:szCs w:val="18"/>
                <w:lang w:eastAsia="zh-Hans"/>
              </w:rPr>
              <w:t>」状态</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10-Invoiced</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开票完成</w:t>
            </w:r>
          </w:p>
        </w:tc>
        <w:tc>
          <w:tcPr>
            <w:tcW w:w="181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结束流程</w:t>
            </w:r>
          </w:p>
        </w:tc>
        <w:tc>
          <w:tcPr>
            <w:tcW w:w="198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结束</w:t>
            </w:r>
          </w:p>
        </w:tc>
        <w:tc>
          <w:tcPr>
            <w:tcW w:w="383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rPr>
              <w:t>开票完成后，流程结束；</w:t>
            </w:r>
          </w:p>
        </w:tc>
      </w:tr>
    </w:tbl>
    <w:p>
      <w:pPr>
        <w:rPr>
          <w:ins w:id="0" w:author="⊙▽⊙冰" w:date="2022-08-24T18:10:00Z"/>
          <w:lang w:eastAsia="zh-Hans"/>
        </w:rPr>
      </w:pPr>
    </w:p>
    <w:p>
      <w:pPr>
        <w:rPr>
          <w:lang w:eastAsia="zh-Hans"/>
        </w:rPr>
      </w:pPr>
      <w:r>
        <w:rPr>
          <w:rFonts w:hint="eastAsia"/>
          <w:lang w:eastAsia="zh-Hans"/>
        </w:rPr>
        <w:t>暂估单状态描述：</w:t>
      </w:r>
    </w:p>
    <w:tbl>
      <w:tblPr>
        <w:tblStyle w:val="32"/>
        <w:tblW w:w="98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1985"/>
        <w:gridCol w:w="1984"/>
        <w:gridCol w:w="4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当前状态</w:t>
            </w:r>
          </w:p>
        </w:tc>
        <w:tc>
          <w:tcPr>
            <w:tcW w:w="1985"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操作流程</w:t>
            </w:r>
          </w:p>
        </w:tc>
        <w:tc>
          <w:tcPr>
            <w:tcW w:w="198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操作后状态</w:t>
            </w:r>
          </w:p>
        </w:tc>
        <w:tc>
          <w:tcPr>
            <w:tcW w:w="4057"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79" w:hRule="atLeast"/>
        </w:trPr>
        <w:tc>
          <w:tcPr>
            <w:tcW w:w="1838" w:type="dxa"/>
            <w:vMerge w:val="restart"/>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初始状态</w:t>
            </w:r>
          </w:p>
        </w:tc>
        <w:tc>
          <w:tcPr>
            <w:tcW w:w="198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修改后保存</w:t>
            </w:r>
          </w:p>
        </w:tc>
        <w:tc>
          <w:tcPr>
            <w:tcW w:w="198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0- Draft</w:t>
            </w:r>
          </w:p>
          <w:p>
            <w:pPr>
              <w:jc w:val="center"/>
              <w:rPr>
                <w:rFonts w:ascii="微软雅黑" w:hAnsi="微软雅黑" w:eastAsia="微软雅黑"/>
                <w:sz w:val="18"/>
                <w:szCs w:val="18"/>
              </w:rPr>
            </w:pPr>
            <w:r>
              <w:rPr>
                <w:rFonts w:hint="eastAsia" w:ascii="微软雅黑" w:hAnsi="微软雅黑" w:eastAsia="微软雅黑"/>
                <w:sz w:val="18"/>
                <w:szCs w:val="18"/>
              </w:rPr>
              <w:t>暂存</w:t>
            </w:r>
          </w:p>
        </w:tc>
        <w:tc>
          <w:tcPr>
            <w:tcW w:w="4057"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系统根据规则自动生成结算明细后，同时会根据定义的暂估单生成规则自动生成暂估单，此时暂估单的状态为「</w:t>
            </w:r>
            <w:r>
              <w:rPr>
                <w:rFonts w:hint="eastAsia" w:ascii="微软雅黑" w:hAnsi="微软雅黑" w:eastAsia="微软雅黑"/>
                <w:sz w:val="18"/>
                <w:szCs w:val="18"/>
              </w:rPr>
              <w:t>1</w:t>
            </w:r>
            <w:r>
              <w:rPr>
                <w:rFonts w:ascii="微软雅黑" w:hAnsi="微软雅黑" w:eastAsia="微软雅黑"/>
                <w:sz w:val="18"/>
                <w:szCs w:val="18"/>
              </w:rPr>
              <w:t xml:space="preserve">-Original </w:t>
            </w:r>
            <w:r>
              <w:rPr>
                <w:rFonts w:hint="eastAsia" w:ascii="微软雅黑" w:hAnsi="微软雅黑" w:eastAsia="微软雅黑"/>
                <w:sz w:val="18"/>
                <w:szCs w:val="18"/>
              </w:rPr>
              <w:t>初始状态</w:t>
            </w:r>
            <w:r>
              <w:rPr>
                <w:rFonts w:hint="eastAsia" w:ascii="微软雅黑" w:hAnsi="微软雅黑" w:eastAsia="微软雅黑"/>
                <w:sz w:val="18"/>
                <w:szCs w:val="18"/>
                <w:lang w:eastAsia="zh-Hans"/>
              </w:rPr>
              <w:t>」；</w:t>
            </w:r>
          </w:p>
          <w:p>
            <w:pPr>
              <w:jc w:val="left"/>
              <w:rPr>
                <w:rFonts w:ascii="微软雅黑" w:hAnsi="微软雅黑" w:eastAsia="微软雅黑"/>
                <w:sz w:val="18"/>
                <w:szCs w:val="18"/>
              </w:rPr>
            </w:pPr>
            <w:r>
              <w:rPr>
                <w:rFonts w:hint="eastAsia" w:ascii="微软雅黑" w:hAnsi="微软雅黑" w:eastAsia="微软雅黑"/>
                <w:sz w:val="18"/>
                <w:szCs w:val="18"/>
                <w:lang w:eastAsia="zh-Hans"/>
              </w:rPr>
              <w:t>如果系统支持对</w:t>
            </w:r>
            <w:r>
              <w:rPr>
                <w:rFonts w:hint="eastAsia" w:ascii="微软雅黑" w:hAnsi="微软雅黑" w:eastAsia="微软雅黑"/>
                <w:sz w:val="18"/>
                <w:szCs w:val="18"/>
              </w:rPr>
              <w:t>暂估单</w:t>
            </w:r>
            <w:r>
              <w:rPr>
                <w:rFonts w:hint="eastAsia" w:ascii="微软雅黑" w:hAnsi="微软雅黑" w:eastAsia="微软雅黑"/>
                <w:sz w:val="18"/>
                <w:szCs w:val="18"/>
                <w:lang w:eastAsia="zh-Hans"/>
              </w:rPr>
              <w:t>进行修改，则允许在当前状态进行修改及保存操作，保存后状态即变为「0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 xml:space="preserve">ft </w:t>
            </w:r>
            <w:r>
              <w:rPr>
                <w:rFonts w:hint="eastAsia" w:ascii="微软雅黑" w:hAnsi="微软雅黑" w:eastAsia="微软雅黑"/>
                <w:sz w:val="18"/>
                <w:szCs w:val="18"/>
                <w:lang w:eastAsia="zh-Hans"/>
              </w:rPr>
              <w:t>暂存」状态；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continue"/>
            <w:vAlign w:val="center"/>
          </w:tcPr>
          <w:p>
            <w:pPr>
              <w:jc w:val="center"/>
              <w:rPr>
                <w:rFonts w:ascii="微软雅黑" w:hAnsi="微软雅黑" w:eastAsia="微软雅黑"/>
                <w:sz w:val="18"/>
                <w:szCs w:val="18"/>
                <w:lang w:eastAsia="zh-Hans"/>
              </w:rPr>
            </w:pPr>
          </w:p>
        </w:tc>
        <w:tc>
          <w:tcPr>
            <w:tcW w:w="198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提交</w:t>
            </w:r>
          </w:p>
        </w:tc>
        <w:tc>
          <w:tcPr>
            <w:tcW w:w="198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rPr>
              <w:t>2</w:t>
            </w:r>
            <w:r>
              <w:rPr>
                <w:rFonts w:hint="eastAsia" w:ascii="微软雅黑" w:hAnsi="微软雅黑" w:eastAsia="微软雅黑"/>
                <w:sz w:val="18"/>
                <w:szCs w:val="18"/>
              </w:rPr>
              <w:t>-In</w:t>
            </w:r>
            <w:r>
              <w:rPr>
                <w:rFonts w:ascii="微软雅黑" w:hAnsi="微软雅黑" w:eastAsia="微软雅黑"/>
                <w:sz w:val="18"/>
                <w:szCs w:val="18"/>
              </w:rPr>
              <w:t xml:space="preserve"> </w:t>
            </w:r>
            <w:r>
              <w:rPr>
                <w:rFonts w:ascii="微软雅黑" w:hAnsi="微软雅黑" w:eastAsia="微软雅黑"/>
                <w:sz w:val="18"/>
                <w:szCs w:val="18"/>
                <w:lang w:eastAsia="zh-Hans"/>
              </w:rPr>
              <w:t>Reconcil</w:t>
            </w:r>
            <w:r>
              <w:rPr>
                <w:rFonts w:hint="eastAsia" w:ascii="微软雅黑" w:hAnsi="微软雅黑" w:eastAsia="微软雅黑"/>
                <w:sz w:val="18"/>
                <w:szCs w:val="18"/>
              </w:rPr>
              <w:t>i</w:t>
            </w:r>
            <w:r>
              <w:rPr>
                <w:rFonts w:ascii="微软雅黑" w:hAnsi="微软雅黑" w:eastAsia="微软雅黑"/>
                <w:sz w:val="18"/>
                <w:szCs w:val="18"/>
                <w:lang w:eastAsia="zh-Hans"/>
              </w:rPr>
              <w:t>ation</w:t>
            </w:r>
          </w:p>
          <w:p>
            <w:pPr>
              <w:jc w:val="center"/>
              <w:rPr>
                <w:rFonts w:ascii="微软雅黑" w:hAnsi="微软雅黑" w:eastAsia="微软雅黑"/>
                <w:sz w:val="18"/>
                <w:szCs w:val="18"/>
              </w:rPr>
            </w:pPr>
            <w:r>
              <w:rPr>
                <w:rFonts w:hint="eastAsia" w:ascii="微软雅黑" w:hAnsi="微软雅黑" w:eastAsia="微软雅黑"/>
                <w:sz w:val="18"/>
                <w:szCs w:val="18"/>
              </w:rPr>
              <w:t>对账中</w:t>
            </w:r>
          </w:p>
        </w:tc>
        <w:tc>
          <w:tcPr>
            <w:tcW w:w="4057" w:type="dxa"/>
            <w:vAlign w:val="center"/>
          </w:tcPr>
          <w:p>
            <w:pPr>
              <w:jc w:val="left"/>
              <w:rPr>
                <w:rFonts w:ascii="微软雅黑" w:hAnsi="微软雅黑" w:eastAsia="微软雅黑"/>
                <w:sz w:val="18"/>
                <w:szCs w:val="18"/>
              </w:rPr>
            </w:pPr>
            <w:r>
              <w:rPr>
                <w:rFonts w:hint="eastAsia" w:ascii="微软雅黑" w:hAnsi="微软雅黑" w:eastAsia="微软雅黑"/>
                <w:sz w:val="18"/>
                <w:szCs w:val="18"/>
                <w:lang w:eastAsia="zh-Hans"/>
              </w:rPr>
              <w:t>选择需要进行对账的暂估单</w:t>
            </w:r>
            <w:r>
              <w:rPr>
                <w:rFonts w:hint="eastAsia" w:ascii="微软雅黑" w:hAnsi="微软雅黑" w:eastAsia="微软雅黑"/>
                <w:sz w:val="18"/>
                <w:szCs w:val="18"/>
              </w:rPr>
              <w:t>生成对账单，对账单提交</w:t>
            </w:r>
            <w:r>
              <w:rPr>
                <w:rFonts w:hint="eastAsia" w:ascii="微软雅黑" w:hAnsi="微软雅黑" w:eastAsia="微软雅黑"/>
                <w:sz w:val="18"/>
                <w:szCs w:val="18"/>
                <w:lang w:eastAsia="zh-Hans"/>
              </w:rPr>
              <w:t>后</w:t>
            </w:r>
            <w:r>
              <w:rPr>
                <w:rFonts w:hint="eastAsia" w:ascii="微软雅黑" w:hAnsi="微软雅黑" w:eastAsia="微软雅黑"/>
                <w:sz w:val="18"/>
                <w:szCs w:val="18"/>
              </w:rPr>
              <w:t>，对应暂估单</w:t>
            </w:r>
            <w:r>
              <w:rPr>
                <w:rFonts w:hint="eastAsia" w:ascii="微软雅黑" w:hAnsi="微软雅黑" w:eastAsia="微软雅黑"/>
                <w:sz w:val="18"/>
                <w:szCs w:val="18"/>
                <w:lang w:eastAsia="zh-Hans"/>
              </w:rPr>
              <w:t>状态为「</w:t>
            </w: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In</w:t>
            </w:r>
            <w:r>
              <w:rPr>
                <w:rFonts w:ascii="微软雅黑" w:hAnsi="微软雅黑" w:eastAsia="微软雅黑"/>
                <w:sz w:val="18"/>
                <w:szCs w:val="18"/>
              </w:rPr>
              <w:t xml:space="preserve"> </w:t>
            </w:r>
            <w:r>
              <w:rPr>
                <w:rFonts w:hint="eastAsia" w:ascii="微软雅黑" w:hAnsi="微软雅黑" w:eastAsia="微软雅黑"/>
                <w:sz w:val="18"/>
                <w:szCs w:val="18"/>
              </w:rPr>
              <w:t>Reconciliation对账中</w:t>
            </w:r>
            <w:r>
              <w:rPr>
                <w:rFonts w:hint="eastAsia" w:ascii="微软雅黑" w:hAnsi="微软雅黑" w:eastAsia="微软雅黑"/>
                <w:sz w:val="18"/>
                <w:szCs w:val="18"/>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restart"/>
            <w:vAlign w:val="center"/>
          </w:tcPr>
          <w:p>
            <w:pPr>
              <w:jc w:val="center"/>
              <w:rPr>
                <w:rFonts w:ascii="微软雅黑" w:hAnsi="微软雅黑" w:eastAsia="微软雅黑"/>
                <w:sz w:val="18"/>
                <w:szCs w:val="18"/>
              </w:rPr>
            </w:pPr>
            <w:r>
              <w:rPr>
                <w:rFonts w:hint="eastAsia" w:ascii="微软雅黑" w:hAnsi="微软雅黑" w:eastAsia="微软雅黑"/>
                <w:sz w:val="18"/>
                <w:szCs w:val="18"/>
              </w:rPr>
              <w:t>0-Draft</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暂存</w:t>
            </w:r>
          </w:p>
        </w:tc>
        <w:tc>
          <w:tcPr>
            <w:tcW w:w="1985"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修改后保存</w:t>
            </w:r>
          </w:p>
        </w:tc>
        <w:tc>
          <w:tcPr>
            <w:tcW w:w="198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0-Draft</w:t>
            </w:r>
          </w:p>
          <w:p>
            <w:pPr>
              <w:jc w:val="center"/>
              <w:rPr>
                <w:rFonts w:ascii="微软雅黑" w:hAnsi="微软雅黑" w:eastAsia="微软雅黑"/>
                <w:sz w:val="18"/>
                <w:szCs w:val="18"/>
              </w:rPr>
            </w:pPr>
            <w:r>
              <w:rPr>
                <w:rFonts w:hint="eastAsia" w:ascii="微软雅黑" w:hAnsi="微软雅黑" w:eastAsia="微软雅黑"/>
                <w:sz w:val="18"/>
                <w:szCs w:val="18"/>
              </w:rPr>
              <w:t>暂存</w:t>
            </w:r>
          </w:p>
        </w:tc>
        <w:tc>
          <w:tcPr>
            <w:tcW w:w="4057"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在「0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 xml:space="preserve">ft </w:t>
            </w:r>
            <w:r>
              <w:rPr>
                <w:rFonts w:hint="eastAsia" w:ascii="微软雅黑" w:hAnsi="微软雅黑" w:eastAsia="微软雅黑"/>
                <w:sz w:val="18"/>
                <w:szCs w:val="18"/>
                <w:lang w:eastAsia="zh-Hans"/>
              </w:rPr>
              <w:t>暂存」状态继续修改并保存，状态依然为「0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 xml:space="preserve">ft </w:t>
            </w:r>
            <w:r>
              <w:rPr>
                <w:rFonts w:hint="eastAsia" w:ascii="微软雅黑" w:hAnsi="微软雅黑" w:eastAsia="微软雅黑"/>
                <w:sz w:val="18"/>
                <w:szCs w:val="18"/>
                <w:lang w:eastAsia="zh-Hans"/>
              </w:rPr>
              <w:t>暂存」；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continue"/>
            <w:vAlign w:val="center"/>
          </w:tcPr>
          <w:p>
            <w:pPr>
              <w:jc w:val="center"/>
              <w:rPr>
                <w:rFonts w:ascii="微软雅黑" w:hAnsi="微软雅黑" w:eastAsia="微软雅黑"/>
                <w:sz w:val="18"/>
                <w:szCs w:val="18"/>
              </w:rPr>
            </w:pPr>
          </w:p>
        </w:tc>
        <w:tc>
          <w:tcPr>
            <w:tcW w:w="1985"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提交</w:t>
            </w:r>
          </w:p>
        </w:tc>
        <w:tc>
          <w:tcPr>
            <w:tcW w:w="198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p>
          <w:p>
            <w:pPr>
              <w:jc w:val="center"/>
              <w:rPr>
                <w:rFonts w:ascii="微软雅黑" w:hAnsi="微软雅黑" w:eastAsia="微软雅黑"/>
                <w:sz w:val="18"/>
                <w:szCs w:val="18"/>
              </w:rPr>
            </w:pPr>
            <w:r>
              <w:rPr>
                <w:rFonts w:hint="eastAsia" w:ascii="微软雅黑" w:hAnsi="微软雅黑" w:eastAsia="微软雅黑"/>
                <w:sz w:val="18"/>
                <w:szCs w:val="18"/>
                <w:lang w:eastAsia="zh-Hans"/>
              </w:rPr>
              <w:t>初始状态</w:t>
            </w:r>
          </w:p>
        </w:tc>
        <w:tc>
          <w:tcPr>
            <w:tcW w:w="4057"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在「0</w:t>
            </w:r>
            <w:r>
              <w:rPr>
                <w:rFonts w:hint="eastAsia" w:ascii="微软雅黑" w:hAnsi="微软雅黑" w:eastAsia="微软雅黑"/>
                <w:sz w:val="18"/>
                <w:szCs w:val="18"/>
              </w:rPr>
              <w:t>-</w:t>
            </w:r>
            <w:r>
              <w:rPr>
                <w:rFonts w:ascii="微软雅黑" w:hAnsi="微软雅黑" w:eastAsia="微软雅黑"/>
                <w:sz w:val="18"/>
                <w:szCs w:val="18"/>
                <w:lang w:eastAsia="zh-Hans"/>
              </w:rPr>
              <w:t>D</w:t>
            </w:r>
            <w:r>
              <w:rPr>
                <w:rFonts w:hint="eastAsia" w:ascii="微软雅黑" w:hAnsi="微软雅黑" w:eastAsia="微软雅黑"/>
                <w:sz w:val="18"/>
                <w:szCs w:val="18"/>
              </w:rPr>
              <w:t>ra</w:t>
            </w:r>
            <w:r>
              <w:rPr>
                <w:rFonts w:ascii="微软雅黑" w:hAnsi="微软雅黑" w:eastAsia="微软雅黑"/>
                <w:sz w:val="18"/>
                <w:szCs w:val="18"/>
                <w:lang w:eastAsia="zh-Hans"/>
              </w:rPr>
              <w:t xml:space="preserve">ft </w:t>
            </w:r>
            <w:r>
              <w:rPr>
                <w:rFonts w:hint="eastAsia" w:ascii="微软雅黑" w:hAnsi="微软雅黑" w:eastAsia="微软雅黑"/>
                <w:sz w:val="18"/>
                <w:szCs w:val="18"/>
                <w:lang w:eastAsia="zh-Hans"/>
              </w:rPr>
              <w:t>暂存」状态修改并提交后，此时</w:t>
            </w:r>
            <w:r>
              <w:rPr>
                <w:rFonts w:hint="eastAsia" w:ascii="微软雅黑" w:hAnsi="微软雅黑" w:eastAsia="微软雅黑"/>
                <w:sz w:val="18"/>
                <w:szCs w:val="18"/>
              </w:rPr>
              <w:t>暂估单</w:t>
            </w:r>
            <w:r>
              <w:rPr>
                <w:rFonts w:hint="eastAsia" w:ascii="微软雅黑" w:hAnsi="微软雅黑" w:eastAsia="微软雅黑"/>
                <w:sz w:val="18"/>
                <w:szCs w:val="18"/>
                <w:lang w:eastAsia="zh-Hans"/>
              </w:rPr>
              <w:t>状态变更为「</w:t>
            </w:r>
            <w:r>
              <w:rPr>
                <w:rFonts w:hint="eastAsia" w:ascii="微软雅黑" w:hAnsi="微软雅黑" w:eastAsia="微软雅黑"/>
                <w:sz w:val="18"/>
                <w:szCs w:val="18"/>
              </w:rPr>
              <w:t>1</w:t>
            </w:r>
            <w:r>
              <w:rPr>
                <w:rFonts w:ascii="微软雅黑" w:hAnsi="微软雅黑" w:eastAsia="微软雅黑"/>
                <w:sz w:val="18"/>
                <w:szCs w:val="18"/>
              </w:rPr>
              <w:t xml:space="preserve">-Original </w:t>
            </w:r>
            <w:r>
              <w:rPr>
                <w:rFonts w:hint="eastAsia" w:ascii="微软雅黑" w:hAnsi="微软雅黑" w:eastAsia="微软雅黑"/>
                <w:sz w:val="18"/>
                <w:szCs w:val="18"/>
              </w:rPr>
              <w:t>初始状态</w:t>
            </w:r>
            <w:r>
              <w:rPr>
                <w:rFonts w:hint="eastAsia" w:ascii="微软雅黑" w:hAnsi="微软雅黑" w:eastAsia="微软雅黑"/>
                <w:sz w:val="18"/>
                <w:szCs w:val="18"/>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rPr>
              <w:t>2</w:t>
            </w:r>
            <w:r>
              <w:rPr>
                <w:rFonts w:hint="eastAsia" w:ascii="微软雅黑" w:hAnsi="微软雅黑" w:eastAsia="微软雅黑"/>
                <w:sz w:val="18"/>
                <w:szCs w:val="18"/>
              </w:rPr>
              <w:t>-In</w:t>
            </w:r>
            <w:r>
              <w:rPr>
                <w:rFonts w:ascii="微软雅黑" w:hAnsi="微软雅黑" w:eastAsia="微软雅黑"/>
                <w:sz w:val="18"/>
                <w:szCs w:val="18"/>
              </w:rPr>
              <w:t xml:space="preserve"> </w:t>
            </w:r>
            <w:r>
              <w:rPr>
                <w:rFonts w:ascii="微软雅黑" w:hAnsi="微软雅黑" w:eastAsia="微软雅黑"/>
                <w:sz w:val="18"/>
                <w:szCs w:val="18"/>
                <w:lang w:eastAsia="zh-Hans"/>
              </w:rPr>
              <w:t>Reconcil</w:t>
            </w:r>
            <w:r>
              <w:rPr>
                <w:rFonts w:hint="eastAsia" w:ascii="微软雅黑" w:hAnsi="微软雅黑" w:eastAsia="微软雅黑"/>
                <w:sz w:val="18"/>
                <w:szCs w:val="18"/>
              </w:rPr>
              <w:t>i</w:t>
            </w:r>
            <w:r>
              <w:rPr>
                <w:rFonts w:ascii="微软雅黑" w:hAnsi="微软雅黑" w:eastAsia="微软雅黑"/>
                <w:sz w:val="18"/>
                <w:szCs w:val="18"/>
                <w:lang w:eastAsia="zh-Hans"/>
              </w:rPr>
              <w:t>ation</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对账中</w:t>
            </w:r>
          </w:p>
        </w:tc>
        <w:tc>
          <w:tcPr>
            <w:tcW w:w="1985"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对账单完成对账并</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提交开票申请</w:t>
            </w:r>
          </w:p>
        </w:tc>
        <w:tc>
          <w:tcPr>
            <w:tcW w:w="198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lang w:eastAsia="zh-Hans"/>
              </w:rPr>
              <w:t>3-Invoicing</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开票中</w:t>
            </w:r>
          </w:p>
        </w:tc>
        <w:tc>
          <w:tcPr>
            <w:tcW w:w="4057"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暂估单对应的对账单生成并提交后，暂估单状态为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2</w:t>
            </w:r>
            <w:r>
              <w:rPr>
                <w:rFonts w:ascii="微软雅黑" w:hAnsi="微软雅黑" w:eastAsia="微软雅黑"/>
                <w:sz w:val="18"/>
                <w:szCs w:val="18"/>
              </w:rPr>
              <w:t xml:space="preserve">- </w:t>
            </w:r>
            <w:r>
              <w:rPr>
                <w:rFonts w:hint="eastAsia" w:ascii="微软雅黑" w:hAnsi="微软雅黑" w:eastAsia="微软雅黑"/>
                <w:sz w:val="18"/>
                <w:szCs w:val="18"/>
              </w:rPr>
              <w:t>In</w:t>
            </w:r>
            <w:r>
              <w:rPr>
                <w:rFonts w:ascii="微软雅黑" w:hAnsi="微软雅黑" w:eastAsia="微软雅黑"/>
                <w:sz w:val="18"/>
                <w:szCs w:val="18"/>
              </w:rPr>
              <w:t xml:space="preserve"> </w:t>
            </w:r>
            <w:r>
              <w:rPr>
                <w:rFonts w:hint="eastAsia" w:ascii="微软雅黑" w:hAnsi="微软雅黑" w:eastAsia="微软雅黑"/>
                <w:sz w:val="18"/>
                <w:szCs w:val="18"/>
              </w:rPr>
              <w:t>Reconciliation对账中</w:t>
            </w:r>
            <w:r>
              <w:rPr>
                <w:rFonts w:hint="eastAsia" w:ascii="微软雅黑" w:hAnsi="微软雅黑" w:eastAsia="微软雅黑"/>
                <w:sz w:val="18"/>
                <w:szCs w:val="18"/>
                <w:lang w:eastAsia="zh-Hans"/>
              </w:rPr>
              <w:t>」</w:t>
            </w:r>
            <w:r>
              <w:rPr>
                <w:rFonts w:hint="eastAsia" w:ascii="微软雅黑" w:hAnsi="微软雅黑" w:eastAsia="微软雅黑"/>
                <w:sz w:val="18"/>
                <w:szCs w:val="18"/>
              </w:rPr>
              <w:t>。从该状态开始，暂估单不再允许修改。</w:t>
            </w:r>
          </w:p>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对账</w:t>
            </w:r>
            <w:r>
              <w:rPr>
                <w:rFonts w:hint="eastAsia" w:ascii="微软雅黑" w:hAnsi="微软雅黑" w:eastAsia="微软雅黑"/>
                <w:sz w:val="18"/>
                <w:szCs w:val="18"/>
              </w:rPr>
              <w:t>单通过审核并</w:t>
            </w:r>
            <w:r>
              <w:rPr>
                <w:rFonts w:hint="eastAsia" w:ascii="微软雅黑" w:hAnsi="微软雅黑" w:eastAsia="微软雅黑"/>
                <w:sz w:val="18"/>
                <w:szCs w:val="18"/>
                <w:lang w:eastAsia="zh-Hans"/>
              </w:rPr>
              <w:t>完成</w:t>
            </w:r>
            <w:r>
              <w:rPr>
                <w:rFonts w:hint="eastAsia" w:ascii="微软雅黑" w:hAnsi="微软雅黑" w:eastAsia="微软雅黑"/>
                <w:sz w:val="18"/>
                <w:szCs w:val="18"/>
              </w:rPr>
              <w:t>对账</w:t>
            </w:r>
            <w:r>
              <w:rPr>
                <w:rFonts w:hint="eastAsia" w:ascii="微软雅黑" w:hAnsi="微软雅黑" w:eastAsia="微软雅黑"/>
                <w:sz w:val="18"/>
                <w:szCs w:val="18"/>
                <w:lang w:eastAsia="zh-Hans"/>
              </w:rPr>
              <w:t>后，</w:t>
            </w:r>
            <w:r>
              <w:rPr>
                <w:rFonts w:hint="eastAsia" w:ascii="微软雅黑" w:hAnsi="微软雅黑" w:eastAsia="微软雅黑"/>
                <w:sz w:val="18"/>
                <w:szCs w:val="18"/>
              </w:rPr>
              <w:t>生成并提交开票申请。提交开票</w:t>
            </w:r>
            <w:r>
              <w:rPr>
                <w:rFonts w:hint="eastAsia" w:ascii="微软雅黑" w:hAnsi="微软雅黑" w:eastAsia="微软雅黑"/>
                <w:sz w:val="18"/>
                <w:szCs w:val="18"/>
                <w:lang w:eastAsia="zh-Hans"/>
              </w:rPr>
              <w:t>申请后</w:t>
            </w:r>
            <w:r>
              <w:rPr>
                <w:rFonts w:hint="eastAsia" w:ascii="微软雅黑" w:hAnsi="微软雅黑" w:eastAsia="微软雅黑"/>
                <w:sz w:val="18"/>
                <w:szCs w:val="18"/>
              </w:rPr>
              <w:t>，对应暂估单</w:t>
            </w:r>
            <w:r>
              <w:rPr>
                <w:rFonts w:hint="eastAsia" w:ascii="微软雅黑" w:hAnsi="微软雅黑" w:eastAsia="微软雅黑"/>
                <w:sz w:val="18"/>
                <w:szCs w:val="18"/>
                <w:lang w:eastAsia="zh-Hans"/>
              </w:rPr>
              <w:t>状态为「</w:t>
            </w: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I</w:t>
            </w:r>
            <w:r>
              <w:rPr>
                <w:rFonts w:ascii="微软雅黑" w:hAnsi="微软雅黑" w:eastAsia="微软雅黑"/>
                <w:sz w:val="18"/>
                <w:szCs w:val="18"/>
              </w:rPr>
              <w:t xml:space="preserve">nvoicing </w:t>
            </w:r>
            <w:r>
              <w:rPr>
                <w:rFonts w:hint="eastAsia" w:ascii="微软雅黑" w:hAnsi="微软雅黑" w:eastAsia="微软雅黑"/>
                <w:sz w:val="18"/>
                <w:szCs w:val="18"/>
              </w:rPr>
              <w:t>开票中</w:t>
            </w:r>
            <w:r>
              <w:rPr>
                <w:rFonts w:hint="eastAsia" w:ascii="微软雅黑" w:hAnsi="微软雅黑" w:eastAsia="微软雅黑"/>
                <w:sz w:val="18"/>
                <w:szCs w:val="18"/>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restart"/>
            <w:vAlign w:val="center"/>
          </w:tcPr>
          <w:p>
            <w:pPr>
              <w:jc w:val="center"/>
              <w:rPr>
                <w:rFonts w:ascii="微软雅黑" w:hAnsi="微软雅黑" w:eastAsia="微软雅黑"/>
                <w:sz w:val="18"/>
                <w:szCs w:val="18"/>
              </w:rPr>
            </w:pPr>
            <w:r>
              <w:rPr>
                <w:rFonts w:ascii="微软雅黑" w:hAnsi="微软雅黑" w:eastAsia="微软雅黑"/>
                <w:sz w:val="18"/>
                <w:szCs w:val="18"/>
              </w:rPr>
              <w:t>3-Invoicing</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开票中</w:t>
            </w:r>
          </w:p>
        </w:tc>
        <w:tc>
          <w:tcPr>
            <w:tcW w:w="198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w:t>
            </w:r>
            <w:r>
              <w:rPr>
                <w:rFonts w:hint="eastAsia" w:ascii="微软雅黑" w:hAnsi="微软雅黑" w:eastAsia="微软雅黑"/>
                <w:sz w:val="18"/>
                <w:szCs w:val="18"/>
              </w:rPr>
              <w:t>申请</w:t>
            </w:r>
            <w:r>
              <w:rPr>
                <w:rFonts w:hint="eastAsia" w:ascii="微软雅黑" w:hAnsi="微软雅黑" w:eastAsia="微软雅黑"/>
                <w:sz w:val="18"/>
                <w:szCs w:val="18"/>
                <w:lang w:eastAsia="zh-Hans"/>
              </w:rPr>
              <w:t>审核</w:t>
            </w:r>
            <w:r>
              <w:rPr>
                <w:rFonts w:hint="eastAsia" w:ascii="微软雅黑" w:hAnsi="微软雅黑" w:eastAsia="微软雅黑"/>
                <w:sz w:val="18"/>
                <w:szCs w:val="18"/>
              </w:rPr>
              <w:t>完成</w:t>
            </w:r>
          </w:p>
        </w:tc>
        <w:tc>
          <w:tcPr>
            <w:tcW w:w="1984" w:type="dxa"/>
            <w:vAlign w:val="center"/>
          </w:tcPr>
          <w:p>
            <w:pPr>
              <w:jc w:val="center"/>
              <w:rPr>
                <w:rFonts w:ascii="微软雅黑" w:hAnsi="微软雅黑" w:eastAsia="PMingLiU"/>
                <w:sz w:val="18"/>
                <w:szCs w:val="18"/>
                <w:lang w:eastAsia="zh-TW"/>
              </w:rPr>
            </w:pPr>
            <w:r>
              <w:rPr>
                <w:rFonts w:ascii="微软雅黑" w:hAnsi="微软雅黑" w:eastAsia="微软雅黑"/>
                <w:sz w:val="18"/>
                <w:szCs w:val="18"/>
              </w:rPr>
              <w:t>5</w:t>
            </w:r>
            <w:r>
              <w:rPr>
                <w:rFonts w:hint="eastAsia" w:ascii="微软雅黑" w:hAnsi="微软雅黑" w:eastAsia="微软雅黑"/>
                <w:sz w:val="18"/>
                <w:szCs w:val="18"/>
              </w:rPr>
              <w:t>-Invoiced</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开票完成</w:t>
            </w:r>
          </w:p>
        </w:tc>
        <w:tc>
          <w:tcPr>
            <w:tcW w:w="4057"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暂估单对应的对账单提交开票申请后，暂估单状态为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I</w:t>
            </w:r>
            <w:r>
              <w:rPr>
                <w:rFonts w:ascii="微软雅黑" w:hAnsi="微软雅黑" w:eastAsia="微软雅黑"/>
                <w:sz w:val="18"/>
                <w:szCs w:val="18"/>
              </w:rPr>
              <w:t xml:space="preserve">nvoicing </w:t>
            </w:r>
            <w:r>
              <w:rPr>
                <w:rFonts w:hint="eastAsia" w:ascii="微软雅黑" w:hAnsi="微软雅黑" w:eastAsia="微软雅黑"/>
                <w:sz w:val="18"/>
                <w:szCs w:val="18"/>
              </w:rPr>
              <w:t>开票中</w:t>
            </w:r>
            <w:r>
              <w:rPr>
                <w:rFonts w:hint="eastAsia" w:ascii="微软雅黑" w:hAnsi="微软雅黑" w:eastAsia="微软雅黑"/>
                <w:sz w:val="18"/>
                <w:szCs w:val="18"/>
                <w:lang w:eastAsia="zh-Hans"/>
              </w:rPr>
              <w:t>」</w:t>
            </w:r>
            <w:r>
              <w:rPr>
                <w:rFonts w:hint="eastAsia" w:ascii="微软雅黑" w:hAnsi="微软雅黑" w:eastAsia="微软雅黑"/>
                <w:sz w:val="18"/>
                <w:szCs w:val="18"/>
              </w:rPr>
              <w:t>。</w:t>
            </w:r>
          </w:p>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开票</w:t>
            </w:r>
            <w:r>
              <w:rPr>
                <w:rFonts w:hint="eastAsia" w:ascii="微软雅黑" w:hAnsi="微软雅黑" w:eastAsia="微软雅黑"/>
                <w:sz w:val="18"/>
                <w:szCs w:val="18"/>
              </w:rPr>
              <w:t>申请审核完成后</w:t>
            </w:r>
            <w:r>
              <w:rPr>
                <w:rFonts w:hint="eastAsia" w:ascii="微软雅黑" w:hAnsi="微软雅黑" w:eastAsia="微软雅黑"/>
                <w:sz w:val="18"/>
                <w:szCs w:val="18"/>
                <w:lang w:eastAsia="zh-Hans"/>
              </w:rPr>
              <w:t>，</w:t>
            </w:r>
            <w:r>
              <w:rPr>
                <w:rFonts w:hint="eastAsia" w:ascii="微软雅黑" w:hAnsi="微软雅黑" w:eastAsia="微软雅黑"/>
                <w:sz w:val="18"/>
                <w:szCs w:val="18"/>
              </w:rPr>
              <w:t>对应的暂估单</w:t>
            </w:r>
            <w:r>
              <w:rPr>
                <w:rFonts w:hint="eastAsia" w:ascii="微软雅黑" w:hAnsi="微软雅黑" w:eastAsia="微软雅黑"/>
                <w:sz w:val="18"/>
                <w:szCs w:val="18"/>
                <w:lang w:eastAsia="zh-Hans"/>
              </w:rPr>
              <w:t>状态变更为「</w:t>
            </w: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I</w:t>
            </w:r>
            <w:r>
              <w:rPr>
                <w:rFonts w:ascii="微软雅黑" w:hAnsi="微软雅黑" w:eastAsia="微软雅黑"/>
                <w:sz w:val="18"/>
                <w:szCs w:val="18"/>
              </w:rPr>
              <w:t>nvoic</w:t>
            </w:r>
            <w:r>
              <w:rPr>
                <w:rFonts w:hint="eastAsia" w:ascii="微软雅黑" w:hAnsi="微软雅黑" w:eastAsia="微软雅黑"/>
                <w:sz w:val="18"/>
                <w:szCs w:val="18"/>
              </w:rPr>
              <w:t>ed</w:t>
            </w:r>
            <w:r>
              <w:rPr>
                <w:rFonts w:ascii="微软雅黑" w:hAnsi="微软雅黑" w:eastAsia="微软雅黑"/>
                <w:sz w:val="18"/>
                <w:szCs w:val="18"/>
              </w:rPr>
              <w:t xml:space="preserve"> </w:t>
            </w:r>
            <w:r>
              <w:rPr>
                <w:rFonts w:hint="eastAsia" w:ascii="微软雅黑" w:hAnsi="微软雅黑" w:eastAsia="微软雅黑"/>
                <w:sz w:val="18"/>
                <w:szCs w:val="18"/>
              </w:rPr>
              <w:t>开票完成</w:t>
            </w:r>
            <w:r>
              <w:rPr>
                <w:rFonts w:hint="eastAsia" w:ascii="微软雅黑" w:hAnsi="微软雅黑" w:eastAsia="微软雅黑"/>
                <w:sz w:val="18"/>
                <w:szCs w:val="18"/>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continue"/>
            <w:vAlign w:val="center"/>
          </w:tcPr>
          <w:p>
            <w:pPr>
              <w:jc w:val="center"/>
              <w:rPr>
                <w:rFonts w:ascii="微软雅黑" w:hAnsi="微软雅黑" w:eastAsia="微软雅黑"/>
                <w:sz w:val="18"/>
                <w:szCs w:val="18"/>
              </w:rPr>
            </w:pPr>
          </w:p>
        </w:tc>
        <w:tc>
          <w:tcPr>
            <w:tcW w:w="1985" w:type="dxa"/>
            <w:vAlign w:val="center"/>
          </w:tcPr>
          <w:p>
            <w:pPr>
              <w:jc w:val="center"/>
              <w:rPr>
                <w:rFonts w:hint="eastAsia" w:ascii="微软雅黑" w:hAnsi="微软雅黑" w:eastAsia="微软雅黑"/>
                <w:sz w:val="18"/>
                <w:szCs w:val="18"/>
                <w:lang w:eastAsia="zh-Hans"/>
              </w:rPr>
            </w:pPr>
            <w:r>
              <w:rPr>
                <w:rFonts w:hint="eastAsia" w:ascii="微软雅黑" w:hAnsi="微软雅黑" w:eastAsia="微软雅黑"/>
                <w:sz w:val="18"/>
                <w:szCs w:val="18"/>
                <w:lang w:eastAsia="zh-Hans"/>
              </w:rPr>
              <w:t>选择暂估单部分结算明细进行开票申请</w:t>
            </w:r>
          </w:p>
        </w:tc>
        <w:tc>
          <w:tcPr>
            <w:tcW w:w="198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Partial Invoiced</w:t>
            </w:r>
          </w:p>
          <w:p>
            <w:pPr>
              <w:jc w:val="center"/>
              <w:rPr>
                <w:rFonts w:hint="eastAsia" w:ascii="微软雅黑" w:hAnsi="微软雅黑" w:eastAsia="微软雅黑"/>
                <w:sz w:val="18"/>
                <w:szCs w:val="18"/>
              </w:rPr>
            </w:pPr>
            <w:r>
              <w:rPr>
                <w:rFonts w:hint="eastAsia" w:ascii="微软雅黑" w:hAnsi="微软雅黑" w:eastAsia="微软雅黑"/>
                <w:sz w:val="18"/>
                <w:szCs w:val="18"/>
              </w:rPr>
              <w:t>部分开票</w:t>
            </w:r>
          </w:p>
        </w:tc>
        <w:tc>
          <w:tcPr>
            <w:tcW w:w="4057" w:type="dxa"/>
            <w:vAlign w:val="center"/>
          </w:tcPr>
          <w:p>
            <w:pPr>
              <w:jc w:val="left"/>
              <w:rPr>
                <w:rFonts w:hint="eastAsia" w:ascii="微软雅黑" w:hAnsi="微软雅黑" w:eastAsia="微软雅黑"/>
                <w:sz w:val="18"/>
                <w:szCs w:val="18"/>
              </w:rPr>
            </w:pPr>
            <w:r>
              <w:rPr>
                <w:rFonts w:hint="eastAsia" w:ascii="微软雅黑" w:hAnsi="微软雅黑" w:eastAsia="微软雅黑"/>
                <w:sz w:val="18"/>
                <w:szCs w:val="18"/>
              </w:rPr>
              <w:t>选择暂估单部分明细进行开票申请操作，开票申请审核通过之后，暂估单状态从「3-</w:t>
            </w:r>
            <w:r>
              <w:rPr>
                <w:rFonts w:ascii="微软雅黑" w:hAnsi="微软雅黑" w:eastAsia="微软雅黑"/>
                <w:sz w:val="18"/>
                <w:szCs w:val="18"/>
              </w:rPr>
              <w:t xml:space="preserve">Invoicing </w:t>
            </w:r>
            <w:r>
              <w:rPr>
                <w:rFonts w:hint="eastAsia" w:ascii="微软雅黑" w:hAnsi="微软雅黑" w:eastAsia="微软雅黑"/>
                <w:sz w:val="18"/>
                <w:szCs w:val="18"/>
              </w:rPr>
              <w:t>开票中」变更为「4-</w:t>
            </w:r>
            <w:r>
              <w:rPr>
                <w:rFonts w:ascii="微软雅黑" w:hAnsi="微软雅黑" w:eastAsia="微软雅黑"/>
                <w:sz w:val="18"/>
                <w:szCs w:val="18"/>
              </w:rPr>
              <w:t xml:space="preserve"> Partial Invoiced </w:t>
            </w:r>
            <w:r>
              <w:rPr>
                <w:rFonts w:hint="eastAsia" w:ascii="微软雅黑" w:hAnsi="微软雅黑" w:eastAsia="微软雅黑"/>
                <w:sz w:val="18"/>
                <w:szCs w:val="18"/>
              </w:rPr>
              <w:t>部分开票」；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restart"/>
            <w:vAlign w:val="center"/>
          </w:tcPr>
          <w:p>
            <w:pPr>
              <w:jc w:val="center"/>
              <w:rPr>
                <w:rFonts w:ascii="微软雅黑" w:hAnsi="微软雅黑" w:eastAsia="微软雅黑"/>
                <w:sz w:val="18"/>
                <w:szCs w:val="18"/>
              </w:rPr>
            </w:pPr>
            <w:r>
              <w:rPr>
                <w:rFonts w:hint="eastAsia" w:ascii="微软雅黑" w:hAnsi="微软雅黑" w:eastAsia="微软雅黑"/>
                <w:sz w:val="18"/>
                <w:szCs w:val="18"/>
              </w:rPr>
              <w:t>4- Partial Invoiced</w:t>
            </w:r>
          </w:p>
          <w:p>
            <w:pPr>
              <w:jc w:val="center"/>
              <w:rPr>
                <w:rFonts w:ascii="微软雅黑" w:hAnsi="微软雅黑" w:eastAsia="微软雅黑"/>
                <w:sz w:val="18"/>
                <w:szCs w:val="18"/>
              </w:rPr>
            </w:pPr>
            <w:r>
              <w:rPr>
                <w:rFonts w:hint="eastAsia" w:ascii="微软雅黑" w:hAnsi="微软雅黑" w:eastAsia="微软雅黑"/>
                <w:sz w:val="18"/>
                <w:szCs w:val="18"/>
              </w:rPr>
              <w:t>部分开票</w:t>
            </w:r>
          </w:p>
        </w:tc>
        <w:tc>
          <w:tcPr>
            <w:tcW w:w="1985" w:type="dxa"/>
            <w:vAlign w:val="center"/>
          </w:tcPr>
          <w:p>
            <w:pPr>
              <w:jc w:val="center"/>
              <w:rPr>
                <w:rFonts w:hint="eastAsia" w:ascii="微软雅黑" w:hAnsi="微软雅黑" w:eastAsia="微软雅黑"/>
                <w:sz w:val="18"/>
                <w:szCs w:val="18"/>
                <w:lang w:eastAsia="zh-Hans"/>
              </w:rPr>
            </w:pPr>
            <w:r>
              <w:rPr>
                <w:rFonts w:hint="eastAsia" w:ascii="微软雅黑" w:hAnsi="微软雅黑" w:eastAsia="微软雅黑"/>
                <w:sz w:val="18"/>
                <w:szCs w:val="18"/>
                <w:lang w:eastAsia="zh-Hans"/>
              </w:rPr>
              <w:t>未开票的暂估单部分再次提交开票申请</w:t>
            </w:r>
          </w:p>
        </w:tc>
        <w:tc>
          <w:tcPr>
            <w:tcW w:w="198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3-</w:t>
            </w:r>
            <w:r>
              <w:rPr>
                <w:rFonts w:ascii="微软雅黑" w:hAnsi="微软雅黑" w:eastAsia="微软雅黑"/>
                <w:sz w:val="18"/>
                <w:szCs w:val="18"/>
              </w:rPr>
              <w:t>I</w:t>
            </w:r>
            <w:r>
              <w:rPr>
                <w:rFonts w:hint="eastAsia" w:ascii="微软雅黑" w:hAnsi="微软雅黑" w:eastAsia="微软雅黑"/>
                <w:sz w:val="18"/>
                <w:szCs w:val="18"/>
              </w:rPr>
              <w:t>n</w:t>
            </w:r>
            <w:r>
              <w:rPr>
                <w:rFonts w:ascii="微软雅黑" w:hAnsi="微软雅黑" w:eastAsia="微软雅黑"/>
                <w:sz w:val="18"/>
                <w:szCs w:val="18"/>
              </w:rPr>
              <w:t>voicing</w:t>
            </w:r>
          </w:p>
          <w:p>
            <w:pPr>
              <w:jc w:val="center"/>
              <w:rPr>
                <w:rFonts w:ascii="微软雅黑" w:hAnsi="微软雅黑" w:eastAsia="微软雅黑"/>
                <w:sz w:val="18"/>
                <w:szCs w:val="18"/>
              </w:rPr>
            </w:pPr>
            <w:r>
              <w:rPr>
                <w:rFonts w:hint="eastAsia" w:ascii="微软雅黑" w:hAnsi="微软雅黑" w:eastAsia="微软雅黑"/>
                <w:sz w:val="18"/>
                <w:szCs w:val="18"/>
              </w:rPr>
              <w:t>开票中</w:t>
            </w:r>
          </w:p>
        </w:tc>
        <w:tc>
          <w:tcPr>
            <w:tcW w:w="4057" w:type="dxa"/>
            <w:vAlign w:val="center"/>
          </w:tcPr>
          <w:p>
            <w:pPr>
              <w:jc w:val="left"/>
              <w:rPr>
                <w:rFonts w:hint="eastAsia" w:ascii="微软雅黑" w:hAnsi="微软雅黑" w:eastAsia="微软雅黑"/>
                <w:sz w:val="18"/>
                <w:szCs w:val="18"/>
              </w:rPr>
            </w:pPr>
            <w:r>
              <w:rPr>
                <w:rFonts w:hint="eastAsia" w:ascii="微软雅黑" w:hAnsi="微软雅黑" w:eastAsia="微软雅黑"/>
                <w:sz w:val="18"/>
                <w:szCs w:val="18"/>
                <w:lang w:eastAsia="zh-Hans"/>
              </w:rPr>
              <w:t>如果之前只是选择了暂估单的部分明细进行开票，现在需要将之前未开票的明细部分进行开票，则需再次提交开票申请，状态从「</w:t>
            </w:r>
            <w:r>
              <w:rPr>
                <w:rFonts w:hint="eastAsia" w:ascii="微软雅黑" w:hAnsi="微软雅黑" w:eastAsia="微软雅黑"/>
                <w:sz w:val="18"/>
                <w:szCs w:val="18"/>
              </w:rPr>
              <w:t>4</w:t>
            </w:r>
            <w:r>
              <w:rPr>
                <w:rFonts w:ascii="微软雅黑" w:hAnsi="微软雅黑" w:eastAsia="微软雅黑"/>
                <w:sz w:val="18"/>
                <w:szCs w:val="18"/>
              </w:rPr>
              <w:t xml:space="preserve">-Partial  </w:t>
            </w:r>
            <w:r>
              <w:rPr>
                <w:rFonts w:hint="eastAsia" w:ascii="微软雅黑" w:hAnsi="微软雅黑" w:eastAsia="微软雅黑"/>
                <w:sz w:val="18"/>
                <w:szCs w:val="18"/>
              </w:rPr>
              <w:t>I</w:t>
            </w:r>
            <w:r>
              <w:rPr>
                <w:rFonts w:ascii="微软雅黑" w:hAnsi="微软雅黑" w:eastAsia="微软雅黑"/>
                <w:sz w:val="18"/>
                <w:szCs w:val="18"/>
              </w:rPr>
              <w:t>nvoic</w:t>
            </w:r>
            <w:r>
              <w:rPr>
                <w:rFonts w:hint="eastAsia" w:ascii="微软雅黑" w:hAnsi="微软雅黑" w:eastAsia="微软雅黑"/>
                <w:sz w:val="18"/>
                <w:szCs w:val="18"/>
              </w:rPr>
              <w:t>ed</w:t>
            </w:r>
            <w:r>
              <w:rPr>
                <w:rFonts w:ascii="微软雅黑" w:hAnsi="微软雅黑" w:eastAsia="微软雅黑"/>
                <w:sz w:val="18"/>
                <w:szCs w:val="18"/>
              </w:rPr>
              <w:t xml:space="preserve"> </w:t>
            </w:r>
            <w:r>
              <w:rPr>
                <w:rFonts w:hint="eastAsia" w:ascii="微软雅黑" w:hAnsi="微软雅黑" w:eastAsia="微软雅黑"/>
                <w:sz w:val="18"/>
                <w:szCs w:val="18"/>
              </w:rPr>
              <w:t>部分开票</w:t>
            </w:r>
            <w:r>
              <w:rPr>
                <w:rFonts w:hint="eastAsia" w:ascii="微软雅黑" w:hAnsi="微软雅黑" w:eastAsia="微软雅黑"/>
                <w:sz w:val="18"/>
                <w:szCs w:val="18"/>
                <w:lang w:eastAsia="zh-Hans"/>
              </w:rPr>
              <w:t>」变更为「</w:t>
            </w: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I</w:t>
            </w:r>
            <w:r>
              <w:rPr>
                <w:rFonts w:ascii="微软雅黑" w:hAnsi="微软雅黑" w:eastAsia="微软雅黑"/>
                <w:sz w:val="18"/>
                <w:szCs w:val="18"/>
              </w:rPr>
              <w:t xml:space="preserve">nvoicing </w:t>
            </w:r>
            <w:r>
              <w:rPr>
                <w:rFonts w:hint="eastAsia" w:ascii="微软雅黑" w:hAnsi="微软雅黑" w:eastAsia="微软雅黑"/>
                <w:sz w:val="18"/>
                <w:szCs w:val="18"/>
              </w:rPr>
              <w:t>开票中</w:t>
            </w:r>
            <w:r>
              <w:rPr>
                <w:rFonts w:hint="eastAsia" w:ascii="微软雅黑" w:hAnsi="微软雅黑" w:eastAsia="微软雅黑"/>
                <w:sz w:val="18"/>
                <w:szCs w:val="18"/>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continue"/>
            <w:vAlign w:val="center"/>
          </w:tcPr>
          <w:p>
            <w:pPr>
              <w:jc w:val="center"/>
              <w:rPr>
                <w:rFonts w:hint="eastAsia" w:ascii="微软雅黑" w:hAnsi="微软雅黑" w:eastAsia="微软雅黑"/>
                <w:sz w:val="18"/>
                <w:szCs w:val="18"/>
              </w:rPr>
            </w:pPr>
          </w:p>
        </w:tc>
        <w:tc>
          <w:tcPr>
            <w:tcW w:w="1985" w:type="dxa"/>
            <w:vAlign w:val="center"/>
          </w:tcPr>
          <w:p>
            <w:pPr>
              <w:jc w:val="center"/>
              <w:rPr>
                <w:rFonts w:hint="eastAsia" w:ascii="微软雅黑" w:hAnsi="微软雅黑" w:eastAsia="微软雅黑"/>
                <w:sz w:val="18"/>
                <w:szCs w:val="18"/>
                <w:lang w:eastAsia="zh-Hans"/>
              </w:rPr>
            </w:pPr>
            <w:r>
              <w:rPr>
                <w:rFonts w:hint="eastAsia" w:ascii="微软雅黑" w:hAnsi="微软雅黑" w:eastAsia="微软雅黑"/>
                <w:sz w:val="18"/>
                <w:szCs w:val="18"/>
                <w:lang w:eastAsia="zh-Hans"/>
              </w:rPr>
              <w:t>未开票的暂估单部分完整开票</w:t>
            </w:r>
          </w:p>
        </w:tc>
        <w:tc>
          <w:tcPr>
            <w:tcW w:w="198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5-</w:t>
            </w:r>
            <w:r>
              <w:rPr>
                <w:rFonts w:ascii="微软雅黑" w:hAnsi="微软雅黑" w:eastAsia="微软雅黑"/>
                <w:sz w:val="18"/>
                <w:szCs w:val="18"/>
              </w:rPr>
              <w:t>I</w:t>
            </w:r>
            <w:r>
              <w:rPr>
                <w:rFonts w:hint="eastAsia" w:ascii="微软雅黑" w:hAnsi="微软雅黑" w:eastAsia="微软雅黑"/>
                <w:sz w:val="18"/>
                <w:szCs w:val="18"/>
              </w:rPr>
              <w:t>n</w:t>
            </w:r>
            <w:r>
              <w:rPr>
                <w:rFonts w:ascii="微软雅黑" w:hAnsi="微软雅黑" w:eastAsia="微软雅黑"/>
                <w:sz w:val="18"/>
                <w:szCs w:val="18"/>
              </w:rPr>
              <w:t>voiced</w:t>
            </w:r>
          </w:p>
          <w:p>
            <w:pPr>
              <w:jc w:val="center"/>
              <w:rPr>
                <w:rFonts w:hint="eastAsia" w:ascii="微软雅黑" w:hAnsi="微软雅黑" w:eastAsia="微软雅黑"/>
                <w:sz w:val="18"/>
                <w:szCs w:val="18"/>
              </w:rPr>
            </w:pPr>
            <w:r>
              <w:rPr>
                <w:rFonts w:hint="eastAsia" w:ascii="微软雅黑" w:hAnsi="微软雅黑" w:eastAsia="微软雅黑"/>
                <w:sz w:val="18"/>
                <w:szCs w:val="18"/>
              </w:rPr>
              <w:t>开票完成</w:t>
            </w:r>
          </w:p>
        </w:tc>
        <w:tc>
          <w:tcPr>
            <w:tcW w:w="4057" w:type="dxa"/>
            <w:vAlign w:val="center"/>
          </w:tcPr>
          <w:p>
            <w:pPr>
              <w:jc w:val="left"/>
              <w:rPr>
                <w:rFonts w:hint="eastAsia" w:ascii="微软雅黑" w:hAnsi="微软雅黑" w:eastAsia="微软雅黑"/>
                <w:sz w:val="18"/>
                <w:szCs w:val="18"/>
              </w:rPr>
            </w:pPr>
            <w:r>
              <w:rPr>
                <w:rFonts w:hint="eastAsia" w:ascii="微软雅黑" w:hAnsi="微软雅黑" w:eastAsia="微软雅黑"/>
                <w:sz w:val="18"/>
                <w:szCs w:val="18"/>
              </w:rPr>
              <w:t>将暂估单剩下所有未开票部分再次进行开票，开票完成后，暂估单状态从「4</w:t>
            </w:r>
            <w:r>
              <w:rPr>
                <w:rFonts w:ascii="微软雅黑" w:hAnsi="微软雅黑" w:eastAsia="微软雅黑"/>
                <w:sz w:val="18"/>
                <w:szCs w:val="18"/>
              </w:rPr>
              <w:t xml:space="preserve">-Partial </w:t>
            </w:r>
            <w:r>
              <w:rPr>
                <w:rFonts w:hint="eastAsia" w:ascii="微软雅黑" w:hAnsi="微软雅黑" w:eastAsia="微软雅黑"/>
                <w:sz w:val="18"/>
                <w:szCs w:val="18"/>
              </w:rPr>
              <w:t>I</w:t>
            </w:r>
            <w:r>
              <w:rPr>
                <w:rFonts w:ascii="微软雅黑" w:hAnsi="微软雅黑" w:eastAsia="微软雅黑"/>
                <w:sz w:val="18"/>
                <w:szCs w:val="18"/>
              </w:rPr>
              <w:t>nvoic</w:t>
            </w:r>
            <w:r>
              <w:rPr>
                <w:rFonts w:hint="eastAsia" w:ascii="微软雅黑" w:hAnsi="微软雅黑" w:eastAsia="微软雅黑"/>
                <w:sz w:val="18"/>
                <w:szCs w:val="18"/>
              </w:rPr>
              <w:t>ed</w:t>
            </w:r>
            <w:r>
              <w:rPr>
                <w:rFonts w:ascii="微软雅黑" w:hAnsi="微软雅黑" w:eastAsia="微软雅黑"/>
                <w:sz w:val="18"/>
                <w:szCs w:val="18"/>
              </w:rPr>
              <w:t xml:space="preserve"> </w:t>
            </w:r>
            <w:r>
              <w:rPr>
                <w:rFonts w:hint="eastAsia" w:ascii="微软雅黑" w:hAnsi="微软雅黑" w:eastAsia="微软雅黑"/>
                <w:sz w:val="18"/>
                <w:szCs w:val="18"/>
              </w:rPr>
              <w:t>部分开票」变更为「5</w:t>
            </w:r>
            <w:r>
              <w:rPr>
                <w:rFonts w:ascii="微软雅黑" w:hAnsi="微软雅黑" w:eastAsia="微软雅黑"/>
                <w:sz w:val="18"/>
                <w:szCs w:val="18"/>
              </w:rPr>
              <w:t xml:space="preserve"> </w:t>
            </w:r>
            <w:r>
              <w:rPr>
                <w:rFonts w:hint="eastAsia" w:ascii="微软雅黑" w:hAnsi="微软雅黑" w:eastAsia="微软雅黑"/>
                <w:sz w:val="18"/>
                <w:szCs w:val="18"/>
              </w:rPr>
              <w:t>-</w:t>
            </w:r>
            <w:r>
              <w:rPr>
                <w:rFonts w:ascii="微软雅黑" w:hAnsi="微软雅黑" w:eastAsia="微软雅黑"/>
                <w:sz w:val="18"/>
                <w:szCs w:val="18"/>
              </w:rPr>
              <w:t xml:space="preserve">Invoiced </w:t>
            </w:r>
            <w:r>
              <w:rPr>
                <w:rFonts w:hint="eastAsia" w:ascii="微软雅黑" w:hAnsi="微软雅黑" w:eastAsia="微软雅黑"/>
                <w:sz w:val="18"/>
                <w:szCs w:val="18"/>
              </w:rPr>
              <w:t>开票完成」；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continue"/>
            <w:vAlign w:val="center"/>
          </w:tcPr>
          <w:p>
            <w:pPr>
              <w:jc w:val="center"/>
              <w:rPr>
                <w:rFonts w:hint="eastAsia" w:ascii="微软雅黑" w:hAnsi="微软雅黑" w:eastAsia="微软雅黑"/>
                <w:sz w:val="18"/>
                <w:szCs w:val="18"/>
              </w:rPr>
            </w:pPr>
          </w:p>
        </w:tc>
        <w:tc>
          <w:tcPr>
            <w:tcW w:w="1985" w:type="dxa"/>
            <w:vAlign w:val="center"/>
          </w:tcPr>
          <w:p>
            <w:pPr>
              <w:jc w:val="center"/>
              <w:rPr>
                <w:rFonts w:hint="eastAsia" w:ascii="微软雅黑" w:hAnsi="微软雅黑" w:eastAsia="微软雅黑"/>
                <w:sz w:val="18"/>
                <w:szCs w:val="18"/>
                <w:lang w:eastAsia="zh-Hans"/>
              </w:rPr>
            </w:pPr>
            <w:r>
              <w:rPr>
                <w:rFonts w:hint="eastAsia" w:ascii="微软雅黑" w:hAnsi="微软雅黑" w:eastAsia="微软雅黑"/>
                <w:sz w:val="18"/>
                <w:szCs w:val="18"/>
                <w:lang w:eastAsia="zh-Hans"/>
              </w:rPr>
              <w:t>无</w:t>
            </w:r>
          </w:p>
        </w:tc>
        <w:tc>
          <w:tcPr>
            <w:tcW w:w="1984" w:type="dxa"/>
            <w:vAlign w:val="center"/>
          </w:tcPr>
          <w:p>
            <w:pPr>
              <w:jc w:val="center"/>
              <w:rPr>
                <w:rFonts w:hint="eastAsia" w:ascii="微软雅黑" w:hAnsi="微软雅黑" w:eastAsia="微软雅黑"/>
                <w:sz w:val="18"/>
                <w:szCs w:val="18"/>
              </w:rPr>
            </w:pPr>
            <w:r>
              <w:rPr>
                <w:rFonts w:hint="eastAsia" w:ascii="微软雅黑" w:hAnsi="微软雅黑" w:eastAsia="微软雅黑"/>
                <w:sz w:val="18"/>
                <w:szCs w:val="18"/>
              </w:rPr>
              <w:t>结束</w:t>
            </w:r>
          </w:p>
        </w:tc>
        <w:tc>
          <w:tcPr>
            <w:tcW w:w="4057" w:type="dxa"/>
            <w:vAlign w:val="center"/>
          </w:tcPr>
          <w:p>
            <w:pPr>
              <w:jc w:val="left"/>
              <w:rPr>
                <w:rFonts w:hint="eastAsia" w:ascii="微软雅黑" w:hAnsi="微软雅黑" w:eastAsia="微软雅黑"/>
                <w:sz w:val="18"/>
                <w:szCs w:val="18"/>
              </w:rPr>
            </w:pPr>
            <w:r>
              <w:rPr>
                <w:rFonts w:hint="eastAsia" w:ascii="微软雅黑" w:hAnsi="微软雅黑" w:eastAsia="微软雅黑"/>
                <w:sz w:val="18"/>
                <w:szCs w:val="18"/>
              </w:rPr>
              <w:t>暂估单部分开票后，剩下部分不再进行后续流程，则流程结束。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restart"/>
            <w:vAlign w:val="center"/>
          </w:tcPr>
          <w:p>
            <w:pPr>
              <w:jc w:val="center"/>
              <w:rPr>
                <w:rFonts w:ascii="微软雅黑" w:hAnsi="微软雅黑" w:eastAsia="微软雅黑"/>
                <w:sz w:val="18"/>
                <w:szCs w:val="18"/>
                <w:lang w:eastAsia="zh-Hans"/>
              </w:rPr>
            </w:pPr>
            <w:r>
              <w:rPr>
                <w:rFonts w:ascii="微软雅黑" w:hAnsi="微软雅黑" w:eastAsia="微软雅黑"/>
                <w:sz w:val="18"/>
                <w:szCs w:val="18"/>
                <w:lang w:eastAsia="zh-Hans"/>
              </w:rPr>
              <w:t>5</w:t>
            </w:r>
            <w:r>
              <w:rPr>
                <w:rFonts w:hint="eastAsia" w:ascii="微软雅黑" w:hAnsi="微软雅黑" w:eastAsia="微软雅黑"/>
                <w:sz w:val="18"/>
                <w:szCs w:val="18"/>
                <w:lang w:eastAsia="zh-Hans"/>
              </w:rPr>
              <w:t xml:space="preserve">- Invoiced </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开票完成</w:t>
            </w:r>
          </w:p>
        </w:tc>
        <w:tc>
          <w:tcPr>
            <w:tcW w:w="1985"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未开票的暂估单部分</w:t>
            </w:r>
            <w:r>
              <w:rPr>
                <w:rFonts w:hint="eastAsia" w:ascii="微软雅黑" w:hAnsi="微软雅黑" w:eastAsia="微软雅黑"/>
                <w:sz w:val="18"/>
                <w:szCs w:val="18"/>
              </w:rPr>
              <w:t>再次</w:t>
            </w:r>
            <w:r>
              <w:rPr>
                <w:rFonts w:hint="eastAsia" w:ascii="微软雅黑" w:hAnsi="微软雅黑" w:eastAsia="微软雅黑"/>
                <w:sz w:val="18"/>
                <w:szCs w:val="18"/>
                <w:lang w:eastAsia="zh-Hans"/>
              </w:rPr>
              <w:t>提交开票申请</w:t>
            </w:r>
          </w:p>
        </w:tc>
        <w:tc>
          <w:tcPr>
            <w:tcW w:w="198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lang w:eastAsia="zh-Hans"/>
              </w:rPr>
              <w:t>3-Invoicing</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开票中</w:t>
            </w:r>
          </w:p>
        </w:tc>
        <w:tc>
          <w:tcPr>
            <w:tcW w:w="4057"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如果之前只是选择了暂估单的部分明细进行开票，现在需要将之前未开票的明细部分进行开票，则需再次提交开票申请，状态从「</w:t>
            </w: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I</w:t>
            </w:r>
            <w:r>
              <w:rPr>
                <w:rFonts w:ascii="微软雅黑" w:hAnsi="微软雅黑" w:eastAsia="微软雅黑"/>
                <w:sz w:val="18"/>
                <w:szCs w:val="18"/>
              </w:rPr>
              <w:t>nvoic</w:t>
            </w:r>
            <w:r>
              <w:rPr>
                <w:rFonts w:hint="eastAsia" w:ascii="微软雅黑" w:hAnsi="微软雅黑" w:eastAsia="微软雅黑"/>
                <w:sz w:val="18"/>
                <w:szCs w:val="18"/>
              </w:rPr>
              <w:t>ed</w:t>
            </w:r>
            <w:r>
              <w:rPr>
                <w:rFonts w:ascii="微软雅黑" w:hAnsi="微软雅黑" w:eastAsia="微软雅黑"/>
                <w:sz w:val="18"/>
                <w:szCs w:val="18"/>
              </w:rPr>
              <w:t xml:space="preserve"> </w:t>
            </w:r>
            <w:r>
              <w:rPr>
                <w:rFonts w:hint="eastAsia" w:ascii="微软雅黑" w:hAnsi="微软雅黑" w:eastAsia="微软雅黑"/>
                <w:sz w:val="18"/>
                <w:szCs w:val="18"/>
              </w:rPr>
              <w:t>开票完成</w:t>
            </w:r>
            <w:r>
              <w:rPr>
                <w:rFonts w:hint="eastAsia" w:ascii="微软雅黑" w:hAnsi="微软雅黑" w:eastAsia="微软雅黑"/>
                <w:sz w:val="18"/>
                <w:szCs w:val="18"/>
                <w:lang w:eastAsia="zh-Hans"/>
              </w:rPr>
              <w:t>」变更为「</w:t>
            </w:r>
            <w:r>
              <w:rPr>
                <w:rFonts w:hint="eastAsia" w:ascii="微软雅黑" w:hAnsi="微软雅黑" w:eastAsia="微软雅黑"/>
                <w:sz w:val="18"/>
                <w:szCs w:val="18"/>
              </w:rPr>
              <w:t>3</w:t>
            </w:r>
            <w:r>
              <w:rPr>
                <w:rFonts w:ascii="微软雅黑" w:hAnsi="微软雅黑" w:eastAsia="微软雅黑"/>
                <w:sz w:val="18"/>
                <w:szCs w:val="18"/>
              </w:rPr>
              <w:t xml:space="preserve">- </w:t>
            </w:r>
            <w:r>
              <w:rPr>
                <w:rFonts w:hint="eastAsia" w:ascii="微软雅黑" w:hAnsi="微软雅黑" w:eastAsia="微软雅黑"/>
                <w:sz w:val="18"/>
                <w:szCs w:val="18"/>
              </w:rPr>
              <w:t>I</w:t>
            </w:r>
            <w:r>
              <w:rPr>
                <w:rFonts w:ascii="微软雅黑" w:hAnsi="微软雅黑" w:eastAsia="微软雅黑"/>
                <w:sz w:val="18"/>
                <w:szCs w:val="18"/>
              </w:rPr>
              <w:t xml:space="preserve">nvoicing </w:t>
            </w:r>
            <w:r>
              <w:rPr>
                <w:rFonts w:hint="eastAsia" w:ascii="微软雅黑" w:hAnsi="微软雅黑" w:eastAsia="微软雅黑"/>
                <w:sz w:val="18"/>
                <w:szCs w:val="18"/>
              </w:rPr>
              <w:t>开票中</w:t>
            </w:r>
            <w:r>
              <w:rPr>
                <w:rFonts w:hint="eastAsia" w:ascii="微软雅黑" w:hAnsi="微软雅黑" w:eastAsia="微软雅黑"/>
                <w:sz w:val="18"/>
                <w:szCs w:val="18"/>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vMerge w:val="continue"/>
            <w:vAlign w:val="center"/>
          </w:tcPr>
          <w:p>
            <w:pPr>
              <w:jc w:val="center"/>
              <w:rPr>
                <w:rFonts w:ascii="微软雅黑" w:hAnsi="微软雅黑" w:eastAsia="微软雅黑"/>
                <w:sz w:val="18"/>
                <w:szCs w:val="18"/>
                <w:lang w:eastAsia="zh-Hans"/>
              </w:rPr>
            </w:pPr>
          </w:p>
        </w:tc>
        <w:tc>
          <w:tcPr>
            <w:tcW w:w="1985"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无</w:t>
            </w:r>
          </w:p>
        </w:tc>
        <w:tc>
          <w:tcPr>
            <w:tcW w:w="198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结束</w:t>
            </w:r>
          </w:p>
        </w:tc>
        <w:tc>
          <w:tcPr>
            <w:tcW w:w="4057"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lang w:eastAsia="zh-Hans"/>
              </w:rPr>
              <w:t>当暂估单中的所有结算明细都开票完成后，</w:t>
            </w:r>
            <w:r>
              <w:rPr>
                <w:rFonts w:hint="eastAsia" w:ascii="微软雅黑" w:hAnsi="微软雅黑" w:eastAsia="微软雅黑"/>
                <w:sz w:val="18"/>
                <w:szCs w:val="18"/>
              </w:rPr>
              <w:t>流程结束</w:t>
            </w:r>
            <w:r>
              <w:rPr>
                <w:rFonts w:hint="eastAsia" w:ascii="微软雅黑" w:hAnsi="微软雅黑" w:eastAsia="微软雅黑"/>
                <w:sz w:val="18"/>
                <w:szCs w:val="18"/>
                <w:lang w:eastAsia="zh-Hans"/>
              </w:rPr>
              <w:t>。</w:t>
            </w:r>
          </w:p>
        </w:tc>
      </w:tr>
    </w:tbl>
    <w:p>
      <w:pPr>
        <w:pStyle w:val="19"/>
        <w:ind w:left="0" w:leftChars="0"/>
      </w:pPr>
    </w:p>
    <w:p>
      <w:pPr>
        <w:pStyle w:val="19"/>
        <w:ind w:left="0" w:leftChars="0"/>
        <w:rPr>
          <w:lang w:eastAsia="zh-Hans"/>
        </w:rPr>
      </w:pPr>
      <w:r>
        <w:rPr>
          <w:rFonts w:hint="eastAsia"/>
        </w:rPr>
        <w:t>对账</w:t>
      </w:r>
      <w:r>
        <w:rPr>
          <w:rFonts w:hint="eastAsia"/>
          <w:lang w:eastAsia="zh-Hans"/>
        </w:rPr>
        <w:t>单状态描述如下：</w:t>
      </w:r>
    </w:p>
    <w:tbl>
      <w:tblPr>
        <w:tblStyle w:val="32"/>
        <w:tblW w:w="98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2"/>
        <w:gridCol w:w="1944"/>
        <w:gridCol w:w="1974"/>
        <w:gridCol w:w="4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2"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当前状态</w:t>
            </w:r>
          </w:p>
        </w:tc>
        <w:tc>
          <w:tcPr>
            <w:tcW w:w="194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操作流程</w:t>
            </w:r>
          </w:p>
        </w:tc>
        <w:tc>
          <w:tcPr>
            <w:tcW w:w="197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操作后状态</w:t>
            </w:r>
          </w:p>
        </w:tc>
        <w:tc>
          <w:tcPr>
            <w:tcW w:w="411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p>
          <w:p>
            <w:pPr>
              <w:jc w:val="center"/>
              <w:rPr>
                <w:rFonts w:ascii="微软雅黑" w:hAnsi="微软雅黑" w:eastAsia="微软雅黑"/>
                <w:sz w:val="18"/>
                <w:szCs w:val="18"/>
              </w:rPr>
            </w:pPr>
            <w:r>
              <w:rPr>
                <w:rFonts w:hint="eastAsia" w:ascii="微软雅黑" w:hAnsi="微软雅黑" w:eastAsia="微软雅黑"/>
                <w:sz w:val="18"/>
                <w:szCs w:val="18"/>
                <w:lang w:eastAsia="zh-Hans"/>
              </w:rPr>
              <w:t>初始状态</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修改后提交</w:t>
            </w:r>
          </w:p>
        </w:tc>
        <w:tc>
          <w:tcPr>
            <w:tcW w:w="1974" w:type="dxa"/>
            <w:vAlign w:val="center"/>
          </w:tcPr>
          <w:p>
            <w:pPr>
              <w:jc w:val="center"/>
              <w:rPr>
                <w:rFonts w:ascii="微软雅黑" w:hAnsi="微软雅黑" w:eastAsia="微软雅黑"/>
                <w:sz w:val="18"/>
                <w:szCs w:val="18"/>
                <w:lang w:eastAsia="zh-Hans"/>
              </w:rPr>
            </w:pP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U</w:t>
            </w:r>
            <w:r>
              <w:rPr>
                <w:rFonts w:hint="eastAsia" w:ascii="微软雅黑" w:hAnsi="微软雅黑" w:eastAsia="微软雅黑"/>
                <w:sz w:val="18"/>
                <w:szCs w:val="18"/>
              </w:rPr>
              <w:t>nder</w:t>
            </w:r>
            <w:r>
              <w:rPr>
                <w:rFonts w:ascii="微软雅黑" w:hAnsi="微软雅黑" w:eastAsia="微软雅黑"/>
                <w:sz w:val="18"/>
                <w:szCs w:val="18"/>
              </w:rPr>
              <w:t xml:space="preserve"> Approval</w:t>
            </w:r>
          </w:p>
          <w:p>
            <w:pPr>
              <w:jc w:val="center"/>
              <w:rPr>
                <w:rFonts w:ascii="微软雅黑" w:hAnsi="微软雅黑" w:eastAsia="微软雅黑"/>
                <w:sz w:val="18"/>
                <w:szCs w:val="18"/>
              </w:rPr>
            </w:pPr>
            <w:r>
              <w:rPr>
                <w:rFonts w:hint="eastAsia" w:ascii="微软雅黑" w:hAnsi="微软雅黑" w:eastAsia="微软雅黑"/>
                <w:sz w:val="18"/>
                <w:szCs w:val="18"/>
                <w:lang w:eastAsia="zh-Hans"/>
              </w:rPr>
              <w:t>审核中</w:t>
            </w:r>
          </w:p>
        </w:tc>
        <w:tc>
          <w:tcPr>
            <w:tcW w:w="4114" w:type="dxa"/>
            <w:vAlign w:val="center"/>
          </w:tcPr>
          <w:p>
            <w:pPr>
              <w:jc w:val="left"/>
              <w:rPr>
                <w:rFonts w:ascii="微软雅黑" w:hAnsi="微软雅黑" w:eastAsia="微软雅黑"/>
                <w:sz w:val="18"/>
                <w:szCs w:val="18"/>
                <w:lang w:eastAsia="zh-Hans"/>
              </w:rPr>
            </w:pPr>
            <w:r>
              <w:rPr>
                <w:rFonts w:hint="eastAsia" w:ascii="微软雅黑" w:hAnsi="微软雅黑" w:eastAsia="微软雅黑"/>
                <w:sz w:val="18"/>
                <w:szCs w:val="18"/>
              </w:rPr>
              <w:t>用户新增对账单后，可暂存。在提交前允许修改，新增后提交前的状态为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1</w:t>
            </w:r>
            <w:r>
              <w:rPr>
                <w:rFonts w:ascii="微软雅黑" w:hAnsi="微软雅黑" w:eastAsia="微软雅黑"/>
                <w:sz w:val="18"/>
                <w:szCs w:val="18"/>
              </w:rPr>
              <w:t xml:space="preserve">-Original </w:t>
            </w:r>
            <w:r>
              <w:rPr>
                <w:rFonts w:hint="eastAsia" w:ascii="微软雅黑" w:hAnsi="微软雅黑" w:eastAsia="微软雅黑"/>
                <w:sz w:val="18"/>
                <w:szCs w:val="18"/>
              </w:rPr>
              <w:t>初始状态</w:t>
            </w:r>
            <w:r>
              <w:rPr>
                <w:rFonts w:hint="eastAsia" w:ascii="微软雅黑" w:hAnsi="微软雅黑" w:eastAsia="微软雅黑"/>
                <w:sz w:val="18"/>
                <w:szCs w:val="18"/>
                <w:lang w:eastAsia="zh-Hans"/>
              </w:rPr>
              <w:t>」；</w:t>
            </w:r>
          </w:p>
          <w:p>
            <w:pPr>
              <w:jc w:val="left"/>
              <w:rPr>
                <w:rFonts w:ascii="微软雅黑" w:hAnsi="微软雅黑" w:eastAsia="微软雅黑"/>
                <w:sz w:val="18"/>
                <w:szCs w:val="18"/>
              </w:rPr>
            </w:pPr>
            <w:r>
              <w:rPr>
                <w:rFonts w:hint="eastAsia" w:ascii="微软雅黑" w:hAnsi="微软雅黑" w:eastAsia="微软雅黑"/>
                <w:sz w:val="18"/>
                <w:szCs w:val="18"/>
              </w:rPr>
              <w:t>对账单提交后，进入审核流程，此时对账</w:t>
            </w:r>
            <w:r>
              <w:rPr>
                <w:rFonts w:hint="eastAsia" w:ascii="微软雅黑" w:hAnsi="微软雅黑" w:eastAsia="微软雅黑"/>
                <w:sz w:val="18"/>
                <w:szCs w:val="18"/>
                <w:lang w:eastAsia="zh-Hans"/>
              </w:rPr>
              <w:t>单状态变更为「2</w:t>
            </w:r>
            <w:r>
              <w:rPr>
                <w:rFonts w:hint="eastAsia" w:ascii="微软雅黑" w:hAnsi="微软雅黑" w:eastAsia="微软雅黑"/>
                <w:sz w:val="18"/>
                <w:szCs w:val="18"/>
              </w:rPr>
              <w:t>-</w:t>
            </w:r>
            <w:r>
              <w:rPr>
                <w:rFonts w:ascii="微软雅黑" w:hAnsi="微软雅黑" w:eastAsia="微软雅黑"/>
                <w:sz w:val="18"/>
                <w:szCs w:val="18"/>
                <w:lang w:eastAsia="zh-Hans"/>
              </w:rPr>
              <w:t>U</w:t>
            </w:r>
            <w:r>
              <w:rPr>
                <w:rFonts w:hint="eastAsia" w:ascii="微软雅黑" w:hAnsi="微软雅黑" w:eastAsia="微软雅黑"/>
                <w:sz w:val="18"/>
                <w:szCs w:val="18"/>
              </w:rPr>
              <w:t>n</w:t>
            </w:r>
            <w:r>
              <w:rPr>
                <w:rFonts w:ascii="微软雅黑" w:hAnsi="微软雅黑" w:eastAsia="微软雅黑"/>
                <w:sz w:val="18"/>
                <w:szCs w:val="18"/>
                <w:lang w:eastAsia="zh-Hans"/>
              </w:rPr>
              <w:t xml:space="preserve">der Approval </w:t>
            </w:r>
            <w:r>
              <w:rPr>
                <w:rFonts w:hint="eastAsia" w:ascii="微软雅黑" w:hAnsi="微软雅黑" w:eastAsia="微软雅黑"/>
                <w:sz w:val="18"/>
                <w:szCs w:val="18"/>
                <w:lang w:eastAsia="zh-Hans"/>
              </w:rPr>
              <w:t>审核中」；</w:t>
            </w:r>
            <w:r>
              <w:rPr>
                <w:rFonts w:hint="eastAsia" w:ascii="微软雅黑" w:hAnsi="微软雅黑" w:eastAsia="微软雅黑"/>
                <w:sz w:val="18"/>
                <w:szCs w:val="18"/>
              </w:rPr>
              <w:t>提交后，不允许修改对账单。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Merge w:val="restart"/>
            <w:vAlign w:val="center"/>
          </w:tcPr>
          <w:p>
            <w:pPr>
              <w:jc w:val="center"/>
              <w:rPr>
                <w:rFonts w:ascii="微软雅黑" w:hAnsi="微软雅黑" w:eastAsia="微软雅黑"/>
                <w:sz w:val="18"/>
                <w:szCs w:val="18"/>
                <w:lang w:eastAsia="zh-Hans"/>
              </w:rPr>
            </w:pP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U</w:t>
            </w:r>
            <w:r>
              <w:rPr>
                <w:rFonts w:hint="eastAsia" w:ascii="微软雅黑" w:hAnsi="微软雅黑" w:eastAsia="微软雅黑"/>
                <w:sz w:val="18"/>
                <w:szCs w:val="18"/>
              </w:rPr>
              <w:t>nder</w:t>
            </w:r>
            <w:r>
              <w:rPr>
                <w:rFonts w:ascii="微软雅黑" w:hAnsi="微软雅黑" w:eastAsia="微软雅黑"/>
                <w:sz w:val="18"/>
                <w:szCs w:val="18"/>
              </w:rPr>
              <w:t xml:space="preserve"> Approval</w:t>
            </w:r>
          </w:p>
          <w:p>
            <w:pPr>
              <w:jc w:val="center"/>
              <w:rPr>
                <w:rFonts w:ascii="微软雅黑" w:hAnsi="微软雅黑" w:eastAsia="微软雅黑"/>
                <w:sz w:val="18"/>
                <w:szCs w:val="18"/>
              </w:rPr>
            </w:pPr>
            <w:r>
              <w:rPr>
                <w:rFonts w:hint="eastAsia" w:ascii="微软雅黑" w:hAnsi="微软雅黑" w:eastAsia="微软雅黑"/>
                <w:sz w:val="18"/>
                <w:szCs w:val="18"/>
                <w:lang w:eastAsia="zh-Hans"/>
              </w:rPr>
              <w:t>审核中</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审核不通过</w:t>
            </w:r>
          </w:p>
        </w:tc>
        <w:tc>
          <w:tcPr>
            <w:tcW w:w="197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p>
          <w:p>
            <w:pPr>
              <w:jc w:val="center"/>
              <w:rPr>
                <w:rFonts w:ascii="微软雅黑" w:hAnsi="微软雅黑" w:eastAsia="微软雅黑"/>
                <w:sz w:val="18"/>
                <w:szCs w:val="18"/>
              </w:rPr>
            </w:pPr>
            <w:r>
              <w:rPr>
                <w:rFonts w:hint="eastAsia" w:ascii="微软雅黑" w:hAnsi="微软雅黑" w:eastAsia="微软雅黑"/>
                <w:sz w:val="18"/>
                <w:szCs w:val="18"/>
                <w:lang w:eastAsia="zh-Hans"/>
              </w:rPr>
              <w:t>初始状态</w:t>
            </w:r>
          </w:p>
        </w:tc>
        <w:tc>
          <w:tcPr>
            <w:tcW w:w="4114"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对账单提交后，</w:t>
            </w:r>
            <w:r>
              <w:rPr>
                <w:rFonts w:hint="eastAsia" w:ascii="微软雅黑" w:hAnsi="微软雅黑" w:eastAsia="微软雅黑"/>
                <w:sz w:val="18"/>
                <w:szCs w:val="18"/>
                <w:lang w:eastAsia="zh-Hans"/>
              </w:rPr>
              <w:t>进入「2</w:t>
            </w:r>
            <w:r>
              <w:rPr>
                <w:rFonts w:hint="eastAsia" w:ascii="微软雅黑" w:hAnsi="微软雅黑" w:eastAsia="微软雅黑"/>
                <w:sz w:val="18"/>
                <w:szCs w:val="18"/>
              </w:rPr>
              <w:t>-</w:t>
            </w:r>
            <w:r>
              <w:rPr>
                <w:rFonts w:ascii="微软雅黑" w:hAnsi="微软雅黑" w:eastAsia="微软雅黑"/>
                <w:sz w:val="18"/>
                <w:szCs w:val="18"/>
                <w:lang w:eastAsia="zh-Hans"/>
              </w:rPr>
              <w:t>U</w:t>
            </w:r>
            <w:r>
              <w:rPr>
                <w:rFonts w:hint="eastAsia" w:ascii="微软雅黑" w:hAnsi="微软雅黑" w:eastAsia="微软雅黑"/>
                <w:sz w:val="18"/>
                <w:szCs w:val="18"/>
              </w:rPr>
              <w:t>n</w:t>
            </w:r>
            <w:r>
              <w:rPr>
                <w:rFonts w:ascii="微软雅黑" w:hAnsi="微软雅黑" w:eastAsia="微软雅黑"/>
                <w:sz w:val="18"/>
                <w:szCs w:val="18"/>
                <w:lang w:eastAsia="zh-Hans"/>
              </w:rPr>
              <w:t xml:space="preserve">der Approval </w:t>
            </w:r>
            <w:r>
              <w:rPr>
                <w:rFonts w:hint="eastAsia" w:ascii="微软雅黑" w:hAnsi="微软雅黑" w:eastAsia="微软雅黑"/>
                <w:sz w:val="18"/>
                <w:szCs w:val="18"/>
                <w:lang w:eastAsia="zh-Hans"/>
              </w:rPr>
              <w:t>审核中」状态时，如果审核不通过，则</w:t>
            </w:r>
            <w:r>
              <w:rPr>
                <w:rFonts w:hint="eastAsia" w:ascii="微软雅黑" w:hAnsi="微软雅黑" w:eastAsia="微软雅黑"/>
                <w:sz w:val="18"/>
                <w:szCs w:val="18"/>
              </w:rPr>
              <w:t>对账单</w:t>
            </w:r>
            <w:r>
              <w:rPr>
                <w:rFonts w:hint="eastAsia" w:ascii="微软雅黑" w:hAnsi="微软雅黑" w:eastAsia="微软雅黑"/>
                <w:sz w:val="18"/>
                <w:szCs w:val="18"/>
                <w:lang w:eastAsia="zh-Hans"/>
              </w:rPr>
              <w:t>状态回到上一状态，也即「1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r>
              <w:rPr>
                <w:rFonts w:hint="eastAsia" w:ascii="微软雅黑" w:hAnsi="微软雅黑" w:eastAsia="微软雅黑"/>
                <w:sz w:val="18"/>
                <w:szCs w:val="18"/>
                <w:lang w:eastAsia="zh-Hans"/>
              </w:rPr>
              <w:t>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Merge w:val="continue"/>
            <w:vAlign w:val="center"/>
          </w:tcPr>
          <w:p>
            <w:pPr>
              <w:jc w:val="center"/>
              <w:rPr>
                <w:rFonts w:ascii="微软雅黑" w:hAnsi="微软雅黑" w:eastAsia="微软雅黑"/>
                <w:sz w:val="18"/>
                <w:szCs w:val="18"/>
              </w:rPr>
            </w:pP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审核通过</w:t>
            </w:r>
          </w:p>
        </w:tc>
        <w:tc>
          <w:tcPr>
            <w:tcW w:w="197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3-In Reconciliation</w:t>
            </w:r>
          </w:p>
          <w:p>
            <w:pPr>
              <w:jc w:val="center"/>
              <w:rPr>
                <w:rFonts w:ascii="微软雅黑" w:hAnsi="微软雅黑" w:eastAsia="微软雅黑"/>
                <w:sz w:val="18"/>
                <w:szCs w:val="18"/>
              </w:rPr>
            </w:pPr>
            <w:r>
              <w:rPr>
                <w:rFonts w:hint="eastAsia" w:ascii="微软雅黑" w:hAnsi="微软雅黑" w:eastAsia="微软雅黑"/>
                <w:sz w:val="18"/>
                <w:szCs w:val="18"/>
              </w:rPr>
              <w:t>对账中</w:t>
            </w:r>
          </w:p>
        </w:tc>
        <w:tc>
          <w:tcPr>
            <w:tcW w:w="4114"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对账单提交后，</w:t>
            </w:r>
            <w:r>
              <w:rPr>
                <w:rFonts w:hint="eastAsia" w:ascii="微软雅黑" w:hAnsi="微软雅黑" w:eastAsia="微软雅黑"/>
                <w:sz w:val="18"/>
                <w:szCs w:val="18"/>
                <w:lang w:eastAsia="zh-Hans"/>
              </w:rPr>
              <w:t>审核通过后，状态变更为「</w:t>
            </w:r>
            <w:r>
              <w:rPr>
                <w:rFonts w:hint="eastAsia" w:ascii="微软雅黑" w:hAnsi="微软雅黑" w:eastAsia="微软雅黑"/>
                <w:sz w:val="18"/>
                <w:szCs w:val="18"/>
              </w:rPr>
              <w:t>3-In Reconciliation对账中</w:t>
            </w:r>
            <w:r>
              <w:rPr>
                <w:rFonts w:hint="eastAsia" w:ascii="微软雅黑" w:hAnsi="微软雅黑" w:eastAsia="微软雅黑"/>
                <w:sz w:val="18"/>
                <w:szCs w:val="18"/>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Merge w:val="restart"/>
            <w:vAlign w:val="center"/>
          </w:tcPr>
          <w:p>
            <w:pPr>
              <w:jc w:val="center"/>
              <w:rPr>
                <w:rFonts w:ascii="微软雅黑" w:hAnsi="微软雅黑" w:eastAsia="微软雅黑"/>
                <w:sz w:val="18"/>
                <w:szCs w:val="18"/>
              </w:rPr>
            </w:pPr>
            <w:r>
              <w:rPr>
                <w:rFonts w:hint="eastAsia" w:ascii="微软雅黑" w:hAnsi="微软雅黑" w:eastAsia="微软雅黑"/>
                <w:sz w:val="18"/>
                <w:szCs w:val="18"/>
              </w:rPr>
              <w:t>3-In Reconciliation</w:t>
            </w:r>
          </w:p>
          <w:p>
            <w:pPr>
              <w:jc w:val="center"/>
              <w:rPr>
                <w:rFonts w:ascii="微软雅黑" w:hAnsi="微软雅黑" w:eastAsia="微软雅黑"/>
                <w:sz w:val="18"/>
                <w:szCs w:val="18"/>
              </w:rPr>
            </w:pPr>
            <w:r>
              <w:rPr>
                <w:rFonts w:hint="eastAsia" w:ascii="微软雅黑" w:hAnsi="微软雅黑" w:eastAsia="微软雅黑"/>
                <w:sz w:val="18"/>
                <w:szCs w:val="18"/>
              </w:rPr>
              <w:t>对账中</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客户对账不成功</w:t>
            </w:r>
          </w:p>
        </w:tc>
        <w:tc>
          <w:tcPr>
            <w:tcW w:w="197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p>
          <w:p>
            <w:pPr>
              <w:jc w:val="center"/>
              <w:rPr>
                <w:rFonts w:ascii="微软雅黑" w:hAnsi="微软雅黑" w:eastAsia="微软雅黑"/>
                <w:sz w:val="18"/>
                <w:szCs w:val="18"/>
              </w:rPr>
            </w:pPr>
            <w:r>
              <w:rPr>
                <w:rFonts w:hint="eastAsia" w:ascii="微软雅黑" w:hAnsi="微软雅黑" w:eastAsia="微软雅黑"/>
                <w:sz w:val="18"/>
                <w:szCs w:val="18"/>
                <w:lang w:eastAsia="zh-Hans"/>
              </w:rPr>
              <w:t>初始状态</w:t>
            </w:r>
          </w:p>
        </w:tc>
        <w:tc>
          <w:tcPr>
            <w:tcW w:w="4114"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对账单审核通过后，状态为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3-In Reconciliation对账中</w:t>
            </w:r>
            <w:r>
              <w:rPr>
                <w:rFonts w:hint="eastAsia" w:ascii="微软雅黑" w:hAnsi="微软雅黑" w:eastAsia="微软雅黑"/>
                <w:sz w:val="18"/>
                <w:szCs w:val="18"/>
                <w:lang w:eastAsia="zh-Hans"/>
              </w:rPr>
              <w:t>」</w:t>
            </w:r>
            <w:r>
              <w:rPr>
                <w:rFonts w:hint="eastAsia" w:ascii="微软雅黑" w:hAnsi="微软雅黑" w:eastAsia="微软雅黑"/>
                <w:sz w:val="18"/>
                <w:szCs w:val="18"/>
              </w:rPr>
              <w:t>。</w:t>
            </w:r>
            <w:r>
              <w:rPr>
                <w:rFonts w:hint="eastAsia" w:ascii="微软雅黑" w:hAnsi="微软雅黑" w:eastAsia="微软雅黑"/>
                <w:sz w:val="18"/>
                <w:szCs w:val="18"/>
                <w:lang w:eastAsia="zh-Hans"/>
              </w:rPr>
              <w:t>如果</w:t>
            </w:r>
            <w:r>
              <w:rPr>
                <w:rFonts w:hint="eastAsia" w:ascii="微软雅黑" w:hAnsi="微软雅黑" w:eastAsia="微软雅黑"/>
                <w:sz w:val="18"/>
                <w:szCs w:val="18"/>
              </w:rPr>
              <w:t>客户对账不成功，</w:t>
            </w:r>
            <w:r>
              <w:rPr>
                <w:rFonts w:hint="eastAsia" w:ascii="微软雅黑" w:hAnsi="微软雅黑" w:eastAsia="微软雅黑"/>
                <w:sz w:val="18"/>
                <w:szCs w:val="18"/>
                <w:lang w:eastAsia="zh-Hans"/>
              </w:rPr>
              <w:t>则</w:t>
            </w:r>
            <w:r>
              <w:rPr>
                <w:rFonts w:hint="eastAsia" w:ascii="微软雅黑" w:hAnsi="微软雅黑" w:eastAsia="微软雅黑"/>
                <w:sz w:val="18"/>
                <w:szCs w:val="18"/>
              </w:rPr>
              <w:t>对账单</w:t>
            </w:r>
            <w:r>
              <w:rPr>
                <w:rFonts w:hint="eastAsia" w:ascii="微软雅黑" w:hAnsi="微软雅黑" w:eastAsia="微软雅黑"/>
                <w:sz w:val="18"/>
                <w:szCs w:val="18"/>
                <w:lang w:eastAsia="zh-Hans"/>
              </w:rPr>
              <w:t>状态回到「1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r>
              <w:rPr>
                <w:rFonts w:hint="eastAsia" w:ascii="微软雅黑" w:hAnsi="微软雅黑" w:eastAsia="微软雅黑"/>
                <w:sz w:val="18"/>
                <w:szCs w:val="18"/>
                <w:lang w:eastAsia="zh-Hans"/>
              </w:rPr>
              <w:t>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Merge w:val="continue"/>
            <w:vAlign w:val="center"/>
          </w:tcPr>
          <w:p>
            <w:pPr>
              <w:jc w:val="center"/>
              <w:rPr>
                <w:rFonts w:ascii="微软雅黑" w:hAnsi="微软雅黑" w:eastAsia="微软雅黑"/>
                <w:sz w:val="18"/>
                <w:szCs w:val="18"/>
              </w:rPr>
            </w:pP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客户对账成功</w:t>
            </w:r>
          </w:p>
        </w:tc>
        <w:tc>
          <w:tcPr>
            <w:tcW w:w="1974" w:type="dxa"/>
            <w:vAlign w:val="center"/>
          </w:tcPr>
          <w:p>
            <w:pPr>
              <w:numPr>
                <w:ilvl w:val="0"/>
                <w:numId w:val="7"/>
              </w:numPr>
              <w:jc w:val="center"/>
              <w:rPr>
                <w:rFonts w:ascii="微软雅黑" w:hAnsi="微软雅黑" w:eastAsia="微软雅黑"/>
                <w:sz w:val="18"/>
                <w:szCs w:val="18"/>
              </w:rPr>
            </w:pPr>
            <w:r>
              <w:rPr>
                <w:rFonts w:hint="eastAsia" w:ascii="微软雅黑" w:hAnsi="微软雅黑" w:eastAsia="微软雅黑"/>
                <w:sz w:val="18"/>
                <w:szCs w:val="18"/>
              </w:rPr>
              <w:t>Reconciliation Completed</w:t>
            </w:r>
          </w:p>
          <w:p>
            <w:pPr>
              <w:jc w:val="center"/>
              <w:rPr>
                <w:rFonts w:ascii="微软雅黑" w:hAnsi="微软雅黑" w:eastAsia="微软雅黑"/>
                <w:sz w:val="18"/>
                <w:szCs w:val="18"/>
              </w:rPr>
            </w:pPr>
            <w:r>
              <w:rPr>
                <w:rFonts w:hint="eastAsia" w:ascii="微软雅黑" w:hAnsi="微软雅黑" w:eastAsia="微软雅黑"/>
                <w:sz w:val="18"/>
                <w:szCs w:val="18"/>
              </w:rPr>
              <w:t>对账完成</w:t>
            </w:r>
          </w:p>
        </w:tc>
        <w:tc>
          <w:tcPr>
            <w:tcW w:w="4114" w:type="dxa"/>
            <w:vAlign w:val="center"/>
          </w:tcPr>
          <w:p>
            <w:pPr>
              <w:rPr>
                <w:rFonts w:ascii="微软雅黑" w:hAnsi="微软雅黑" w:eastAsia="微软雅黑"/>
                <w:sz w:val="18"/>
                <w:szCs w:val="18"/>
              </w:rPr>
            </w:pPr>
            <w:r>
              <w:rPr>
                <w:rFonts w:hint="eastAsia" w:ascii="微软雅黑" w:hAnsi="微软雅黑" w:eastAsia="微软雅黑"/>
                <w:sz w:val="18"/>
                <w:szCs w:val="18"/>
              </w:rPr>
              <w:t>客户对账成功，则对账单</w:t>
            </w:r>
            <w:r>
              <w:rPr>
                <w:rFonts w:hint="eastAsia" w:ascii="微软雅黑" w:hAnsi="微软雅黑" w:eastAsia="微软雅黑"/>
                <w:sz w:val="18"/>
                <w:szCs w:val="18"/>
                <w:lang w:eastAsia="zh-Hans"/>
              </w:rPr>
              <w:t>状态变更为「</w:t>
            </w:r>
            <w:r>
              <w:rPr>
                <w:rFonts w:hint="eastAsia" w:ascii="微软雅黑" w:hAnsi="微软雅黑" w:eastAsia="微软雅黑"/>
                <w:sz w:val="18"/>
                <w:szCs w:val="18"/>
              </w:rPr>
              <w:t>4-Reconciliation Completed对账完成</w:t>
            </w:r>
            <w:r>
              <w:rPr>
                <w:rFonts w:hint="eastAsia" w:ascii="微软雅黑" w:hAnsi="微软雅黑" w:eastAsia="微软雅黑"/>
                <w:sz w:val="18"/>
                <w:szCs w:val="18"/>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4-Reconciliation Completed</w:t>
            </w:r>
          </w:p>
          <w:p>
            <w:pPr>
              <w:jc w:val="center"/>
              <w:rPr>
                <w:rFonts w:ascii="微软雅黑" w:hAnsi="微软雅黑" w:eastAsia="微软雅黑"/>
                <w:sz w:val="18"/>
                <w:szCs w:val="18"/>
              </w:rPr>
            </w:pPr>
            <w:r>
              <w:rPr>
                <w:rFonts w:hint="eastAsia" w:ascii="微软雅黑" w:hAnsi="微软雅黑" w:eastAsia="微软雅黑"/>
                <w:sz w:val="18"/>
                <w:szCs w:val="18"/>
              </w:rPr>
              <w:t>对账完成</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提交开票申请</w:t>
            </w:r>
          </w:p>
        </w:tc>
        <w:tc>
          <w:tcPr>
            <w:tcW w:w="1974" w:type="dxa"/>
            <w:vAlign w:val="center"/>
          </w:tcPr>
          <w:p>
            <w:pPr>
              <w:numPr>
                <w:ilvl w:val="0"/>
                <w:numId w:val="7"/>
              </w:numPr>
              <w:jc w:val="center"/>
              <w:rPr>
                <w:rFonts w:ascii="微软雅黑" w:hAnsi="微软雅黑" w:eastAsia="微软雅黑"/>
                <w:sz w:val="18"/>
                <w:szCs w:val="18"/>
              </w:rPr>
            </w:pPr>
            <w:r>
              <w:rPr>
                <w:rFonts w:hint="eastAsia" w:ascii="微软雅黑" w:hAnsi="微软雅黑" w:eastAsia="微软雅黑"/>
                <w:sz w:val="18"/>
                <w:szCs w:val="18"/>
              </w:rPr>
              <w:t>Invoicing</w:t>
            </w:r>
          </w:p>
          <w:p>
            <w:pPr>
              <w:jc w:val="center"/>
              <w:rPr>
                <w:rFonts w:ascii="微软雅黑" w:hAnsi="微软雅黑" w:eastAsia="微软雅黑"/>
                <w:sz w:val="18"/>
                <w:szCs w:val="18"/>
              </w:rPr>
            </w:pPr>
            <w:r>
              <w:rPr>
                <w:rFonts w:hint="eastAsia" w:ascii="微软雅黑" w:hAnsi="微软雅黑" w:eastAsia="微软雅黑"/>
                <w:sz w:val="18"/>
                <w:szCs w:val="18"/>
              </w:rPr>
              <w:t>开票中</w:t>
            </w:r>
          </w:p>
        </w:tc>
        <w:tc>
          <w:tcPr>
            <w:tcW w:w="4114"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客户对账成功后，状态为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4-Reconciliation Completed对账完成</w:t>
            </w:r>
            <w:r>
              <w:rPr>
                <w:rFonts w:hint="eastAsia" w:ascii="微软雅黑" w:hAnsi="微软雅黑" w:eastAsia="微软雅黑"/>
                <w:sz w:val="18"/>
                <w:szCs w:val="18"/>
                <w:lang w:eastAsia="zh-Hans"/>
              </w:rPr>
              <w:t>」</w:t>
            </w:r>
            <w:r>
              <w:rPr>
                <w:rFonts w:hint="eastAsia" w:ascii="微软雅黑" w:hAnsi="微软雅黑" w:eastAsia="微软雅黑"/>
                <w:sz w:val="18"/>
                <w:szCs w:val="18"/>
              </w:rPr>
              <w:t>，此时可选择对账单进行开票申请。开票申请提交后，对账单状态变更为</w:t>
            </w:r>
            <w:r>
              <w:rPr>
                <w:rFonts w:hint="eastAsia" w:ascii="微软雅黑" w:hAnsi="微软雅黑" w:eastAsia="微软雅黑"/>
                <w:sz w:val="18"/>
                <w:szCs w:val="18"/>
                <w:lang w:eastAsia="zh-Hans"/>
              </w:rPr>
              <w:t>「</w:t>
            </w:r>
            <w:r>
              <w:rPr>
                <w:rFonts w:hint="eastAsia" w:ascii="微软雅黑" w:hAnsi="微软雅黑" w:eastAsia="微软雅黑"/>
                <w:sz w:val="18"/>
                <w:szCs w:val="18"/>
              </w:rPr>
              <w:t>5-Invoicing开票中</w:t>
            </w:r>
            <w:r>
              <w:rPr>
                <w:rFonts w:hint="eastAsia" w:ascii="微软雅黑" w:hAnsi="微软雅黑" w:eastAsia="微软雅黑"/>
                <w:sz w:val="18"/>
                <w:szCs w:val="18"/>
                <w:lang w:eastAsia="zh-Hans"/>
              </w:rPr>
              <w:t>」</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Merge w:val="restart"/>
            <w:vAlign w:val="center"/>
          </w:tcPr>
          <w:p>
            <w:pPr>
              <w:jc w:val="center"/>
              <w:rPr>
                <w:rFonts w:ascii="微软雅黑" w:hAnsi="微软雅黑" w:eastAsia="微软雅黑"/>
                <w:sz w:val="18"/>
                <w:szCs w:val="18"/>
              </w:rPr>
            </w:pPr>
            <w:r>
              <w:rPr>
                <w:rFonts w:hint="eastAsia" w:ascii="微软雅黑" w:hAnsi="微软雅黑" w:eastAsia="微软雅黑"/>
                <w:sz w:val="18"/>
                <w:szCs w:val="18"/>
              </w:rPr>
              <w:t>5-Invoicing</w:t>
            </w:r>
          </w:p>
          <w:p>
            <w:pPr>
              <w:jc w:val="center"/>
              <w:rPr>
                <w:rFonts w:ascii="微软雅黑" w:hAnsi="微软雅黑" w:eastAsia="微软雅黑"/>
                <w:sz w:val="18"/>
                <w:szCs w:val="18"/>
              </w:rPr>
            </w:pPr>
            <w:r>
              <w:rPr>
                <w:rFonts w:hint="eastAsia" w:ascii="微软雅黑" w:hAnsi="微软雅黑" w:eastAsia="微软雅黑"/>
                <w:sz w:val="18"/>
                <w:szCs w:val="18"/>
              </w:rPr>
              <w:t>开票中</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接入审批流程</w:t>
            </w:r>
          </w:p>
        </w:tc>
        <w:tc>
          <w:tcPr>
            <w:tcW w:w="197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00-审批流程</w:t>
            </w:r>
          </w:p>
          <w:p>
            <w:pPr>
              <w:jc w:val="center"/>
              <w:rPr>
                <w:rFonts w:ascii="微软雅黑" w:hAnsi="微软雅黑" w:eastAsia="微软雅黑"/>
                <w:sz w:val="18"/>
                <w:szCs w:val="18"/>
              </w:rPr>
            </w:pPr>
            <w:r>
              <w:rPr>
                <w:rFonts w:hint="eastAsia" w:ascii="微软雅黑" w:hAnsi="微软雅黑" w:eastAsia="微软雅黑"/>
                <w:sz w:val="18"/>
                <w:szCs w:val="18"/>
              </w:rPr>
              <w:t>（非对账单状态）</w:t>
            </w:r>
          </w:p>
        </w:tc>
        <w:tc>
          <w:tcPr>
            <w:tcW w:w="4114"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自动将开票中的对账单接入系统已有的审批流程中，此时对账单状态保持</w:t>
            </w:r>
            <w:r>
              <w:rPr>
                <w:rFonts w:hint="eastAsia" w:ascii="微软雅黑" w:hAnsi="微软雅黑" w:eastAsia="微软雅黑"/>
                <w:sz w:val="18"/>
                <w:szCs w:val="18"/>
                <w:lang w:eastAsia="zh-Hans"/>
              </w:rPr>
              <w:t>「</w:t>
            </w:r>
            <w:r>
              <w:rPr>
                <w:rFonts w:hint="eastAsia" w:ascii="微软雅黑" w:hAnsi="微软雅黑" w:eastAsia="微软雅黑"/>
                <w:sz w:val="18"/>
                <w:szCs w:val="18"/>
              </w:rPr>
              <w:t>5-Invoicing开票中</w:t>
            </w:r>
            <w:r>
              <w:rPr>
                <w:rFonts w:hint="eastAsia" w:ascii="微软雅黑" w:hAnsi="微软雅黑" w:eastAsia="微软雅黑"/>
                <w:sz w:val="18"/>
                <w:szCs w:val="18"/>
                <w:lang w:eastAsia="zh-Hans"/>
              </w:rPr>
              <w:t>」状态</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Merge w:val="continue"/>
            <w:vAlign w:val="center"/>
          </w:tcPr>
          <w:p>
            <w:pPr>
              <w:jc w:val="center"/>
              <w:rPr>
                <w:rFonts w:ascii="微软雅黑" w:hAnsi="微软雅黑" w:eastAsia="微软雅黑"/>
                <w:sz w:val="18"/>
                <w:szCs w:val="18"/>
              </w:rPr>
            </w:pP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审批不通过</w:t>
            </w:r>
          </w:p>
        </w:tc>
        <w:tc>
          <w:tcPr>
            <w:tcW w:w="197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4-Reconciliation Completed</w:t>
            </w:r>
          </w:p>
          <w:p>
            <w:pPr>
              <w:jc w:val="center"/>
              <w:rPr>
                <w:rFonts w:ascii="微软雅黑" w:hAnsi="微软雅黑" w:eastAsia="微软雅黑"/>
                <w:sz w:val="18"/>
                <w:szCs w:val="18"/>
              </w:rPr>
            </w:pPr>
            <w:r>
              <w:rPr>
                <w:rFonts w:hint="eastAsia" w:ascii="微软雅黑" w:hAnsi="微软雅黑" w:eastAsia="微软雅黑"/>
                <w:sz w:val="18"/>
                <w:szCs w:val="18"/>
              </w:rPr>
              <w:t>对账完成</w:t>
            </w:r>
          </w:p>
        </w:tc>
        <w:tc>
          <w:tcPr>
            <w:tcW w:w="4114"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对账单</w:t>
            </w:r>
            <w:r>
              <w:rPr>
                <w:rFonts w:hint="eastAsia" w:ascii="微软雅黑" w:hAnsi="微软雅黑" w:eastAsia="微软雅黑"/>
                <w:sz w:val="18"/>
                <w:szCs w:val="18"/>
                <w:lang w:eastAsia="zh-Hans"/>
              </w:rPr>
              <w:t>进入</w:t>
            </w:r>
            <w:r>
              <w:rPr>
                <w:rFonts w:hint="eastAsia" w:ascii="微软雅黑" w:hAnsi="微软雅黑" w:eastAsia="微软雅黑"/>
                <w:sz w:val="18"/>
                <w:szCs w:val="18"/>
              </w:rPr>
              <w:t>审批流程</w:t>
            </w:r>
            <w:r>
              <w:rPr>
                <w:rFonts w:hint="eastAsia" w:ascii="微软雅黑" w:hAnsi="微软雅黑" w:eastAsia="微软雅黑"/>
                <w:sz w:val="18"/>
                <w:szCs w:val="18"/>
                <w:lang w:eastAsia="zh-Hans"/>
              </w:rPr>
              <w:t>时，如果</w:t>
            </w:r>
            <w:r>
              <w:rPr>
                <w:rFonts w:hint="eastAsia" w:ascii="微软雅黑" w:hAnsi="微软雅黑" w:eastAsia="微软雅黑"/>
                <w:sz w:val="18"/>
                <w:szCs w:val="18"/>
              </w:rPr>
              <w:t>审批不通过，</w:t>
            </w:r>
            <w:r>
              <w:rPr>
                <w:rFonts w:hint="eastAsia" w:ascii="微软雅黑" w:hAnsi="微软雅黑" w:eastAsia="微软雅黑"/>
                <w:sz w:val="18"/>
                <w:szCs w:val="18"/>
                <w:lang w:eastAsia="zh-Hans"/>
              </w:rPr>
              <w:t>则</w:t>
            </w:r>
            <w:r>
              <w:rPr>
                <w:rFonts w:hint="eastAsia" w:ascii="微软雅黑" w:hAnsi="微软雅黑" w:eastAsia="微软雅黑"/>
                <w:sz w:val="18"/>
                <w:szCs w:val="18"/>
              </w:rPr>
              <w:t>对账单</w:t>
            </w:r>
            <w:r>
              <w:rPr>
                <w:rFonts w:hint="eastAsia" w:ascii="微软雅黑" w:hAnsi="微软雅黑" w:eastAsia="微软雅黑"/>
                <w:sz w:val="18"/>
                <w:szCs w:val="18"/>
                <w:lang w:eastAsia="zh-Hans"/>
              </w:rPr>
              <w:t>状态回到「</w:t>
            </w:r>
            <w:r>
              <w:rPr>
                <w:rFonts w:hint="eastAsia" w:ascii="微软雅黑" w:hAnsi="微软雅黑" w:eastAsia="微软雅黑"/>
                <w:sz w:val="18"/>
                <w:szCs w:val="18"/>
              </w:rPr>
              <w:t>4-Reconciliation Completed</w:t>
            </w:r>
            <w:r>
              <w:rPr>
                <w:rFonts w:hint="eastAsia" w:ascii="微软雅黑" w:hAnsi="微软雅黑" w:eastAsia="微软雅黑"/>
                <w:sz w:val="18"/>
                <w:szCs w:val="18"/>
                <w:lang w:eastAsia="zh-Hans"/>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Merge w:val="continue"/>
            <w:vAlign w:val="center"/>
          </w:tcPr>
          <w:p>
            <w:pPr>
              <w:jc w:val="center"/>
              <w:rPr>
                <w:rFonts w:ascii="微软雅黑" w:hAnsi="微软雅黑" w:eastAsia="微软雅黑"/>
                <w:sz w:val="18"/>
                <w:szCs w:val="18"/>
              </w:rPr>
            </w:pP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审批通过-部分开票</w:t>
            </w:r>
          </w:p>
        </w:tc>
        <w:tc>
          <w:tcPr>
            <w:tcW w:w="197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6-Partial Invoiced</w:t>
            </w:r>
          </w:p>
          <w:p>
            <w:pPr>
              <w:jc w:val="center"/>
              <w:rPr>
                <w:rFonts w:ascii="微软雅黑" w:hAnsi="微软雅黑" w:eastAsia="微软雅黑"/>
                <w:sz w:val="18"/>
                <w:szCs w:val="18"/>
              </w:rPr>
            </w:pPr>
            <w:r>
              <w:rPr>
                <w:rFonts w:hint="eastAsia" w:ascii="微软雅黑" w:hAnsi="微软雅黑" w:eastAsia="微软雅黑"/>
                <w:sz w:val="18"/>
                <w:szCs w:val="18"/>
              </w:rPr>
              <w:t>部分开票</w:t>
            </w:r>
          </w:p>
        </w:tc>
        <w:tc>
          <w:tcPr>
            <w:tcW w:w="4114" w:type="dxa"/>
            <w:vAlign w:val="center"/>
          </w:tcPr>
          <w:p>
            <w:pPr>
              <w:rPr>
                <w:rFonts w:ascii="微软雅黑" w:hAnsi="微软雅黑" w:eastAsia="微软雅黑"/>
                <w:sz w:val="18"/>
                <w:szCs w:val="18"/>
              </w:rPr>
            </w:pPr>
            <w:r>
              <w:rPr>
                <w:rFonts w:hint="eastAsia" w:ascii="微软雅黑" w:hAnsi="微软雅黑" w:eastAsia="微软雅黑"/>
                <w:sz w:val="18"/>
                <w:szCs w:val="18"/>
              </w:rPr>
              <w:t>审批通过后，对账单状态为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5-Invoicing开票中</w:t>
            </w:r>
            <w:r>
              <w:rPr>
                <w:rFonts w:hint="eastAsia" w:ascii="微软雅黑" w:hAnsi="微软雅黑" w:eastAsia="微软雅黑"/>
                <w:sz w:val="18"/>
                <w:szCs w:val="18"/>
                <w:lang w:eastAsia="zh-Hans"/>
              </w:rPr>
              <w:t>」</w:t>
            </w:r>
            <w:r>
              <w:rPr>
                <w:rFonts w:hint="eastAsia" w:ascii="微软雅黑" w:hAnsi="微软雅黑" w:eastAsia="微软雅黑"/>
                <w:sz w:val="18"/>
                <w:szCs w:val="18"/>
              </w:rPr>
              <w:t>。若对该张对账单进行部分开票，则审核完成后，对账单状态变更为</w:t>
            </w:r>
            <w:r>
              <w:rPr>
                <w:rFonts w:hint="eastAsia" w:ascii="微软雅黑" w:hAnsi="微软雅黑" w:eastAsia="微软雅黑"/>
                <w:sz w:val="18"/>
                <w:szCs w:val="18"/>
                <w:lang w:eastAsia="zh-Hans"/>
              </w:rPr>
              <w:t>「</w:t>
            </w:r>
            <w:r>
              <w:rPr>
                <w:rFonts w:hint="eastAsia" w:ascii="微软雅黑" w:hAnsi="微软雅黑" w:eastAsia="微软雅黑"/>
                <w:sz w:val="18"/>
                <w:szCs w:val="18"/>
              </w:rPr>
              <w:t>6-Partial Invoiced部分开票</w:t>
            </w:r>
            <w:r>
              <w:rPr>
                <w:rFonts w:hint="eastAsia" w:ascii="微软雅黑" w:hAnsi="微软雅黑" w:eastAsia="微软雅黑"/>
                <w:sz w:val="18"/>
                <w:szCs w:val="18"/>
                <w:lang w:eastAsia="zh-Hans"/>
              </w:rPr>
              <w:t>」状态</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Merge w:val="continue"/>
            <w:vAlign w:val="center"/>
          </w:tcPr>
          <w:p>
            <w:pPr>
              <w:jc w:val="center"/>
              <w:rPr>
                <w:rFonts w:ascii="微软雅黑" w:hAnsi="微软雅黑" w:eastAsia="微软雅黑"/>
                <w:sz w:val="18"/>
                <w:szCs w:val="18"/>
              </w:rPr>
            </w:pP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审批通过-全额开票</w:t>
            </w:r>
          </w:p>
        </w:tc>
        <w:tc>
          <w:tcPr>
            <w:tcW w:w="197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7-Invoiced</w:t>
            </w:r>
          </w:p>
          <w:p>
            <w:pPr>
              <w:jc w:val="center"/>
              <w:rPr>
                <w:rFonts w:ascii="微软雅黑" w:hAnsi="微软雅黑" w:eastAsia="微软雅黑"/>
                <w:sz w:val="18"/>
                <w:szCs w:val="18"/>
              </w:rPr>
            </w:pPr>
            <w:r>
              <w:rPr>
                <w:rFonts w:hint="eastAsia" w:ascii="微软雅黑" w:hAnsi="微软雅黑" w:eastAsia="微软雅黑"/>
                <w:sz w:val="18"/>
                <w:szCs w:val="18"/>
              </w:rPr>
              <w:t>开票完成</w:t>
            </w:r>
          </w:p>
        </w:tc>
        <w:tc>
          <w:tcPr>
            <w:tcW w:w="4114"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审批通过后，对账单状态为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5-Invoicing开票中</w:t>
            </w:r>
            <w:r>
              <w:rPr>
                <w:rFonts w:hint="eastAsia" w:ascii="微软雅黑" w:hAnsi="微软雅黑" w:eastAsia="微软雅黑"/>
                <w:sz w:val="18"/>
                <w:szCs w:val="18"/>
                <w:lang w:eastAsia="zh-Hans"/>
              </w:rPr>
              <w:t>」</w:t>
            </w:r>
            <w:r>
              <w:rPr>
                <w:rFonts w:hint="eastAsia" w:ascii="微软雅黑" w:hAnsi="微软雅黑" w:eastAsia="微软雅黑"/>
                <w:sz w:val="18"/>
                <w:szCs w:val="18"/>
              </w:rPr>
              <w:t>。若对该张对账单进行全额开票，则在审核完成后，对账单状态变更</w:t>
            </w:r>
            <w:r>
              <w:rPr>
                <w:rFonts w:hint="eastAsia" w:ascii="微软雅黑" w:hAnsi="微软雅黑" w:eastAsia="微软雅黑"/>
                <w:sz w:val="18"/>
                <w:szCs w:val="18"/>
                <w:lang w:eastAsia="zh-Hans"/>
              </w:rPr>
              <w:t>「</w:t>
            </w:r>
            <w:r>
              <w:rPr>
                <w:rFonts w:hint="eastAsia" w:ascii="微软雅黑" w:hAnsi="微软雅黑" w:eastAsia="微软雅黑"/>
                <w:sz w:val="18"/>
                <w:szCs w:val="18"/>
              </w:rPr>
              <w:t>7-Invoiced开票完成</w:t>
            </w:r>
            <w:r>
              <w:rPr>
                <w:rFonts w:hint="eastAsia" w:ascii="微软雅黑" w:hAnsi="微软雅黑" w:eastAsia="微软雅黑"/>
                <w:sz w:val="18"/>
                <w:szCs w:val="18"/>
                <w:lang w:eastAsia="zh-Hans"/>
              </w:rPr>
              <w:t>」状态</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Align w:val="center"/>
          </w:tcPr>
          <w:p>
            <w:pPr>
              <w:rPr>
                <w:rFonts w:ascii="微软雅黑" w:hAnsi="微软雅黑" w:eastAsia="微软雅黑"/>
                <w:sz w:val="18"/>
                <w:szCs w:val="18"/>
              </w:rPr>
            </w:pPr>
            <w:r>
              <w:rPr>
                <w:rFonts w:hint="eastAsia" w:ascii="微软雅黑" w:hAnsi="微软雅黑" w:eastAsia="微软雅黑"/>
                <w:sz w:val="18"/>
                <w:szCs w:val="18"/>
              </w:rPr>
              <w:t>6-Partial Invoiced</w:t>
            </w:r>
          </w:p>
          <w:p>
            <w:pPr>
              <w:jc w:val="center"/>
              <w:rPr>
                <w:rFonts w:ascii="微软雅黑" w:hAnsi="微软雅黑" w:eastAsia="微软雅黑"/>
                <w:sz w:val="18"/>
                <w:szCs w:val="18"/>
              </w:rPr>
            </w:pPr>
            <w:r>
              <w:rPr>
                <w:rFonts w:hint="eastAsia" w:ascii="微软雅黑" w:hAnsi="微软雅黑" w:eastAsia="微软雅黑"/>
                <w:sz w:val="18"/>
                <w:szCs w:val="18"/>
              </w:rPr>
              <w:t>部分开票</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继续开票</w:t>
            </w:r>
          </w:p>
        </w:tc>
        <w:tc>
          <w:tcPr>
            <w:tcW w:w="197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5-Invoicing</w:t>
            </w:r>
          </w:p>
          <w:p>
            <w:pPr>
              <w:jc w:val="center"/>
              <w:rPr>
                <w:rFonts w:ascii="微软雅黑" w:hAnsi="微软雅黑" w:eastAsia="微软雅黑"/>
                <w:sz w:val="18"/>
                <w:szCs w:val="18"/>
              </w:rPr>
            </w:pPr>
            <w:r>
              <w:rPr>
                <w:rFonts w:hint="eastAsia" w:ascii="微软雅黑" w:hAnsi="微软雅黑" w:eastAsia="微软雅黑"/>
                <w:sz w:val="18"/>
                <w:szCs w:val="18"/>
              </w:rPr>
              <w:t>开票中</w:t>
            </w:r>
          </w:p>
        </w:tc>
        <w:tc>
          <w:tcPr>
            <w:tcW w:w="4114" w:type="dxa"/>
            <w:vAlign w:val="center"/>
          </w:tcPr>
          <w:p>
            <w:pPr>
              <w:jc w:val="left"/>
              <w:rPr>
                <w:rFonts w:ascii="微软雅黑" w:hAnsi="微软雅黑" w:eastAsia="微软雅黑"/>
                <w:sz w:val="18"/>
                <w:szCs w:val="18"/>
              </w:rPr>
            </w:pPr>
            <w:r>
              <w:rPr>
                <w:rFonts w:hint="eastAsia" w:ascii="微软雅黑" w:hAnsi="微软雅黑" w:eastAsia="微软雅黑"/>
                <w:sz w:val="18"/>
                <w:szCs w:val="18"/>
              </w:rPr>
              <w:t>若对该张一部分开票的对账单进行再次开票的操作，则对账单状态变更为</w:t>
            </w:r>
            <w:r>
              <w:rPr>
                <w:rFonts w:hint="eastAsia" w:ascii="微软雅黑" w:hAnsi="微软雅黑" w:eastAsia="微软雅黑"/>
                <w:sz w:val="18"/>
                <w:szCs w:val="18"/>
                <w:lang w:eastAsia="zh-Hans"/>
              </w:rPr>
              <w:t>「</w:t>
            </w:r>
            <w:r>
              <w:rPr>
                <w:rFonts w:hint="eastAsia" w:ascii="微软雅黑" w:hAnsi="微软雅黑" w:eastAsia="微软雅黑"/>
                <w:sz w:val="18"/>
                <w:szCs w:val="18"/>
              </w:rPr>
              <w:t>5-Invoicing 开票中</w:t>
            </w:r>
            <w:r>
              <w:rPr>
                <w:rFonts w:hint="eastAsia" w:ascii="微软雅黑" w:hAnsi="微软雅黑" w:eastAsia="微软雅黑"/>
                <w:sz w:val="18"/>
                <w:szCs w:val="18"/>
                <w:lang w:eastAsia="zh-Hans"/>
              </w:rPr>
              <w:t>」状态</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2"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7-Invoiced</w:t>
            </w:r>
          </w:p>
          <w:p>
            <w:pPr>
              <w:jc w:val="center"/>
              <w:rPr>
                <w:rFonts w:ascii="微软雅黑" w:hAnsi="微软雅黑" w:eastAsia="微软雅黑"/>
                <w:sz w:val="18"/>
                <w:szCs w:val="18"/>
              </w:rPr>
            </w:pPr>
            <w:r>
              <w:rPr>
                <w:rFonts w:hint="eastAsia" w:ascii="微软雅黑" w:hAnsi="微软雅黑" w:eastAsia="微软雅黑"/>
                <w:sz w:val="18"/>
                <w:szCs w:val="18"/>
              </w:rPr>
              <w:t>开票完成</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无</w:t>
            </w:r>
          </w:p>
        </w:tc>
        <w:tc>
          <w:tcPr>
            <w:tcW w:w="0" w:type="auto"/>
            <w:vAlign w:val="center"/>
          </w:tcPr>
          <w:p>
            <w:pPr>
              <w:jc w:val="center"/>
              <w:rPr>
                <w:rFonts w:ascii="微软雅黑" w:hAnsi="微软雅黑" w:eastAsia="微软雅黑"/>
                <w:sz w:val="18"/>
                <w:szCs w:val="18"/>
              </w:rPr>
            </w:pPr>
            <w:r>
              <w:rPr>
                <w:rFonts w:hint="eastAsia" w:ascii="微软雅黑" w:hAnsi="微软雅黑" w:eastAsia="微软雅黑"/>
                <w:sz w:val="18"/>
                <w:szCs w:val="18"/>
              </w:rPr>
              <w:t>结束</w:t>
            </w:r>
          </w:p>
        </w:tc>
        <w:tc>
          <w:tcPr>
            <w:tcW w:w="0" w:type="auto"/>
            <w:vAlign w:val="center"/>
          </w:tcPr>
          <w:p>
            <w:pPr>
              <w:jc w:val="left"/>
              <w:rPr>
                <w:rFonts w:ascii="微软雅黑" w:hAnsi="微软雅黑" w:eastAsia="微软雅黑"/>
                <w:sz w:val="18"/>
                <w:szCs w:val="18"/>
              </w:rPr>
            </w:pPr>
            <w:r>
              <w:rPr>
                <w:rFonts w:hint="eastAsia" w:ascii="微软雅黑" w:hAnsi="微软雅黑" w:eastAsia="微软雅黑"/>
                <w:sz w:val="18"/>
                <w:szCs w:val="18"/>
              </w:rPr>
              <w:t>开票完成后，流程结束；</w:t>
            </w:r>
          </w:p>
        </w:tc>
      </w:tr>
    </w:tbl>
    <w:p>
      <w:pPr>
        <w:rPr>
          <w:lang w:eastAsia="zh-Hans"/>
        </w:rPr>
      </w:pPr>
    </w:p>
    <w:p>
      <w:pPr>
        <w:pStyle w:val="19"/>
        <w:ind w:left="0" w:leftChars="0"/>
        <w:rPr>
          <w:lang w:eastAsia="zh-Hans"/>
        </w:rPr>
      </w:pPr>
      <w:r>
        <w:rPr>
          <w:rFonts w:hint="eastAsia"/>
          <w:lang w:eastAsia="zh-Hans"/>
        </w:rPr>
        <w:t>结算单</w:t>
      </w:r>
      <w:r>
        <w:rPr>
          <w:rFonts w:hint="eastAsia"/>
        </w:rPr>
        <w:t>冲销状态</w:t>
      </w:r>
      <w:r>
        <w:rPr>
          <w:rFonts w:hint="eastAsia"/>
          <w:lang w:eastAsia="zh-Hans"/>
        </w:rPr>
        <w:t>描述如下：</w:t>
      </w:r>
    </w:p>
    <w:tbl>
      <w:tblPr>
        <w:tblStyle w:val="32"/>
        <w:tblW w:w="9583" w:type="dxa"/>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944"/>
        <w:gridCol w:w="1974"/>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7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当前状态</w:t>
            </w:r>
          </w:p>
        </w:tc>
        <w:tc>
          <w:tcPr>
            <w:tcW w:w="194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操作流程</w:t>
            </w:r>
          </w:p>
        </w:tc>
        <w:tc>
          <w:tcPr>
            <w:tcW w:w="1974"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操作后状态</w:t>
            </w:r>
          </w:p>
        </w:tc>
        <w:tc>
          <w:tcPr>
            <w:tcW w:w="3991" w:type="dxa"/>
            <w:shd w:val="clear" w:color="auto" w:fill="D8D8D8" w:themeFill="background1" w:themeFillShade="D9"/>
            <w:vAlign w:val="center"/>
          </w:tcPr>
          <w:p>
            <w:pPr>
              <w:jc w:val="center"/>
              <w:rPr>
                <w:rFonts w:ascii="微软雅黑" w:hAnsi="微软雅黑" w:eastAsia="微软雅黑"/>
                <w:lang w:eastAsia="zh-Hans"/>
              </w:rPr>
            </w:pPr>
            <w:r>
              <w:rPr>
                <w:rFonts w:hint="eastAsia" w:ascii="微软雅黑" w:hAnsi="微软雅黑" w:eastAsia="微软雅黑"/>
                <w:lang w:eastAsia="zh-Hans"/>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p>
          <w:p>
            <w:pPr>
              <w:jc w:val="center"/>
              <w:rPr>
                <w:rFonts w:ascii="微软雅黑" w:hAnsi="微软雅黑" w:eastAsia="微软雅黑"/>
                <w:sz w:val="18"/>
                <w:szCs w:val="18"/>
              </w:rPr>
            </w:pPr>
            <w:r>
              <w:rPr>
                <w:rFonts w:hint="eastAsia" w:ascii="微软雅黑" w:hAnsi="微软雅黑" w:eastAsia="微软雅黑"/>
                <w:sz w:val="18"/>
                <w:szCs w:val="18"/>
                <w:lang w:eastAsia="zh-Hans"/>
              </w:rPr>
              <w:t>初始状态</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生成暂估单后传NCC</w:t>
            </w:r>
          </w:p>
        </w:tc>
        <w:tc>
          <w:tcPr>
            <w:tcW w:w="1974" w:type="dxa"/>
            <w:vAlign w:val="center"/>
          </w:tcPr>
          <w:p>
            <w:pPr>
              <w:numPr>
                <w:ilvl w:val="0"/>
                <w:numId w:val="8"/>
              </w:numPr>
              <w:jc w:val="center"/>
              <w:rPr>
                <w:rFonts w:ascii="微软雅黑" w:hAnsi="微软雅黑" w:eastAsia="微软雅黑"/>
                <w:sz w:val="18"/>
                <w:szCs w:val="18"/>
              </w:rPr>
            </w:pPr>
            <w:r>
              <w:rPr>
                <w:rFonts w:hint="eastAsia" w:ascii="微软雅黑" w:hAnsi="微软雅黑" w:eastAsia="微软雅黑"/>
                <w:sz w:val="18"/>
                <w:szCs w:val="18"/>
              </w:rPr>
              <w:t>To Be Write Off</w:t>
            </w:r>
          </w:p>
          <w:p>
            <w:pPr>
              <w:jc w:val="center"/>
              <w:rPr>
                <w:rFonts w:ascii="微软雅黑" w:hAnsi="微软雅黑" w:eastAsia="微软雅黑"/>
                <w:sz w:val="18"/>
                <w:szCs w:val="18"/>
              </w:rPr>
            </w:pPr>
            <w:r>
              <w:rPr>
                <w:rFonts w:hint="eastAsia" w:ascii="微软雅黑" w:hAnsi="微软雅黑" w:eastAsia="微软雅黑"/>
                <w:sz w:val="18"/>
                <w:szCs w:val="18"/>
              </w:rPr>
              <w:t>待冲销</w:t>
            </w:r>
          </w:p>
        </w:tc>
        <w:tc>
          <w:tcPr>
            <w:tcW w:w="3991" w:type="dxa"/>
            <w:vAlign w:val="center"/>
          </w:tcPr>
          <w:p>
            <w:pPr>
              <w:rPr>
                <w:rFonts w:ascii="微软雅黑" w:hAnsi="微软雅黑" w:eastAsia="微软雅黑"/>
                <w:sz w:val="18"/>
                <w:szCs w:val="18"/>
              </w:rPr>
            </w:pPr>
            <w:r>
              <w:rPr>
                <w:rFonts w:hint="eastAsia" w:ascii="微软雅黑" w:hAnsi="微软雅黑" w:eastAsia="微软雅黑"/>
                <w:sz w:val="18"/>
                <w:szCs w:val="18"/>
              </w:rPr>
              <w:t>结算单审核通过后，冲销状态为</w:t>
            </w:r>
            <w:r>
              <w:rPr>
                <w:rFonts w:hint="eastAsia" w:ascii="微软雅黑" w:hAnsi="微软雅黑" w:eastAsia="微软雅黑"/>
                <w:sz w:val="18"/>
                <w:szCs w:val="18"/>
                <w:lang w:eastAsia="zh-Hans"/>
              </w:rPr>
              <w:t>「1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 xml:space="preserve">ginal </w:t>
            </w:r>
            <w:r>
              <w:rPr>
                <w:rFonts w:hint="eastAsia" w:ascii="微软雅黑" w:hAnsi="微软雅黑" w:eastAsia="微软雅黑"/>
                <w:sz w:val="18"/>
                <w:szCs w:val="18"/>
                <w:lang w:eastAsia="zh-Hans"/>
              </w:rPr>
              <w:t>初始状态」</w:t>
            </w:r>
            <w:r>
              <w:rPr>
                <w:rFonts w:hint="eastAsia" w:ascii="微软雅黑" w:hAnsi="微软雅黑" w:eastAsia="微软雅黑"/>
                <w:sz w:val="18"/>
                <w:szCs w:val="18"/>
              </w:rPr>
              <w:t>，此时的结算单可用于生成暂估单。暂估单生成后送NCC，暂估金额进入暂估池。此时对应的结算单状态变更为</w:t>
            </w:r>
            <w:r>
              <w:rPr>
                <w:rFonts w:hint="eastAsia" w:ascii="微软雅黑" w:hAnsi="微软雅黑" w:eastAsia="微软雅黑"/>
                <w:sz w:val="18"/>
                <w:szCs w:val="18"/>
                <w:lang w:eastAsia="zh-Hans"/>
              </w:rPr>
              <w:t>「</w:t>
            </w:r>
            <w:r>
              <w:rPr>
                <w:rFonts w:hint="eastAsia" w:ascii="微软雅黑" w:hAnsi="微软雅黑" w:eastAsia="微软雅黑"/>
                <w:sz w:val="18"/>
                <w:szCs w:val="18"/>
              </w:rPr>
              <w:t>2-To Be Write Off待冲销</w:t>
            </w:r>
            <w:r>
              <w:rPr>
                <w:rFonts w:hint="eastAsia" w:ascii="微软雅黑" w:hAnsi="微软雅黑" w:eastAsia="微软雅黑"/>
                <w:sz w:val="18"/>
                <w:szCs w:val="18"/>
                <w:lang w:eastAsia="zh-Hans"/>
              </w:rPr>
              <w:t>」</w:t>
            </w:r>
            <w:r>
              <w:rPr>
                <w:rFonts w:hint="eastAsia" w:ascii="微软雅黑" w:hAnsi="微软雅黑" w:eastAsia="微软雅黑"/>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vMerge w:val="restart"/>
            <w:vAlign w:val="center"/>
          </w:tcPr>
          <w:p>
            <w:pPr>
              <w:jc w:val="center"/>
              <w:rPr>
                <w:rFonts w:ascii="微软雅黑" w:hAnsi="微软雅黑" w:eastAsia="微软雅黑"/>
                <w:sz w:val="18"/>
                <w:szCs w:val="18"/>
              </w:rPr>
            </w:pPr>
            <w:r>
              <w:rPr>
                <w:rFonts w:hint="eastAsia" w:ascii="微软雅黑" w:hAnsi="微软雅黑" w:eastAsia="微软雅黑"/>
                <w:sz w:val="18"/>
                <w:szCs w:val="18"/>
              </w:rPr>
              <w:t>2-To Be Write Off</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待冲销</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送NCC失败</w:t>
            </w:r>
          </w:p>
        </w:tc>
        <w:tc>
          <w:tcPr>
            <w:tcW w:w="197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ginal</w:t>
            </w:r>
          </w:p>
          <w:p>
            <w:pPr>
              <w:jc w:val="center"/>
              <w:rPr>
                <w:rFonts w:ascii="微软雅黑" w:hAnsi="微软雅黑" w:eastAsia="微软雅黑"/>
                <w:sz w:val="18"/>
                <w:szCs w:val="18"/>
              </w:rPr>
            </w:pPr>
            <w:r>
              <w:rPr>
                <w:rFonts w:hint="eastAsia" w:ascii="微软雅黑" w:hAnsi="微软雅黑" w:eastAsia="微软雅黑"/>
                <w:sz w:val="18"/>
                <w:szCs w:val="18"/>
                <w:lang w:eastAsia="zh-Hans"/>
              </w:rPr>
              <w:t>初始状态</w:t>
            </w:r>
          </w:p>
        </w:tc>
        <w:tc>
          <w:tcPr>
            <w:tcW w:w="3991" w:type="dxa"/>
            <w:vAlign w:val="center"/>
          </w:tcPr>
          <w:p>
            <w:pPr>
              <w:rPr>
                <w:rFonts w:ascii="微软雅黑" w:hAnsi="微软雅黑" w:eastAsia="微软雅黑"/>
                <w:sz w:val="18"/>
                <w:szCs w:val="18"/>
              </w:rPr>
            </w:pPr>
            <w:r>
              <w:rPr>
                <w:rFonts w:hint="eastAsia" w:ascii="微软雅黑" w:hAnsi="微软雅黑" w:eastAsia="微软雅黑"/>
                <w:sz w:val="18"/>
                <w:szCs w:val="18"/>
              </w:rPr>
              <w:t>暂估单传NCC后，对应的结算单状态为</w:t>
            </w:r>
            <w:r>
              <w:rPr>
                <w:rFonts w:hint="eastAsia" w:ascii="微软雅黑" w:hAnsi="微软雅黑" w:eastAsia="微软雅黑"/>
                <w:sz w:val="18"/>
                <w:szCs w:val="18"/>
                <w:lang w:eastAsia="zh-Hans"/>
              </w:rPr>
              <w:t>「</w:t>
            </w:r>
            <w:r>
              <w:rPr>
                <w:rFonts w:hint="eastAsia" w:ascii="微软雅黑" w:hAnsi="微软雅黑" w:eastAsia="微软雅黑"/>
                <w:sz w:val="18"/>
                <w:szCs w:val="18"/>
              </w:rPr>
              <w:t>2-To Be Write Off待冲销</w:t>
            </w:r>
            <w:r>
              <w:rPr>
                <w:rFonts w:hint="eastAsia" w:ascii="微软雅黑" w:hAnsi="微软雅黑" w:eastAsia="微软雅黑"/>
                <w:sz w:val="18"/>
                <w:szCs w:val="18"/>
                <w:lang w:eastAsia="zh-Hans"/>
              </w:rPr>
              <w:t>」</w:t>
            </w:r>
            <w:r>
              <w:rPr>
                <w:rFonts w:hint="eastAsia" w:ascii="微软雅黑" w:hAnsi="微软雅黑" w:eastAsia="微软雅黑"/>
                <w:sz w:val="18"/>
                <w:szCs w:val="18"/>
              </w:rPr>
              <w:t>，如果传NCC失败，则</w:t>
            </w:r>
            <w:r>
              <w:rPr>
                <w:rFonts w:hint="eastAsia" w:ascii="微软雅黑" w:hAnsi="微软雅黑" w:eastAsia="微软雅黑"/>
                <w:sz w:val="18"/>
                <w:szCs w:val="18"/>
                <w:lang w:eastAsia="zh-Hans"/>
              </w:rPr>
              <w:t>结算</w:t>
            </w:r>
            <w:r>
              <w:rPr>
                <w:rFonts w:hint="eastAsia" w:ascii="微软雅黑" w:hAnsi="微软雅黑" w:eastAsia="微软雅黑"/>
                <w:sz w:val="18"/>
                <w:szCs w:val="18"/>
              </w:rPr>
              <w:t>单</w:t>
            </w:r>
            <w:r>
              <w:rPr>
                <w:rFonts w:hint="eastAsia" w:ascii="微软雅黑" w:hAnsi="微软雅黑" w:eastAsia="微软雅黑"/>
                <w:sz w:val="18"/>
                <w:szCs w:val="18"/>
                <w:lang w:eastAsia="zh-Hans"/>
              </w:rPr>
              <w:t>状态回到上一状态，也即「1</w:t>
            </w:r>
            <w:r>
              <w:rPr>
                <w:rFonts w:hint="eastAsia" w:ascii="微软雅黑" w:hAnsi="微软雅黑" w:eastAsia="微软雅黑"/>
                <w:sz w:val="18"/>
                <w:szCs w:val="18"/>
              </w:rPr>
              <w:t>-</w:t>
            </w:r>
            <w:r>
              <w:rPr>
                <w:rFonts w:ascii="微软雅黑" w:hAnsi="微软雅黑" w:eastAsia="微软雅黑"/>
                <w:sz w:val="18"/>
                <w:szCs w:val="18"/>
                <w:lang w:eastAsia="zh-Hans"/>
              </w:rPr>
              <w:t>O</w:t>
            </w:r>
            <w:r>
              <w:rPr>
                <w:rFonts w:hint="eastAsia" w:ascii="微软雅黑" w:hAnsi="微软雅黑" w:eastAsia="微软雅黑"/>
                <w:sz w:val="18"/>
                <w:szCs w:val="18"/>
              </w:rPr>
              <w:t>ri</w:t>
            </w:r>
            <w:r>
              <w:rPr>
                <w:rFonts w:ascii="微软雅黑" w:hAnsi="微软雅黑" w:eastAsia="微软雅黑"/>
                <w:sz w:val="18"/>
                <w:szCs w:val="18"/>
                <w:lang w:eastAsia="zh-Hans"/>
              </w:rPr>
              <w:t xml:space="preserve">ginal </w:t>
            </w:r>
            <w:r>
              <w:rPr>
                <w:rFonts w:hint="eastAsia" w:ascii="微软雅黑" w:hAnsi="微软雅黑" w:eastAsia="微软雅黑"/>
                <w:sz w:val="18"/>
                <w:szCs w:val="18"/>
                <w:lang w:eastAsia="zh-Hans"/>
              </w:rPr>
              <w:t>初始状态」状态；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vMerge w:val="continue"/>
            <w:vAlign w:val="center"/>
          </w:tcPr>
          <w:p>
            <w:pPr>
              <w:jc w:val="center"/>
              <w:rPr>
                <w:rFonts w:ascii="微软雅黑" w:hAnsi="微软雅黑" w:eastAsia="微软雅黑"/>
                <w:sz w:val="18"/>
                <w:szCs w:val="18"/>
              </w:rPr>
            </w:pP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冲销成功</w:t>
            </w:r>
          </w:p>
        </w:tc>
        <w:tc>
          <w:tcPr>
            <w:tcW w:w="1974" w:type="dxa"/>
            <w:vAlign w:val="center"/>
          </w:tcPr>
          <w:p>
            <w:pPr>
              <w:numPr>
                <w:ilvl w:val="0"/>
                <w:numId w:val="8"/>
              </w:numPr>
              <w:jc w:val="center"/>
              <w:rPr>
                <w:rFonts w:ascii="微软雅黑" w:hAnsi="微软雅黑" w:eastAsia="微软雅黑"/>
                <w:sz w:val="18"/>
                <w:szCs w:val="18"/>
              </w:rPr>
            </w:pPr>
            <w:r>
              <w:rPr>
                <w:rFonts w:hint="eastAsia" w:ascii="微软雅黑" w:hAnsi="微软雅黑" w:eastAsia="微软雅黑"/>
                <w:sz w:val="18"/>
                <w:szCs w:val="18"/>
              </w:rPr>
              <w:t>Written Off</w:t>
            </w:r>
          </w:p>
          <w:p>
            <w:pPr>
              <w:jc w:val="center"/>
              <w:rPr>
                <w:rFonts w:ascii="微软雅黑" w:hAnsi="微软雅黑" w:eastAsia="微软雅黑"/>
                <w:sz w:val="18"/>
                <w:szCs w:val="18"/>
              </w:rPr>
            </w:pPr>
            <w:r>
              <w:rPr>
                <w:rFonts w:hint="eastAsia" w:ascii="微软雅黑" w:hAnsi="微软雅黑" w:eastAsia="微软雅黑"/>
                <w:sz w:val="18"/>
                <w:szCs w:val="18"/>
              </w:rPr>
              <w:t>已冲销</w:t>
            </w:r>
          </w:p>
        </w:tc>
        <w:tc>
          <w:tcPr>
            <w:tcW w:w="3991" w:type="dxa"/>
            <w:vAlign w:val="center"/>
          </w:tcPr>
          <w:p>
            <w:pPr>
              <w:rPr>
                <w:rFonts w:ascii="微软雅黑" w:hAnsi="微软雅黑" w:eastAsia="微软雅黑"/>
                <w:sz w:val="18"/>
                <w:szCs w:val="18"/>
              </w:rPr>
            </w:pPr>
            <w:r>
              <w:rPr>
                <w:rFonts w:hint="eastAsia" w:ascii="微软雅黑" w:hAnsi="微软雅黑" w:eastAsia="微软雅黑"/>
                <w:sz w:val="18"/>
                <w:szCs w:val="18"/>
                <w:lang w:eastAsia="zh-Hans"/>
              </w:rPr>
              <w:t>结算</w:t>
            </w:r>
            <w:r>
              <w:rPr>
                <w:rFonts w:hint="eastAsia" w:ascii="微软雅黑" w:hAnsi="微软雅黑" w:eastAsia="微软雅黑"/>
                <w:sz w:val="18"/>
                <w:szCs w:val="18"/>
              </w:rPr>
              <w:t>单</w:t>
            </w:r>
            <w:r>
              <w:rPr>
                <w:rFonts w:hint="eastAsia" w:ascii="微软雅黑" w:hAnsi="微软雅黑" w:eastAsia="微软雅黑"/>
                <w:sz w:val="18"/>
                <w:szCs w:val="18"/>
                <w:lang w:eastAsia="zh-Hans"/>
              </w:rPr>
              <w:t>进入「</w:t>
            </w:r>
            <w:r>
              <w:rPr>
                <w:rFonts w:hint="eastAsia" w:ascii="微软雅黑" w:hAnsi="微软雅黑" w:eastAsia="微软雅黑"/>
                <w:sz w:val="18"/>
                <w:szCs w:val="18"/>
              </w:rPr>
              <w:t>2-To Be Write Off待冲销</w:t>
            </w:r>
            <w:r>
              <w:rPr>
                <w:rFonts w:hint="eastAsia" w:ascii="微软雅黑" w:hAnsi="微软雅黑" w:eastAsia="微软雅黑"/>
                <w:sz w:val="18"/>
                <w:szCs w:val="18"/>
                <w:lang w:eastAsia="zh-Hans"/>
              </w:rPr>
              <w:t>」状态</w:t>
            </w:r>
            <w:r>
              <w:rPr>
                <w:rFonts w:hint="eastAsia" w:ascii="微软雅黑" w:hAnsi="微软雅黑" w:eastAsia="微软雅黑"/>
                <w:sz w:val="18"/>
                <w:szCs w:val="18"/>
              </w:rPr>
              <w:t>后</w:t>
            </w:r>
            <w:r>
              <w:rPr>
                <w:rFonts w:hint="eastAsia" w:ascii="微软雅黑" w:hAnsi="微软雅黑" w:eastAsia="微软雅黑"/>
                <w:sz w:val="18"/>
                <w:szCs w:val="18"/>
                <w:lang w:eastAsia="zh-Hans"/>
              </w:rPr>
              <w:t>，如果</w:t>
            </w:r>
            <w:r>
              <w:rPr>
                <w:rFonts w:hint="eastAsia" w:ascii="微软雅黑" w:hAnsi="微软雅黑" w:eastAsia="微软雅黑"/>
                <w:sz w:val="18"/>
                <w:szCs w:val="18"/>
              </w:rPr>
              <w:t>对应的暂估单在NCC冲销成功</w:t>
            </w:r>
            <w:r>
              <w:rPr>
                <w:rFonts w:hint="eastAsia" w:ascii="微软雅黑" w:hAnsi="微软雅黑" w:eastAsia="微软雅黑"/>
                <w:sz w:val="18"/>
                <w:szCs w:val="18"/>
                <w:lang w:eastAsia="zh-Hans"/>
              </w:rPr>
              <w:t>，则结算</w:t>
            </w:r>
            <w:r>
              <w:rPr>
                <w:rFonts w:hint="eastAsia" w:ascii="微软雅黑" w:hAnsi="微软雅黑" w:eastAsia="微软雅黑"/>
                <w:sz w:val="18"/>
                <w:szCs w:val="18"/>
              </w:rPr>
              <w:t>单</w:t>
            </w:r>
            <w:r>
              <w:rPr>
                <w:rFonts w:hint="eastAsia" w:ascii="微软雅黑" w:hAnsi="微软雅黑" w:eastAsia="微软雅黑"/>
                <w:sz w:val="18"/>
                <w:szCs w:val="18"/>
                <w:lang w:eastAsia="zh-Hans"/>
              </w:rPr>
              <w:t>状态</w:t>
            </w:r>
            <w:r>
              <w:rPr>
                <w:rFonts w:hint="eastAsia" w:ascii="微软雅黑" w:hAnsi="微软雅黑" w:eastAsia="微软雅黑"/>
                <w:sz w:val="18"/>
                <w:szCs w:val="18"/>
              </w:rPr>
              <w:t>变更为</w:t>
            </w:r>
            <w:r>
              <w:rPr>
                <w:rFonts w:hint="eastAsia" w:ascii="微软雅黑" w:hAnsi="微软雅黑" w:eastAsia="微软雅黑"/>
                <w:sz w:val="18"/>
                <w:szCs w:val="18"/>
                <w:lang w:eastAsia="zh-Hans"/>
              </w:rPr>
              <w:t>「</w:t>
            </w:r>
            <w:r>
              <w:rPr>
                <w:rFonts w:hint="eastAsia" w:ascii="微软雅黑" w:hAnsi="微软雅黑" w:eastAsia="微软雅黑"/>
                <w:sz w:val="18"/>
                <w:szCs w:val="18"/>
              </w:rPr>
              <w:t>3-Written Off</w:t>
            </w:r>
            <w:r>
              <w:rPr>
                <w:rFonts w:ascii="微软雅黑" w:hAnsi="微软雅黑" w:eastAsia="微软雅黑"/>
                <w:sz w:val="18"/>
                <w:szCs w:val="18"/>
                <w:lang w:eastAsia="zh-Hans"/>
              </w:rPr>
              <w:t xml:space="preserve"> </w:t>
            </w:r>
            <w:r>
              <w:rPr>
                <w:rFonts w:hint="eastAsia" w:ascii="微软雅黑" w:hAnsi="微软雅黑" w:eastAsia="微软雅黑"/>
                <w:sz w:val="18"/>
                <w:szCs w:val="18"/>
              </w:rPr>
              <w:t>已冲销</w:t>
            </w:r>
            <w:r>
              <w:rPr>
                <w:rFonts w:hint="eastAsia" w:ascii="微软雅黑" w:hAnsi="微软雅黑" w:eastAsia="微软雅黑"/>
                <w:sz w:val="18"/>
                <w:szCs w:val="18"/>
                <w:lang w:eastAsia="zh-Hans"/>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3-Written Off</w:t>
            </w:r>
          </w:p>
          <w:p>
            <w:pPr>
              <w:jc w:val="center"/>
              <w:rPr>
                <w:rFonts w:ascii="微软雅黑" w:hAnsi="微软雅黑" w:eastAsia="微软雅黑"/>
                <w:sz w:val="18"/>
                <w:szCs w:val="18"/>
              </w:rPr>
            </w:pPr>
            <w:r>
              <w:rPr>
                <w:rFonts w:hint="eastAsia" w:ascii="微软雅黑" w:hAnsi="微软雅黑" w:eastAsia="微软雅黑"/>
                <w:sz w:val="18"/>
                <w:szCs w:val="18"/>
              </w:rPr>
              <w:t>已冲销</w:t>
            </w:r>
          </w:p>
        </w:tc>
        <w:tc>
          <w:tcPr>
            <w:tcW w:w="194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无</w:t>
            </w:r>
          </w:p>
        </w:tc>
        <w:tc>
          <w:tcPr>
            <w:tcW w:w="197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结束</w:t>
            </w:r>
          </w:p>
        </w:tc>
        <w:tc>
          <w:tcPr>
            <w:tcW w:w="3991" w:type="dxa"/>
            <w:vAlign w:val="center"/>
          </w:tcPr>
          <w:p>
            <w:pPr>
              <w:rPr>
                <w:rFonts w:ascii="微软雅黑" w:hAnsi="微软雅黑" w:eastAsia="微软雅黑"/>
                <w:sz w:val="18"/>
                <w:szCs w:val="18"/>
                <w:lang w:eastAsia="zh-Hans"/>
              </w:rPr>
            </w:pPr>
            <w:r>
              <w:rPr>
                <w:rFonts w:hint="eastAsia" w:ascii="微软雅黑" w:hAnsi="微软雅黑" w:eastAsia="微软雅黑"/>
                <w:sz w:val="18"/>
                <w:szCs w:val="18"/>
              </w:rPr>
              <w:t>冲销完成后，流程结束；</w:t>
            </w:r>
          </w:p>
        </w:tc>
      </w:tr>
    </w:tbl>
    <w:p>
      <w:pPr>
        <w:rPr>
          <w:lang w:eastAsia="zh-Hans"/>
        </w:rPr>
      </w:pPr>
    </w:p>
    <w:p>
      <w:pPr>
        <w:rPr>
          <w:rFonts w:hint="eastAsia"/>
          <w:lang w:eastAsia="zh-Hans"/>
        </w:rPr>
      </w:pPr>
    </w:p>
    <w:p>
      <w:pPr>
        <w:pStyle w:val="3"/>
        <w:numPr>
          <w:ilvl w:val="1"/>
          <w:numId w:val="4"/>
        </w:numPr>
      </w:pPr>
      <w:bookmarkStart w:id="20" w:name="_Toc112954570"/>
      <w:r>
        <w:rPr>
          <w:rFonts w:hint="eastAsia"/>
        </w:rPr>
        <w:t>实体关系图</w:t>
      </w:r>
      <w:bookmarkEnd w:id="20"/>
    </w:p>
    <w:p>
      <w:pPr>
        <w:jc w:val="center"/>
      </w:pPr>
      <w:r>
        <w:rPr>
          <w:rFonts w:hint="eastAsia"/>
        </w:rPr>
        <w:drawing>
          <wp:inline distT="0" distB="0" distL="114300" distR="114300">
            <wp:extent cx="6110605" cy="3501390"/>
            <wp:effectExtent l="0" t="0" r="444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6111005" cy="3501390"/>
                    </a:xfrm>
                    <a:prstGeom prst="rect">
                      <a:avLst/>
                    </a:prstGeom>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1 </w:t>
      </w:r>
      <w:r>
        <w:rPr>
          <w:rFonts w:hint="eastAsia" w:ascii="微软雅黑" w:hAnsi="微软雅黑" w:eastAsia="微软雅黑"/>
          <w:sz w:val="18"/>
          <w:szCs w:val="18"/>
        </w:rPr>
        <w:t>结算中心实体关系图</w:t>
      </w:r>
    </w:p>
    <w:p>
      <w:pPr>
        <w:rPr>
          <w:rFonts w:ascii="微软雅黑" w:hAnsi="微软雅黑" w:eastAsia="微软雅黑" w:cs="微软雅黑"/>
        </w:rPr>
      </w:pPr>
      <w:r>
        <w:rPr>
          <w:rFonts w:hint="eastAsia" w:ascii="微软雅黑" w:hAnsi="微软雅黑" w:eastAsia="微软雅黑" w:cs="微软雅黑"/>
        </w:rPr>
        <w:t>实体关系图说明：</w:t>
      </w:r>
    </w:p>
    <w:p>
      <w:pPr>
        <w:pStyle w:val="100"/>
        <w:numPr>
          <w:ilvl w:val="0"/>
          <w:numId w:val="9"/>
        </w:numPr>
        <w:ind w:firstLineChars="0"/>
      </w:pPr>
      <w:r>
        <w:rPr>
          <w:rFonts w:ascii="微软雅黑" w:hAnsi="微软雅黑" w:eastAsia="微软雅黑" w:cs="微软雅黑"/>
          <w:color w:val="171A1D"/>
          <w:szCs w:val="21"/>
          <w:shd w:val="clear" w:color="auto" w:fill="FFFFFF"/>
        </w:rPr>
        <w:t>一张计费单据唯一匹配一张合同，一张合同可以匹配多张计费单据，所以计费单据与合同信息为多对一的关系；</w:t>
      </w:r>
    </w:p>
    <w:p>
      <w:pPr>
        <w:pStyle w:val="100"/>
        <w:numPr>
          <w:ilvl w:val="0"/>
          <w:numId w:val="9"/>
        </w:numPr>
        <w:ind w:firstLineChars="0"/>
      </w:pPr>
      <w:r>
        <w:rPr>
          <w:rFonts w:ascii="微软雅黑" w:hAnsi="微软雅黑" w:eastAsia="微软雅黑" w:cs="微软雅黑"/>
          <w:color w:val="171A1D"/>
          <w:szCs w:val="21"/>
          <w:shd w:val="clear" w:color="auto" w:fill="FFFFFF"/>
        </w:rPr>
        <w:t>一张计费单据结合计费单据关联的合同信息可生成唯一的计费凭据，所以计费单据与计费凭据为一对一的关系；</w:t>
      </w:r>
    </w:p>
    <w:p>
      <w:pPr>
        <w:pStyle w:val="100"/>
        <w:numPr>
          <w:ilvl w:val="0"/>
          <w:numId w:val="9"/>
        </w:numPr>
        <w:ind w:firstLineChars="0"/>
      </w:pPr>
      <w:r>
        <w:rPr>
          <w:rFonts w:ascii="微软雅黑" w:hAnsi="微软雅黑" w:eastAsia="微软雅黑" w:cs="微软雅黑"/>
          <w:color w:val="171A1D"/>
          <w:szCs w:val="21"/>
          <w:shd w:val="clear" w:color="auto" w:fill="FFFFFF"/>
        </w:rPr>
        <w:t>不同的计费单据生成不同的计费凭据，同时一张合同可以匹配多张计费单据，所以合同信息与计费凭据为一对多的关系；</w:t>
      </w:r>
    </w:p>
    <w:p>
      <w:pPr>
        <w:pStyle w:val="100"/>
        <w:numPr>
          <w:ilvl w:val="0"/>
          <w:numId w:val="9"/>
        </w:numPr>
        <w:ind w:firstLineChars="0"/>
      </w:pPr>
      <w:r>
        <w:rPr>
          <w:rFonts w:ascii="微软雅黑" w:hAnsi="微软雅黑" w:eastAsia="微软雅黑" w:cs="微软雅黑"/>
          <w:color w:val="171A1D"/>
          <w:szCs w:val="21"/>
          <w:shd w:val="clear" w:color="auto" w:fill="FFFFFF"/>
        </w:rPr>
        <w:t>一张计费单据包含多种费用项，每种费用项都需生成对应的结算明细，又因为一张计费单据对应唯一的计费凭据，计费凭据也需包含多种费用项且生成多条结算明细，所以计费凭据与结算明细为一对多的关系；</w:t>
      </w:r>
    </w:p>
    <w:p>
      <w:pPr>
        <w:pStyle w:val="100"/>
        <w:numPr>
          <w:ilvl w:val="0"/>
          <w:numId w:val="9"/>
        </w:numPr>
        <w:ind w:firstLineChars="0"/>
      </w:pPr>
      <w:r>
        <w:rPr>
          <w:rFonts w:ascii="微软雅黑" w:hAnsi="微软雅黑" w:eastAsia="微软雅黑" w:cs="微软雅黑"/>
          <w:color w:val="171A1D"/>
          <w:szCs w:val="21"/>
          <w:shd w:val="clear" w:color="auto" w:fill="FFFFFF"/>
        </w:rPr>
        <w:t>一张暂估单由结算明细根据客户、结算月份、业务月份、结算方式等维度汇总而来，且一条结算明细只关联一张暂估单，所以结算明细与暂估单为多对一的关系；</w:t>
      </w:r>
    </w:p>
    <w:p>
      <w:pPr>
        <w:pStyle w:val="100"/>
        <w:numPr>
          <w:ilvl w:val="0"/>
          <w:numId w:val="9"/>
        </w:numPr>
        <w:ind w:firstLineChars="0"/>
      </w:pPr>
      <w:r>
        <w:rPr>
          <w:rFonts w:ascii="微软雅黑" w:hAnsi="微软雅黑" w:eastAsia="微软雅黑" w:cs="微软雅黑"/>
          <w:color w:val="171A1D"/>
          <w:szCs w:val="21"/>
          <w:shd w:val="clear" w:color="auto" w:fill="FFFFFF"/>
        </w:rPr>
        <w:t>账务人员可选择多张暂估单根据客户、结算方式等维度生成对账单，且只允许有正式价的暂估单明细生成对账单，又由于一张暂估单即包含有暂定价明细和正式价明细，所以一张暂估单可允许被多张对账单选择，所以暂估单与对账单为多对多的关系；</w:t>
      </w:r>
    </w:p>
    <w:p>
      <w:pPr>
        <w:pStyle w:val="100"/>
        <w:numPr>
          <w:ilvl w:val="0"/>
          <w:numId w:val="9"/>
        </w:numPr>
        <w:ind w:firstLineChars="0"/>
      </w:pPr>
      <w:r>
        <w:rPr>
          <w:rFonts w:hint="eastAsia" w:ascii="微软雅黑" w:hAnsi="微软雅黑" w:eastAsia="微软雅黑" w:cs="微软雅黑"/>
          <w:color w:val="171A1D"/>
          <w:szCs w:val="21"/>
          <w:shd w:val="clear" w:color="auto" w:fill="FFFFFF"/>
        </w:rPr>
        <w:t>账务人员也可选择多条已有正式价的结算明细直接生成对账单，所以一张对账单可包含多条结算明细，也即结算明细与对账单为多对一的关系；</w:t>
      </w:r>
    </w:p>
    <w:p>
      <w:pPr>
        <w:pStyle w:val="100"/>
        <w:numPr>
          <w:ilvl w:val="0"/>
          <w:numId w:val="9"/>
        </w:numPr>
        <w:ind w:firstLineChars="0"/>
      </w:pPr>
      <w:r>
        <w:rPr>
          <w:rFonts w:ascii="微软雅黑" w:hAnsi="微软雅黑" w:eastAsia="微软雅黑" w:cs="微软雅黑"/>
          <w:color w:val="171A1D"/>
          <w:szCs w:val="21"/>
          <w:shd w:val="clear" w:color="auto" w:fill="FFFFFF"/>
        </w:rPr>
        <w:t>开票申请流程应针对已对账单完成的明细汇总成的应收单（此应收单概念对用户不可见）进行，一张对账单可根据不同维度生成多张应收单，所以对账单与应收单为一对多的关系；</w:t>
      </w:r>
    </w:p>
    <w:p>
      <w:pPr>
        <w:pStyle w:val="100"/>
        <w:numPr>
          <w:ilvl w:val="0"/>
          <w:numId w:val="9"/>
        </w:numPr>
        <w:ind w:firstLineChars="0"/>
      </w:pPr>
      <w:r>
        <w:rPr>
          <w:rFonts w:ascii="微软雅黑" w:hAnsi="微软雅黑" w:eastAsia="微软雅黑" w:cs="微软雅黑"/>
          <w:color w:val="171A1D"/>
          <w:szCs w:val="21"/>
          <w:shd w:val="clear" w:color="auto" w:fill="FFFFFF"/>
        </w:rPr>
        <w:t>由于开票申请流程有整体开票和部分开票两种方式，对于整体开票则一批应收单对应一张开票申请，对于部分开票则一批应收单可对应多张开票申请，故开票申请与应收单为多对多关系；</w:t>
      </w:r>
    </w:p>
    <w:p>
      <w:pPr>
        <w:pStyle w:val="100"/>
        <w:ind w:firstLine="0" w:firstLineChars="0"/>
      </w:pPr>
      <w:r>
        <w:rPr>
          <w:rFonts w:ascii="微软雅黑" w:hAnsi="微软雅黑" w:eastAsia="微软雅黑" w:cs="微软雅黑"/>
          <w:color w:val="171A1D"/>
          <w:szCs w:val="21"/>
          <w:shd w:val="clear" w:color="auto" w:fill="FFFFFF"/>
        </w:rPr>
        <w:t>注：应收单/应付单具体实现方式待与用户沟通后确认。</w:t>
      </w:r>
    </w:p>
    <w:p/>
    <w:p>
      <w:pPr>
        <w:pStyle w:val="3"/>
        <w:numPr>
          <w:ilvl w:val="1"/>
          <w:numId w:val="4"/>
        </w:numPr>
        <w:rPr>
          <w:lang w:eastAsia="zh-Hans"/>
        </w:rPr>
      </w:pPr>
      <w:bookmarkStart w:id="21" w:name="_Toc112954571"/>
      <w:r>
        <w:rPr>
          <w:rFonts w:hint="eastAsia"/>
        </w:rPr>
        <w:t>功能选单及菜单</w:t>
      </w:r>
      <w:bookmarkEnd w:id="21"/>
    </w:p>
    <w:p>
      <w:pPr>
        <w:rPr>
          <w:rFonts w:hint="eastAsia"/>
        </w:rPr>
      </w:pPr>
      <w:r>
        <w:rPr>
          <w:rFonts w:hint="eastAsia"/>
        </w:rPr>
        <w:t>用户进入一级菜单-结算中心，菜单展示如下图所示：</w:t>
      </w:r>
    </w:p>
    <w:p>
      <w:r>
        <w:rPr>
          <w:rFonts w:hint="eastAsia"/>
        </w:rPr>
        <w:t>菜单清单如下：</w:t>
      </w:r>
    </w:p>
    <w:tbl>
      <w:tblPr>
        <w:tblStyle w:val="31"/>
        <w:tblW w:w="9083" w:type="dxa"/>
        <w:tblInd w:w="61" w:type="dxa"/>
        <w:tblLayout w:type="fixed"/>
        <w:tblCellMar>
          <w:top w:w="0" w:type="dxa"/>
          <w:left w:w="0" w:type="dxa"/>
          <w:bottom w:w="0" w:type="dxa"/>
          <w:right w:w="0" w:type="dxa"/>
        </w:tblCellMar>
      </w:tblPr>
      <w:tblGrid>
        <w:gridCol w:w="1049"/>
        <w:gridCol w:w="1785"/>
        <w:gridCol w:w="1782"/>
        <w:gridCol w:w="4467"/>
      </w:tblGrid>
      <w:tr>
        <w:tblPrEx>
          <w:tblCellMar>
            <w:top w:w="0" w:type="dxa"/>
            <w:left w:w="0" w:type="dxa"/>
            <w:bottom w:w="0" w:type="dxa"/>
            <w:right w:w="0" w:type="dxa"/>
          </w:tblCellMar>
        </w:tblPrEx>
        <w:trPr>
          <w:trHeight w:val="210" w:hRule="atLeast"/>
        </w:trPr>
        <w:tc>
          <w:tcPr>
            <w:tcW w:w="10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一级菜单</w:t>
            </w:r>
          </w:p>
        </w:tc>
        <w:tc>
          <w:tcPr>
            <w:tcW w:w="178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二级菜单</w:t>
            </w:r>
          </w:p>
        </w:tc>
        <w:tc>
          <w:tcPr>
            <w:tcW w:w="1782"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三级菜单</w:t>
            </w:r>
          </w:p>
        </w:tc>
        <w:tc>
          <w:tcPr>
            <w:tcW w:w="446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四级菜单</w:t>
            </w:r>
          </w:p>
        </w:tc>
      </w:tr>
      <w:tr>
        <w:tblPrEx>
          <w:tblCellMar>
            <w:top w:w="0" w:type="dxa"/>
            <w:left w:w="0" w:type="dxa"/>
            <w:bottom w:w="0" w:type="dxa"/>
            <w:right w:w="0" w:type="dxa"/>
          </w:tblCellMar>
        </w:tblPrEx>
        <w:trPr>
          <w:trHeight w:val="230"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结算中心</w:t>
            </w: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计费基础档案</w:t>
            </w: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color w:val="000000"/>
                <w:sz w:val="18"/>
                <w:szCs w:val="18"/>
                <w:shd w:val="clear" w:color="auto" w:fill="FFFFFF"/>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FF"/>
                <w:sz w:val="15"/>
                <w:szCs w:val="15"/>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78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78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FF"/>
                <w:sz w:val="15"/>
                <w:szCs w:val="15"/>
              </w:rPr>
            </w:pPr>
          </w:p>
        </w:tc>
      </w:tr>
    </w:tbl>
    <w:p/>
    <w:p>
      <w:pPr>
        <w:pStyle w:val="3"/>
        <w:numPr>
          <w:ilvl w:val="1"/>
          <w:numId w:val="4"/>
        </w:numPr>
      </w:pPr>
      <w:bookmarkStart w:id="22" w:name="_Toc112954572"/>
      <w:r>
        <w:rPr>
          <w:rFonts w:hint="eastAsia"/>
        </w:rPr>
        <w:t>系统公共规则</w:t>
      </w:r>
      <w:bookmarkEnd w:id="22"/>
    </w:p>
    <w:p>
      <w:pPr>
        <w:pStyle w:val="100"/>
        <w:numPr>
          <w:ilvl w:val="0"/>
          <w:numId w:val="10"/>
        </w:numPr>
        <w:spacing w:line="276" w:lineRule="auto"/>
        <w:ind w:firstLineChars="0"/>
      </w:pPr>
      <w:r>
        <w:rPr>
          <w:rFonts w:hint="eastAsia"/>
        </w:rPr>
        <w:t>系统涉及的所有金额、兑换率、比率等字段，都需保留小数点后六位，金额展示时可只展示小数点后两位，并添加千分位；</w:t>
      </w:r>
    </w:p>
    <w:p>
      <w:pPr>
        <w:pStyle w:val="100"/>
        <w:numPr>
          <w:ilvl w:val="0"/>
          <w:numId w:val="10"/>
        </w:numPr>
        <w:spacing w:line="276" w:lineRule="auto"/>
        <w:ind w:firstLineChars="0"/>
      </w:pPr>
      <w:r>
        <w:rPr>
          <w:rFonts w:hint="eastAsia"/>
        </w:rPr>
        <w:t>系统涉及的所有金额、兑换率、比率等，默认值都为0，不允许为空；</w:t>
      </w:r>
    </w:p>
    <w:p>
      <w:pPr>
        <w:pStyle w:val="100"/>
        <w:numPr>
          <w:ilvl w:val="0"/>
          <w:numId w:val="10"/>
        </w:numPr>
        <w:spacing w:line="276" w:lineRule="auto"/>
        <w:ind w:firstLineChars="0"/>
      </w:pPr>
      <w:r>
        <w:rPr>
          <w:rFonts w:hint="eastAsia"/>
        </w:rPr>
        <w:t>系统内所有金额字段均不允许使用科学计数法展示；</w:t>
      </w:r>
    </w:p>
    <w:p>
      <w:pPr>
        <w:pStyle w:val="100"/>
        <w:numPr>
          <w:ilvl w:val="0"/>
          <w:numId w:val="10"/>
        </w:numPr>
        <w:spacing w:line="276" w:lineRule="auto"/>
        <w:ind w:firstLineChars="0"/>
      </w:pPr>
      <w:r>
        <w:rPr>
          <w:rFonts w:hint="eastAsia"/>
        </w:rPr>
        <w:t>系统涉及的各基础数据及业务数据表，都需增加创建用户、修改用户、创建日期、修改日期、备注等字段记录调整轨迹；</w:t>
      </w:r>
    </w:p>
    <w:p>
      <w:pPr>
        <w:pStyle w:val="100"/>
        <w:numPr>
          <w:ilvl w:val="0"/>
          <w:numId w:val="10"/>
        </w:numPr>
        <w:spacing w:line="276" w:lineRule="auto"/>
        <w:ind w:firstLineChars="0"/>
      </w:pPr>
      <w:r>
        <w:rPr>
          <w:rFonts w:hint="eastAsia"/>
        </w:rPr>
        <w:t>系统涉及的所有删除、作废等操作，都不允许直接删除对应的数据库数据，必须采用逻辑删除，也即使用状态位标识删除的数据，以无效状态代替实际删除操作；</w:t>
      </w:r>
    </w:p>
    <w:p>
      <w:pPr>
        <w:pStyle w:val="100"/>
        <w:numPr>
          <w:ilvl w:val="0"/>
          <w:numId w:val="10"/>
        </w:numPr>
        <w:spacing w:line="276" w:lineRule="auto"/>
        <w:ind w:firstLineChars="0"/>
      </w:pPr>
      <w:r>
        <w:rPr>
          <w:rFonts w:hint="eastAsia"/>
        </w:rPr>
        <w:t>所有查询功能，都支持查询结果导出（Excel清单），查询结果字段可手工调整，默认展示关键字段，其它字段可在结果列表手工选择，并支持点击列表排序；</w:t>
      </w:r>
    </w:p>
    <w:p>
      <w:pPr>
        <w:pStyle w:val="100"/>
        <w:numPr>
          <w:ilvl w:val="0"/>
          <w:numId w:val="10"/>
        </w:numPr>
        <w:spacing w:line="276" w:lineRule="auto"/>
        <w:ind w:firstLineChars="0"/>
      </w:pPr>
      <w:r>
        <w:rPr>
          <w:rFonts w:hint="eastAsia"/>
        </w:rPr>
        <w:t>所有页面必填项都使用红色</w:t>
      </w:r>
      <w:r>
        <w:rPr>
          <w:rFonts w:hint="eastAsia"/>
          <w:color w:val="FF0000"/>
        </w:rPr>
        <w:t>*</w:t>
      </w:r>
      <w:r>
        <w:rPr>
          <w:rFonts w:hint="eastAsia"/>
        </w:rPr>
        <w:t>标识，只读域采用灰色底色标识；</w:t>
      </w:r>
    </w:p>
    <w:p>
      <w:pPr>
        <w:pStyle w:val="100"/>
        <w:numPr>
          <w:ilvl w:val="0"/>
          <w:numId w:val="10"/>
        </w:numPr>
        <w:spacing w:line="276" w:lineRule="auto"/>
        <w:ind w:firstLineChars="0"/>
      </w:pPr>
      <w:r>
        <w:rPr>
          <w:rFonts w:hint="eastAsia"/>
        </w:rPr>
        <w:t>文档中字段类型为选择域的字段（一般为基础数据，如机构、车型、各种业务类型等），都需支持通过录入内容进行模糊搜索，然后列出模糊搜索结果供用户选择，具体展示方式在具体字段描述中确定（可只显示N</w:t>
      </w:r>
      <w:r>
        <w:t>ame</w:t>
      </w:r>
      <w:r>
        <w:rPr>
          <w:rFonts w:hint="eastAsia"/>
        </w:rPr>
        <w:t>或者以C</w:t>
      </w:r>
      <w:r>
        <w:t>ode-Name</w:t>
      </w:r>
      <w:r>
        <w:rPr>
          <w:rFonts w:hint="eastAsia"/>
        </w:rPr>
        <w:t>方式展示）；</w:t>
      </w:r>
    </w:p>
    <w:p>
      <w:pPr>
        <w:pStyle w:val="100"/>
        <w:numPr>
          <w:ilvl w:val="0"/>
          <w:numId w:val="10"/>
        </w:numPr>
        <w:spacing w:line="276" w:lineRule="auto"/>
        <w:ind w:firstLineChars="0"/>
      </w:pPr>
      <w:r>
        <w:rPr>
          <w:rFonts w:hint="eastAsia"/>
        </w:rPr>
        <w:t>所有涉及操作流程流转、数据变更的按钮（如：保存、删除、提交、提交上级、下发修改等）都需增加操作提示，具体提示内容为「是否进行X</w:t>
      </w:r>
      <w:r>
        <w:t>X</w:t>
      </w:r>
      <w:r>
        <w:rPr>
          <w:rFonts w:hint="eastAsia"/>
        </w:rPr>
        <w:t>操作？」，选择确定后再进行相应操作处理。单纯查看或者下载相关按钮（如：点击各超链接、查看、下载、上传影像、打印等）可不进行提示；</w:t>
      </w:r>
    </w:p>
    <w:p>
      <w:pPr>
        <w:pStyle w:val="100"/>
        <w:numPr>
          <w:ilvl w:val="0"/>
          <w:numId w:val="10"/>
        </w:numPr>
        <w:spacing w:line="276" w:lineRule="auto"/>
        <w:ind w:firstLineChars="0"/>
      </w:pPr>
      <w:r>
        <w:rPr>
          <w:rFonts w:hint="eastAsia"/>
        </w:rPr>
        <w:t>查询条件中，所有下拉列表默认值都为「所有」，如有特殊情况则会在具体功能模块的字段描述-规则及逻辑中描述说明；</w:t>
      </w:r>
    </w:p>
    <w:p>
      <w:pPr>
        <w:pStyle w:val="100"/>
        <w:numPr>
          <w:ilvl w:val="0"/>
          <w:numId w:val="10"/>
        </w:numPr>
        <w:spacing w:line="276" w:lineRule="auto"/>
        <w:ind w:firstLineChars="0"/>
      </w:pPr>
      <w:r>
        <w:rPr>
          <w:rFonts w:hint="eastAsia"/>
        </w:rPr>
        <w:t>针对超链接或按钮，如果点击后为查看或者提示信息，则可直接弹出页面内模态窗口展示信息，如果为处理页面，则需在新标签面打开新页面（或通过打开页面内Tab页形式）进行处理；</w:t>
      </w:r>
    </w:p>
    <w:p>
      <w:pPr>
        <w:pStyle w:val="100"/>
        <w:numPr>
          <w:ilvl w:val="0"/>
          <w:numId w:val="10"/>
        </w:numPr>
        <w:spacing w:line="276" w:lineRule="auto"/>
        <w:ind w:firstLineChars="0"/>
      </w:pPr>
      <w:r>
        <w:rPr>
          <w:rFonts w:hint="eastAsia"/>
        </w:rPr>
        <w:t>涉及单证打印功能时，需先进行单证预览，然后再进行打印操作，同时在单证预览时需提供下载按钮，可直接下载单证到本地；（如果采用东风自有平台打印功能，则以东风自有平台打印功能逻辑为准）</w:t>
      </w:r>
    </w:p>
    <w:p>
      <w:pPr>
        <w:pStyle w:val="100"/>
        <w:numPr>
          <w:ilvl w:val="0"/>
          <w:numId w:val="10"/>
        </w:numPr>
        <w:spacing w:line="276" w:lineRule="auto"/>
        <w:ind w:firstLineChars="0"/>
      </w:pPr>
      <w:r>
        <w:rPr>
          <w:rFonts w:hint="eastAsia"/>
        </w:rPr>
        <w:t>对于单纯用作展示的字段（如：查询结果列表、详情页面等），如果字段内容太长，则可折行显示，如果不能折行或者折行依然不能展示完整内容，则将多余内容用「</w:t>
      </w:r>
      <w:r>
        <w:t>…</w:t>
      </w:r>
      <w:r>
        <w:rPr>
          <w:rFonts w:hint="eastAsia"/>
        </w:rPr>
        <w:t>」替代，同时支持鼠标指到该字段显示完整内容的功能；</w:t>
      </w:r>
    </w:p>
    <w:p>
      <w:pPr>
        <w:pStyle w:val="3"/>
        <w:numPr>
          <w:ilvl w:val="1"/>
          <w:numId w:val="4"/>
        </w:numPr>
      </w:pPr>
      <w:bookmarkStart w:id="23" w:name="_Toc112954573"/>
      <w:r>
        <w:rPr>
          <w:rFonts w:hint="eastAsia"/>
        </w:rPr>
        <w:t>计费基础档案</w:t>
      </w:r>
      <w:bookmarkEnd w:id="23"/>
    </w:p>
    <w:p>
      <w:pPr>
        <w:pStyle w:val="4"/>
        <w:numPr>
          <w:ilvl w:val="2"/>
          <w:numId w:val="4"/>
        </w:numPr>
        <w:rPr>
          <w:lang w:eastAsia="zh-CN"/>
        </w:rPr>
      </w:pPr>
      <w:bookmarkStart w:id="24" w:name="_Toc112954574"/>
      <w:r>
        <w:rPr>
          <w:lang w:eastAsia="zh-CN"/>
        </w:rPr>
        <w:t>城市能源价格</w:t>
      </w:r>
      <w:bookmarkEnd w:id="24"/>
    </w:p>
    <w:p/>
    <w:p/>
    <w:p>
      <w:pPr>
        <w:pStyle w:val="5"/>
        <w:numPr>
          <w:ilvl w:val="3"/>
          <w:numId w:val="4"/>
        </w:numPr>
        <w:rPr>
          <w:lang w:eastAsia="zh-Hans"/>
        </w:rPr>
      </w:pPr>
      <w:r>
        <w:rPr>
          <w:rFonts w:hint="eastAsia"/>
        </w:rPr>
        <w:t>功能描述</w:t>
      </w:r>
    </w:p>
    <w:p/>
    <w:p/>
    <w:p>
      <w:pPr>
        <w:pStyle w:val="5"/>
        <w:numPr>
          <w:ilvl w:val="3"/>
          <w:numId w:val="4"/>
        </w:numPr>
        <w:rPr>
          <w:lang w:eastAsia="zh-Hans"/>
        </w:rPr>
      </w:pPr>
      <w:r>
        <w:rPr>
          <w:rFonts w:hint="eastAsia"/>
        </w:rPr>
        <w:t>业务场景</w:t>
      </w:r>
    </w:p>
    <w:p/>
    <w:p/>
    <w:p>
      <w:pPr>
        <w:pStyle w:val="5"/>
        <w:numPr>
          <w:ilvl w:val="3"/>
          <w:numId w:val="4"/>
        </w:numPr>
        <w:rPr>
          <w:lang w:eastAsia="zh-Hans"/>
        </w:rPr>
      </w:pPr>
      <w:r>
        <w:rPr>
          <w:rFonts w:hint="eastAsia"/>
        </w:rPr>
        <w:t>流程图</w:t>
      </w:r>
    </w:p>
    <w:p/>
    <w:p/>
    <w:p>
      <w:pPr>
        <w:pStyle w:val="5"/>
        <w:numPr>
          <w:ilvl w:val="3"/>
          <w:numId w:val="4"/>
        </w:numPr>
        <w:rPr>
          <w:lang w:eastAsia="zh-Hans"/>
        </w:rPr>
      </w:pPr>
      <w:r>
        <w:rPr>
          <w:rFonts w:hint="eastAsia"/>
        </w:rPr>
        <w:t>原型图</w:t>
      </w:r>
    </w:p>
    <w:p>
      <w:r>
        <w:drawing>
          <wp:inline distT="0" distB="0" distL="0" distR="0">
            <wp:extent cx="6110605" cy="3339465"/>
            <wp:effectExtent l="0" t="0" r="444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
      <w:pPr>
        <w:pStyle w:val="5"/>
        <w:numPr>
          <w:ilvl w:val="3"/>
          <w:numId w:val="4"/>
        </w:numPr>
        <w:rPr>
          <w:lang w:eastAsia="zh-Hans"/>
        </w:rPr>
      </w:pPr>
      <w:r>
        <w:rPr>
          <w:rFonts w:hint="eastAsia"/>
        </w:rPr>
        <w:t>字段描述及业务规则</w:t>
      </w:r>
    </w:p>
    <w:p>
      <w:r>
        <w:rPr>
          <w:rFonts w:hint="eastAsia"/>
        </w:rPr>
        <w:t>字段描述如下：</w:t>
      </w:r>
    </w:p>
    <w:tbl>
      <w:tblPr>
        <w:tblStyle w:val="31"/>
        <w:tblW w:w="96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605"/>
        <w:gridCol w:w="1073"/>
        <w:gridCol w:w="1926"/>
        <w:gridCol w:w="916"/>
        <w:gridCol w:w="956"/>
        <w:gridCol w:w="956"/>
        <w:gridCol w:w="3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333" w:hRule="atLeast"/>
          <w:jc w:val="center"/>
        </w:trPr>
        <w:tc>
          <w:tcPr>
            <w:tcW w:w="9628" w:type="dxa"/>
            <w:gridSpan w:val="7"/>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城市能源价格查询条件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333" w:hRule="atLeast"/>
          <w:jc w:val="center"/>
        </w:trPr>
        <w:tc>
          <w:tcPr>
            <w:tcW w:w="599" w:type="dxa"/>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rPr>
                <w:kern w:val="0"/>
                <w:szCs w:val="21"/>
              </w:rPr>
            </w:pPr>
            <w:r>
              <w:rPr>
                <w:rFonts w:hint="eastAsia" w:ascii="宋体" w:hAnsi="宋体"/>
                <w:color w:val="000000"/>
                <w:kern w:val="0"/>
                <w:sz w:val="15"/>
                <w:szCs w:val="15"/>
              </w:rPr>
              <w:t>支持手工录入文本进行模糊搜索，模糊搜索范围为xx省或xx市；</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spacing w:line="315" w:lineRule="atLeast"/>
              <w:jc w:val="left"/>
              <w:rPr>
                <w:kern w:val="0"/>
                <w:szCs w:val="21"/>
              </w:rPr>
            </w:pPr>
            <w:r>
              <w:rPr>
                <w:rFonts w:hint="eastAsia" w:ascii="宋体" w:hAnsi="宋体"/>
                <w:color w:val="000000"/>
                <w:kern w:val="0"/>
                <w:sz w:val="15"/>
                <w:szCs w:val="15"/>
              </w:rPr>
              <w:t>支持手工录入文本进行模糊搜索，模糊搜索范围为xx市；</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能源类型</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汽油、柴油号数以及其他能源；</w:t>
            </w:r>
          </w:p>
          <w:p>
            <w:pPr>
              <w:widowControl/>
              <w:spacing w:line="315" w:lineRule="atLeast"/>
              <w:jc w:val="left"/>
              <w:rPr>
                <w:kern w:val="0"/>
                <w:szCs w:val="21"/>
              </w:rPr>
            </w:pPr>
            <w:r>
              <w:rPr>
                <w:rFonts w:ascii="PingFang SC" w:hAnsi="PingFang SC"/>
                <w:kern w:val="0"/>
                <w:sz w:val="15"/>
                <w:szCs w:val="15"/>
              </w:rPr>
              <w:t>可选值如下：</w:t>
            </w:r>
          </w:p>
          <w:tbl>
            <w:tblPr>
              <w:tblStyle w:val="31"/>
              <w:tblW w:w="2956"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1416"/>
              <w:gridCol w:w="1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6" w:type="dxa"/>
                  <w:shd w:val="clear" w:color="auto" w:fill="BEBEBE"/>
                  <w:tcMar>
                    <w:top w:w="0" w:type="dxa"/>
                    <w:left w:w="108" w:type="dxa"/>
                    <w:bottom w:w="0" w:type="dxa"/>
                    <w:right w:w="108" w:type="dxa"/>
                  </w:tcMar>
                </w:tcPr>
                <w:p>
                  <w:pPr>
                    <w:widowControl/>
                    <w:spacing w:line="315" w:lineRule="atLeast"/>
                    <w:jc w:val="left"/>
                    <w:rPr>
                      <w:kern w:val="0"/>
                      <w:szCs w:val="21"/>
                    </w:rPr>
                  </w:pPr>
                  <w:r>
                    <w:rPr>
                      <w:b/>
                      <w:bCs/>
                      <w:kern w:val="0"/>
                      <w:sz w:val="15"/>
                      <w:szCs w:val="15"/>
                    </w:rPr>
                    <w:t>C</w:t>
                  </w:r>
                  <w:r>
                    <w:rPr>
                      <w:rFonts w:ascii="PingFang SC" w:hAnsi="PingFang SC"/>
                      <w:b/>
                      <w:bCs/>
                      <w:kern w:val="0"/>
                      <w:sz w:val="15"/>
                      <w:szCs w:val="15"/>
                    </w:rPr>
                    <w:t>ode</w:t>
                  </w:r>
                </w:p>
              </w:tc>
              <w:tc>
                <w:tcPr>
                  <w:tcW w:w="1540" w:type="dxa"/>
                  <w:shd w:val="clear" w:color="auto" w:fill="BEBEBE"/>
                  <w:tcMar>
                    <w:top w:w="0" w:type="dxa"/>
                    <w:left w:w="108" w:type="dxa"/>
                    <w:bottom w:w="0" w:type="dxa"/>
                    <w:right w:w="108" w:type="dxa"/>
                  </w:tcMar>
                </w:tcPr>
                <w:p>
                  <w:pPr>
                    <w:widowControl/>
                    <w:spacing w:line="315" w:lineRule="atLeast"/>
                    <w:jc w:val="left"/>
                    <w:rPr>
                      <w:kern w:val="0"/>
                      <w:szCs w:val="21"/>
                    </w:rPr>
                  </w:pPr>
                  <w:r>
                    <w:rPr>
                      <w:rFonts w:ascii="PingFang SC" w:hAnsi="PingFang SC"/>
                      <w:b/>
                      <w:bCs/>
                      <w:kern w:val="0"/>
                      <w:sz w:val="15"/>
                      <w:szCs w:val="15"/>
                    </w:rPr>
                    <w:t>柴油号数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1</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2</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3</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4</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5</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6</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7</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汽油</w:t>
                  </w:r>
                  <w:r>
                    <w:rPr>
                      <w:kern w:val="0"/>
                      <w:sz w:val="15"/>
                      <w:szCs w:val="15"/>
                    </w:rPr>
                    <w:t>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8</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汽油</w:t>
                  </w:r>
                  <w:r>
                    <w:rPr>
                      <w:kern w:val="0"/>
                      <w:sz w:val="15"/>
                      <w:szCs w:val="15"/>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9</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汽油</w:t>
                  </w:r>
                  <w:r>
                    <w:rPr>
                      <w:kern w:val="0"/>
                      <w:sz w:val="15"/>
                      <w:szCs w:val="15"/>
                    </w:rPr>
                    <w: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16"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1</w:t>
                  </w:r>
                  <w:r>
                    <w:rPr>
                      <w:kern w:val="0"/>
                      <w:sz w:val="15"/>
                      <w:szCs w:val="15"/>
                    </w:rPr>
                    <w:t>0</w:t>
                  </w:r>
                </w:p>
              </w:tc>
              <w:tc>
                <w:tcPr>
                  <w:tcW w:w="1540"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电</w:t>
                  </w:r>
                </w:p>
              </w:tc>
            </w:tr>
          </w:tbl>
          <w:p>
            <w:pPr>
              <w:widowControl/>
              <w:spacing w:line="315" w:lineRule="atLeast"/>
              <w:jc w:val="left"/>
              <w:rPr>
                <w:kern w:val="0"/>
                <w:szCs w:val="21"/>
              </w:rPr>
            </w:pPr>
            <w:r>
              <w:rPr>
                <w:rFonts w:ascii="PingFang SC" w:hAnsi="PingFang SC"/>
                <w:kern w:val="0"/>
                <w:sz w:val="15"/>
                <w:szCs w:val="15"/>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状态</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多选域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城市能源价格档案状态，允许多选</w:t>
            </w:r>
          </w:p>
          <w:tbl>
            <w:tblPr>
              <w:tblStyle w:val="31"/>
              <w:tblW w:w="2956"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1478"/>
              <w:gridCol w:w="1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78" w:type="dxa"/>
                  <w:shd w:val="clear" w:color="auto" w:fill="BEBEBE"/>
                  <w:tcMar>
                    <w:top w:w="0" w:type="dxa"/>
                    <w:left w:w="108" w:type="dxa"/>
                    <w:bottom w:w="0" w:type="dxa"/>
                    <w:right w:w="108" w:type="dxa"/>
                  </w:tcMar>
                </w:tcPr>
                <w:p>
                  <w:pPr>
                    <w:widowControl/>
                    <w:spacing w:line="315" w:lineRule="atLeast"/>
                    <w:jc w:val="left"/>
                    <w:rPr>
                      <w:kern w:val="0"/>
                      <w:szCs w:val="21"/>
                    </w:rPr>
                  </w:pPr>
                  <w:r>
                    <w:rPr>
                      <w:b/>
                      <w:bCs/>
                      <w:kern w:val="0"/>
                      <w:sz w:val="15"/>
                      <w:szCs w:val="15"/>
                    </w:rPr>
                    <w:t>C</w:t>
                  </w:r>
                  <w:r>
                    <w:rPr>
                      <w:rFonts w:ascii="PingFang SC" w:hAnsi="PingFang SC"/>
                      <w:b/>
                      <w:bCs/>
                      <w:kern w:val="0"/>
                      <w:sz w:val="15"/>
                      <w:szCs w:val="15"/>
                    </w:rPr>
                    <w:t>ode</w:t>
                  </w:r>
                </w:p>
              </w:tc>
              <w:tc>
                <w:tcPr>
                  <w:tcW w:w="1478" w:type="dxa"/>
                  <w:shd w:val="clear" w:color="auto" w:fill="BEBEBE"/>
                  <w:tcMar>
                    <w:top w:w="0" w:type="dxa"/>
                    <w:left w:w="108" w:type="dxa"/>
                    <w:bottom w:w="0" w:type="dxa"/>
                    <w:right w:w="108" w:type="dxa"/>
                  </w:tcMar>
                </w:tcPr>
                <w:p>
                  <w:pPr>
                    <w:widowControl/>
                    <w:spacing w:line="315" w:lineRule="atLeast"/>
                    <w:jc w:val="left"/>
                    <w:rPr>
                      <w:kern w:val="0"/>
                      <w:szCs w:val="21"/>
                    </w:rPr>
                  </w:pPr>
                  <w:r>
                    <w:rPr>
                      <w:rFonts w:ascii="PingFang SC" w:hAnsi="PingFang SC"/>
                      <w:b/>
                      <w:bCs/>
                      <w:kern w:val="0"/>
                      <w:sz w:val="15"/>
                      <w:szCs w:val="15"/>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78"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1</w:t>
                  </w:r>
                </w:p>
              </w:tc>
              <w:tc>
                <w:tcPr>
                  <w:tcW w:w="1478"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478"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2</w:t>
                  </w:r>
                </w:p>
              </w:tc>
              <w:tc>
                <w:tcPr>
                  <w:tcW w:w="1478" w:type="dxa"/>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已使用</w:t>
                  </w:r>
                </w:p>
              </w:tc>
            </w:tr>
          </w:tbl>
          <w:p>
            <w:pPr>
              <w:widowControl/>
              <w:spacing w:line="315" w:lineRule="atLeast"/>
              <w:jc w:val="left"/>
              <w:rPr>
                <w:kern w:val="0"/>
                <w:szCs w:val="21"/>
              </w:rPr>
            </w:pPr>
            <w:r>
              <w:rPr>
                <w:rFonts w:ascii="PingFang SC" w:hAnsi="PingFang SC"/>
                <w:kern w:val="0"/>
                <w:sz w:val="15"/>
                <w:szCs w:val="15"/>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起始日期始</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日期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城市能源价格档案的起始日期开始时间</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起始日期止</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日期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城市能源价格档案的起始日期截止时间</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截至日期始</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日期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城市能源价格档案的截至日期开始时间</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截至日期止</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日期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城市能源价格档案的截至日期截止时间</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9628" w:type="dxa"/>
            <w:gridSpan w:val="7"/>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城市能源价格查询结果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中国34</w:t>
            </w:r>
            <w:r>
              <w:rPr>
                <w:rFonts w:ascii="PingFang SC" w:hAnsi="PingFang SC"/>
                <w:kern w:val="0"/>
                <w:sz w:val="15"/>
                <w:szCs w:val="15"/>
              </w:rPr>
              <w:t>个省级行政区；</w:t>
            </w:r>
          </w:p>
          <w:p>
            <w:pPr>
              <w:widowControl/>
              <w:spacing w:line="315" w:lineRule="atLeast"/>
              <w:jc w:val="left"/>
              <w:rPr>
                <w:kern w:val="0"/>
                <w:szCs w:val="21"/>
              </w:rPr>
            </w:pPr>
            <w:r>
              <w:rPr>
                <w:kern w:val="0"/>
                <w:sz w:val="15"/>
                <w:szCs w:val="15"/>
              </w:rPr>
              <w:t>展示格式为：xx</w:t>
            </w:r>
            <w:r>
              <w:rPr>
                <w:rFonts w:ascii="PingFang SC" w:hAnsi="PingFang SC"/>
                <w:kern w:val="0"/>
                <w:sz w:val="15"/>
                <w:szCs w:val="15"/>
              </w:rPr>
              <w:t>省</w:t>
            </w:r>
            <w:r>
              <w:rPr>
                <w:kern w:val="0"/>
                <w:sz w:val="15"/>
                <w:szCs w:val="15"/>
              </w:rPr>
              <w:t>/xx</w:t>
            </w:r>
            <w:r>
              <w:rPr>
                <w:rFonts w:ascii="PingFang SC" w:hAnsi="PingFang SC"/>
                <w:kern w:val="0"/>
                <w:sz w:val="15"/>
                <w:szCs w:val="15"/>
              </w:rPr>
              <w:t>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中国663</w:t>
            </w:r>
            <w:r>
              <w:rPr>
                <w:rFonts w:ascii="PingFang SC" w:hAnsi="PingFang SC"/>
                <w:kern w:val="0"/>
                <w:sz w:val="15"/>
                <w:szCs w:val="15"/>
              </w:rPr>
              <w:t>个设市城市</w:t>
            </w:r>
          </w:p>
          <w:p>
            <w:pPr>
              <w:widowControl/>
              <w:spacing w:line="315" w:lineRule="atLeast"/>
              <w:jc w:val="left"/>
              <w:rPr>
                <w:kern w:val="0"/>
                <w:szCs w:val="21"/>
              </w:rPr>
            </w:pPr>
            <w:r>
              <w:rPr>
                <w:kern w:val="0"/>
                <w:sz w:val="15"/>
                <w:szCs w:val="15"/>
              </w:rPr>
              <w:t>展示格式为：xx</w:t>
            </w:r>
            <w:r>
              <w:rPr>
                <w:rFonts w:ascii="PingFang SC" w:hAnsi="PingFang SC"/>
                <w:kern w:val="0"/>
                <w:sz w:val="15"/>
                <w:szCs w:val="15"/>
              </w:rPr>
              <w:t>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能源类型</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城市能源价格的能源类型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起始日期</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城市能源价格的有效期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截止日期</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城市能源价格的有效期截止日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状态</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城市能源价格的状态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挂牌价</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价格</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城市能源发布的挂牌价格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优惠价</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价格</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城市能源发布的优惠价格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所属公司</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城市能源对应的公司名称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9628" w:type="dxa"/>
            <w:gridSpan w:val="7"/>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城市能源价格查询按钮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点击按钮，根据查询条件查询出在当前人员权限下的结果列表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点击按钮，将所有查询条件还原为默认初始值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新建</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点击按钮，新建城市能源价格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21. 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保存</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点击保存，保存当前页面的操作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22. 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删除</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 </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选中一条或多条</w:t>
            </w:r>
            <w:r>
              <w:rPr>
                <w:kern w:val="0"/>
                <w:sz w:val="15"/>
                <w:szCs w:val="15"/>
              </w:rPr>
              <w:t>城市能源价格</w:t>
            </w:r>
            <w:r>
              <w:rPr>
                <w:rFonts w:ascii="PingFang SC" w:hAnsi="PingFang SC"/>
                <w:kern w:val="0"/>
                <w:sz w:val="15"/>
                <w:szCs w:val="15"/>
              </w:rPr>
              <w:t>，点击删除，给出提示信息「确定删除？」。点击确定后删除选中</w:t>
            </w:r>
            <w:r>
              <w:rPr>
                <w:kern w:val="0"/>
                <w:sz w:val="15"/>
                <w:szCs w:val="15"/>
              </w:rPr>
              <w:t>城市能源价格</w:t>
            </w:r>
            <w:r>
              <w:rPr>
                <w:rFonts w:ascii="PingFang SC" w:hAnsi="PingFang SC"/>
                <w:kern w:val="0"/>
                <w:sz w:val="15"/>
                <w:szCs w:val="15"/>
              </w:rPr>
              <w:t>，点击取消则取消本次操作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23. 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导入</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点击按钮，系统弹出</w:t>
            </w:r>
            <w:r>
              <w:rPr>
                <w:kern w:val="0"/>
                <w:sz w:val="15"/>
                <w:szCs w:val="15"/>
              </w:rPr>
              <w:t>城市能源价格表弹框。</w:t>
            </w:r>
            <w:r>
              <w:rPr>
                <w:rFonts w:ascii="PingFang SC" w:hAnsi="PingFang SC"/>
                <w:kern w:val="0"/>
                <w:sz w:val="15"/>
                <w:szCs w:val="15"/>
              </w:rPr>
              <w:t>点击请选择文件上传按钮，从本地上传文件。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jc w:val="center"/>
        </w:trPr>
        <w:tc>
          <w:tcPr>
            <w:tcW w:w="599" w:type="dxa"/>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24. </w:t>
            </w:r>
          </w:p>
        </w:tc>
        <w:tc>
          <w:tcPr>
            <w:tcW w:w="1074"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导出</w:t>
            </w:r>
          </w:p>
        </w:tc>
        <w:tc>
          <w:tcPr>
            <w:tcW w:w="1928" w:type="dxa"/>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点击后，导出结果列表所有</w:t>
            </w:r>
            <w:r>
              <w:rPr>
                <w:kern w:val="0"/>
                <w:sz w:val="15"/>
                <w:szCs w:val="15"/>
              </w:rPr>
              <w:t>城市能源价格</w:t>
            </w:r>
            <w:r>
              <w:rPr>
                <w:rFonts w:ascii="PingFang SC" w:hAnsi="PingFang SC"/>
                <w:kern w:val="0"/>
                <w:sz w:val="15"/>
                <w:szCs w:val="15"/>
              </w:rPr>
              <w:t>。</w:t>
            </w:r>
          </w:p>
          <w:p>
            <w:pPr>
              <w:widowControl/>
              <w:spacing w:line="315" w:lineRule="atLeast"/>
              <w:jc w:val="left"/>
              <w:rPr>
                <w:kern w:val="0"/>
                <w:szCs w:val="21"/>
              </w:rPr>
            </w:pPr>
            <w:r>
              <w:rPr>
                <w:rFonts w:ascii="PingFang SC" w:hAnsi="PingFang SC"/>
                <w:kern w:val="0"/>
                <w:sz w:val="15"/>
                <w:szCs w:val="15"/>
              </w:rPr>
              <w:t>若通过查询条件进行过滤后，则导出过滤出的所有</w:t>
            </w:r>
            <w:r>
              <w:rPr>
                <w:kern w:val="0"/>
                <w:sz w:val="15"/>
                <w:szCs w:val="15"/>
              </w:rPr>
              <w:t>城市能源价格</w:t>
            </w:r>
            <w:r>
              <w:rPr>
                <w:rFonts w:ascii="PingFang SC" w:hAnsi="PingFang SC"/>
                <w:kern w:val="0"/>
                <w:sz w:val="15"/>
                <w:szCs w:val="15"/>
              </w:rPr>
              <w:t>数据。</w:t>
            </w:r>
            <w:r>
              <w:rPr>
                <w:kern w:val="0"/>
                <w:sz w:val="15"/>
                <w:szCs w:val="15"/>
              </w:rPr>
              <w:t> </w:t>
            </w:r>
          </w:p>
        </w:tc>
      </w:tr>
    </w:tbl>
    <w:p/>
    <w:p/>
    <w:p/>
    <w:p/>
    <w:p/>
    <w:p>
      <w:r>
        <w:rPr>
          <w:rFonts w:hint="eastAsia"/>
        </w:rPr>
        <w:t>业务规则如下：</w:t>
      </w:r>
    </w:p>
    <w:p>
      <w:pPr>
        <w:pStyle w:val="100"/>
        <w:numPr>
          <w:ilvl w:val="0"/>
          <w:numId w:val="11"/>
        </w:numPr>
        <w:ind w:firstLineChars="0"/>
      </w:pPr>
      <w:r>
        <w:t>…</w:t>
      </w:r>
    </w:p>
    <w:p>
      <w:pPr>
        <w:pStyle w:val="100"/>
        <w:numPr>
          <w:ilvl w:val="0"/>
          <w:numId w:val="11"/>
        </w:numPr>
        <w:ind w:firstLineChars="0"/>
      </w:pPr>
      <w:r>
        <w:t>…</w:t>
      </w:r>
    </w:p>
    <w:p>
      <w:r>
        <w:t>…</w:t>
      </w:r>
    </w:p>
    <w:p/>
    <w:p>
      <w:pPr>
        <w:pStyle w:val="4"/>
        <w:numPr>
          <w:ilvl w:val="2"/>
          <w:numId w:val="4"/>
        </w:numPr>
        <w:ind w:left="1418" w:hanging="567"/>
        <w:rPr>
          <w:lang w:eastAsia="zh-CN"/>
        </w:rPr>
      </w:pPr>
      <w:bookmarkStart w:id="25" w:name="_Toc112954575"/>
      <w:r>
        <w:rPr>
          <w:lang w:eastAsia="zh-CN"/>
        </w:rPr>
        <w:t>城市区域能源使用情况</w:t>
      </w:r>
      <w:bookmarkEnd w:id="25"/>
    </w:p>
    <w:p/>
    <w:p>
      <w:pPr>
        <w:pStyle w:val="5"/>
        <w:numPr>
          <w:ilvl w:val="3"/>
          <w:numId w:val="4"/>
        </w:numPr>
        <w:ind w:left="708" w:hanging="708"/>
        <w:rPr>
          <w:lang w:eastAsia="zh-Hans"/>
        </w:rPr>
      </w:pPr>
      <w:r>
        <w:rPr>
          <w:rFonts w:hint="eastAsia"/>
        </w:rPr>
        <w:t>功能描述</w:t>
      </w:r>
    </w:p>
    <w:p/>
    <w:p>
      <w:pPr>
        <w:pStyle w:val="5"/>
        <w:numPr>
          <w:ilvl w:val="3"/>
          <w:numId w:val="4"/>
        </w:numPr>
        <w:ind w:left="708" w:hanging="708"/>
        <w:rPr>
          <w:lang w:eastAsia="zh-Hans"/>
        </w:rPr>
      </w:pPr>
      <w:r>
        <w:rPr>
          <w:rFonts w:hint="eastAsia"/>
        </w:rPr>
        <w:t>业务场景</w:t>
      </w:r>
    </w:p>
    <w:p/>
    <w:p/>
    <w:p>
      <w:pPr>
        <w:pStyle w:val="5"/>
        <w:numPr>
          <w:ilvl w:val="3"/>
          <w:numId w:val="4"/>
        </w:numPr>
        <w:ind w:left="708" w:hanging="708"/>
        <w:rPr>
          <w:lang w:eastAsia="zh-Hans"/>
        </w:rPr>
      </w:pPr>
      <w:r>
        <w:rPr>
          <w:rFonts w:hint="eastAsia"/>
        </w:rPr>
        <w:t>流程图</w:t>
      </w:r>
    </w:p>
    <w:p/>
    <w:p>
      <w:pPr>
        <w:pStyle w:val="5"/>
        <w:numPr>
          <w:ilvl w:val="3"/>
          <w:numId w:val="4"/>
        </w:numPr>
        <w:ind w:left="708" w:hanging="708"/>
        <w:rPr>
          <w:lang w:eastAsia="zh-Hans"/>
        </w:rPr>
      </w:pPr>
      <w:r>
        <w:rPr>
          <w:rFonts w:hint="eastAsia"/>
        </w:rPr>
        <w:t>原型图</w:t>
      </w:r>
    </w:p>
    <w:p>
      <w:r>
        <w:drawing>
          <wp:inline distT="0" distB="0" distL="0" distR="0">
            <wp:extent cx="6110605" cy="3339465"/>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
      <w:pPr>
        <w:pStyle w:val="5"/>
        <w:numPr>
          <w:ilvl w:val="3"/>
          <w:numId w:val="4"/>
        </w:numPr>
        <w:ind w:left="708" w:hanging="708"/>
        <w:rPr>
          <w:lang w:eastAsia="zh-Hans"/>
        </w:rPr>
      </w:pPr>
      <w:r>
        <w:rPr>
          <w:rFonts w:hint="eastAsia"/>
        </w:rPr>
        <w:t>字段描述及业务规则</w:t>
      </w:r>
    </w:p>
    <w:p/>
    <w:p>
      <w:r>
        <w:rPr>
          <w:rFonts w:hint="eastAsia"/>
        </w:rPr>
        <w:t>字段描述如下：</w:t>
      </w:r>
    </w:p>
    <w:tbl>
      <w:tblPr>
        <w:tblStyle w:val="31"/>
        <w:tblW w:w="9628" w:type="dxa"/>
        <w:jc w:val="center"/>
        <w:tblLayout w:type="autofit"/>
        <w:tblCellMar>
          <w:top w:w="15" w:type="dxa"/>
          <w:left w:w="15" w:type="dxa"/>
          <w:bottom w:w="15" w:type="dxa"/>
          <w:right w:w="15" w:type="dxa"/>
        </w:tblCellMar>
      </w:tblPr>
      <w:tblGrid>
        <w:gridCol w:w="605"/>
        <w:gridCol w:w="1073"/>
        <w:gridCol w:w="1927"/>
        <w:gridCol w:w="916"/>
        <w:gridCol w:w="956"/>
        <w:gridCol w:w="956"/>
        <w:gridCol w:w="3195"/>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城市区域能源使用情况查询条件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spacing w:line="315" w:lineRule="atLeast"/>
              <w:jc w:val="left"/>
              <w:rPr>
                <w:kern w:val="0"/>
                <w:szCs w:val="21"/>
              </w:rPr>
            </w:pPr>
            <w:r>
              <w:rPr>
                <w:rFonts w:ascii="PingFang SC" w:hAnsi="PingFang SC"/>
                <w:kern w:val="0"/>
                <w:sz w:val="15"/>
                <w:szCs w:val="15"/>
              </w:rPr>
              <w:t>支持手工录入文本进行模糊搜索，模糊搜索范围为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spacing w:line="315" w:lineRule="atLeast"/>
              <w:jc w:val="left"/>
              <w:rPr>
                <w:kern w:val="0"/>
                <w:szCs w:val="21"/>
              </w:rPr>
            </w:pPr>
            <w:r>
              <w:rPr>
                <w:rFonts w:ascii="PingFang SC" w:hAnsi="PingFang SC"/>
                <w:kern w:val="0"/>
                <w:sz w:val="15"/>
                <w:szCs w:val="15"/>
              </w:rPr>
              <w:t>支持手工录入文本进行模糊搜索，模糊搜索范围为</w:t>
            </w:r>
            <w:r>
              <w:rPr>
                <w:kern w:val="0"/>
                <w:sz w:val="15"/>
                <w:szCs w:val="15"/>
              </w:rPr>
              <w:t>xx</w:t>
            </w:r>
            <w:r>
              <w:rPr>
                <w:rFonts w:ascii="PingFang SC" w:hAnsi="PingFang SC"/>
                <w:kern w:val="0"/>
                <w:sz w:val="15"/>
                <w:szCs w:val="15"/>
              </w:rPr>
              <w:t>市；</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节点名称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中国地区划分</w:t>
            </w:r>
          </w:p>
          <w:p>
            <w:pPr>
              <w:widowControl/>
              <w:spacing w:line="315" w:lineRule="atLeast"/>
              <w:jc w:val="left"/>
              <w:rPr>
                <w:kern w:val="0"/>
                <w:szCs w:val="21"/>
              </w:rPr>
            </w:pPr>
            <w:r>
              <w:rPr>
                <w:kern w:val="0"/>
                <w:sz w:val="15"/>
                <w:szCs w:val="15"/>
              </w:rPr>
              <w:t>支持手工录入文本进行模糊搜索，模糊搜索范围为xx</w:t>
            </w:r>
            <w:r>
              <w:rPr>
                <w:rFonts w:ascii="PingFang SC" w:hAnsi="PingFang SC"/>
                <w:kern w:val="0"/>
                <w:sz w:val="15"/>
                <w:szCs w:val="15"/>
              </w:rPr>
              <w:t>区域</w:t>
            </w:r>
            <w:r>
              <w:rPr>
                <w:kern w:val="0"/>
                <w:sz w:val="15"/>
                <w:szCs w:val="15"/>
              </w:rPr>
              <w:t>/xx</w:t>
            </w:r>
            <w:r>
              <w:rPr>
                <w:rFonts w:ascii="PingFang SC" w:hAnsi="PingFang SC"/>
                <w:kern w:val="0"/>
                <w:sz w:val="15"/>
                <w:szCs w:val="15"/>
              </w:rPr>
              <w:t>大区</w:t>
            </w:r>
            <w:r>
              <w:rPr>
                <w:kern w:val="0"/>
                <w:sz w:val="15"/>
                <w:szCs w:val="15"/>
              </w:rPr>
              <w:t>/xx</w:t>
            </w:r>
            <w:r>
              <w:rPr>
                <w:rFonts w:ascii="PingFang SC" w:hAnsi="PingFang SC"/>
                <w:kern w:val="0"/>
                <w:sz w:val="15"/>
                <w:szCs w:val="15"/>
              </w:rPr>
              <w:t>库</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节点类型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可选值：区域</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城市区域能源使用情况查询结果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中国34</w:t>
            </w:r>
            <w:r>
              <w:rPr>
                <w:rFonts w:ascii="PingFang SC" w:hAnsi="PingFang SC"/>
                <w:kern w:val="0"/>
                <w:sz w:val="15"/>
                <w:szCs w:val="15"/>
              </w:rPr>
              <w:t>个省级行政区；</w:t>
            </w:r>
          </w:p>
          <w:p>
            <w:pPr>
              <w:widowControl/>
              <w:spacing w:line="315" w:lineRule="atLeast"/>
              <w:jc w:val="left"/>
              <w:rPr>
                <w:kern w:val="0"/>
                <w:szCs w:val="21"/>
              </w:rPr>
            </w:pPr>
            <w:r>
              <w:rPr>
                <w:kern w:val="0"/>
                <w:sz w:val="15"/>
                <w:szCs w:val="15"/>
              </w:rPr>
              <w:t>展示格式为：xx</w:t>
            </w:r>
            <w:r>
              <w:rPr>
                <w:rFonts w:ascii="PingFang SC" w:hAnsi="PingFang SC"/>
                <w:kern w:val="0"/>
                <w:sz w:val="15"/>
                <w:szCs w:val="15"/>
              </w:rPr>
              <w:t>省</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中国663</w:t>
            </w:r>
            <w:r>
              <w:rPr>
                <w:rFonts w:ascii="PingFang SC" w:hAnsi="PingFang SC"/>
                <w:kern w:val="0"/>
                <w:sz w:val="15"/>
                <w:szCs w:val="15"/>
              </w:rPr>
              <w:t>个设市城市</w:t>
            </w:r>
          </w:p>
          <w:p>
            <w:pPr>
              <w:widowControl/>
              <w:spacing w:line="315" w:lineRule="atLeast"/>
              <w:jc w:val="left"/>
              <w:rPr>
                <w:kern w:val="0"/>
                <w:szCs w:val="21"/>
              </w:rPr>
            </w:pPr>
            <w:r>
              <w:rPr>
                <w:kern w:val="0"/>
                <w:sz w:val="15"/>
                <w:szCs w:val="15"/>
              </w:rPr>
              <w:t>展示格式为：xx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节点名称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中国地区划分</w:t>
            </w:r>
          </w:p>
          <w:p>
            <w:pPr>
              <w:widowControl/>
              <w:spacing w:line="315" w:lineRule="atLeast"/>
              <w:jc w:val="left"/>
              <w:rPr>
                <w:kern w:val="0"/>
                <w:szCs w:val="21"/>
              </w:rPr>
            </w:pPr>
            <w:r>
              <w:rPr>
                <w:kern w:val="0"/>
                <w:sz w:val="15"/>
                <w:szCs w:val="15"/>
              </w:rPr>
              <w:t>展示格式为：xx</w:t>
            </w:r>
            <w:r>
              <w:rPr>
                <w:rFonts w:ascii="PingFang SC" w:hAnsi="PingFang SC"/>
                <w:kern w:val="0"/>
                <w:sz w:val="15"/>
                <w:szCs w:val="15"/>
              </w:rPr>
              <w:t>区域</w:t>
            </w:r>
            <w:r>
              <w:rPr>
                <w:kern w:val="0"/>
                <w:sz w:val="15"/>
                <w:szCs w:val="15"/>
              </w:rPr>
              <w:t>/xx</w:t>
            </w:r>
            <w:r>
              <w:rPr>
                <w:rFonts w:ascii="PingFang SC" w:hAnsi="PingFang SC"/>
                <w:kern w:val="0"/>
                <w:sz w:val="15"/>
                <w:szCs w:val="15"/>
              </w:rPr>
              <w:t>大区</w:t>
            </w:r>
            <w:r>
              <w:rPr>
                <w:kern w:val="0"/>
                <w:sz w:val="15"/>
                <w:szCs w:val="15"/>
              </w:rPr>
              <w:t>/xx</w:t>
            </w:r>
            <w:r>
              <w:rPr>
                <w:rFonts w:ascii="PingFang SC" w:hAnsi="PingFang SC"/>
                <w:kern w:val="0"/>
                <w:sz w:val="15"/>
                <w:szCs w:val="15"/>
              </w:rPr>
              <w:t>库</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节点类型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归属公司</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城市区域能源对应的公司名称</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城市区域能源使用情况查询按钮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点击按钮，将所有查询条件还原为默认初始值</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新建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点击按钮，新建城市区域能源使用情况</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导入</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点击按钮，系统弹出</w:t>
            </w:r>
            <w:r>
              <w:rPr>
                <w:kern w:val="0"/>
                <w:sz w:val="15"/>
                <w:szCs w:val="15"/>
              </w:rPr>
              <w:t>城市能源使用情况表弹框。</w:t>
            </w:r>
            <w:r>
              <w:rPr>
                <w:rFonts w:ascii="PingFang SC" w:hAnsi="PingFang SC"/>
                <w:kern w:val="0"/>
                <w:sz w:val="15"/>
                <w:szCs w:val="15"/>
              </w:rPr>
              <w:t>点击请选择文件上传按钮，从本地上传文件。</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保存</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点击保存，保存当前页面的操作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删除</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选中一条或多条</w:t>
            </w:r>
            <w:r>
              <w:rPr>
                <w:kern w:val="0"/>
                <w:sz w:val="15"/>
                <w:szCs w:val="15"/>
              </w:rPr>
              <w:t>城市区域能源使用情况</w:t>
            </w:r>
            <w:r>
              <w:rPr>
                <w:rFonts w:ascii="PingFang SC" w:hAnsi="PingFang SC"/>
                <w:kern w:val="0"/>
                <w:sz w:val="15"/>
                <w:szCs w:val="15"/>
              </w:rPr>
              <w:t>，点击删除，给出提示信息「确定删除？」。点击确定后删除选中</w:t>
            </w:r>
            <w:r>
              <w:rPr>
                <w:kern w:val="0"/>
                <w:sz w:val="15"/>
                <w:szCs w:val="15"/>
              </w:rPr>
              <w:t>城市区域能源使用情况</w:t>
            </w:r>
            <w:r>
              <w:rPr>
                <w:rFonts w:ascii="PingFang SC" w:hAnsi="PingFang SC"/>
                <w:kern w:val="0"/>
                <w:sz w:val="15"/>
                <w:szCs w:val="15"/>
              </w:rPr>
              <w:t>，点击取消则取消本次操作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点击后，导出结果列表所有</w:t>
            </w:r>
            <w:r>
              <w:rPr>
                <w:kern w:val="0"/>
                <w:sz w:val="15"/>
                <w:szCs w:val="15"/>
              </w:rPr>
              <w:t>城市区域能源使用情况</w:t>
            </w:r>
            <w:r>
              <w:rPr>
                <w:rFonts w:ascii="PingFang SC" w:hAnsi="PingFang SC"/>
                <w:kern w:val="0"/>
                <w:sz w:val="15"/>
                <w:szCs w:val="15"/>
              </w:rPr>
              <w:t>。若通过查询条件进行过滤后，则导出过滤出的所有</w:t>
            </w:r>
            <w:r>
              <w:rPr>
                <w:kern w:val="0"/>
                <w:sz w:val="15"/>
                <w:szCs w:val="15"/>
              </w:rPr>
              <w:t>城市区域能源使用情况</w:t>
            </w:r>
            <w:r>
              <w:rPr>
                <w:rFonts w:ascii="PingFang SC" w:hAnsi="PingFang SC"/>
                <w:kern w:val="0"/>
                <w:sz w:val="15"/>
                <w:szCs w:val="15"/>
              </w:rPr>
              <w:t>。</w:t>
            </w:r>
            <w:r>
              <w:rPr>
                <w:kern w:val="0"/>
                <w:sz w:val="15"/>
                <w:szCs w:val="15"/>
              </w:rPr>
              <w:t> </w:t>
            </w:r>
          </w:p>
        </w:tc>
      </w:tr>
    </w:tbl>
    <w:p/>
    <w:p/>
    <w:p>
      <w:r>
        <w:rPr>
          <w:rFonts w:hint="eastAsia"/>
        </w:rPr>
        <w:t>业务规则如下：</w:t>
      </w:r>
    </w:p>
    <w:p>
      <w:pPr>
        <w:pStyle w:val="100"/>
        <w:numPr>
          <w:ilvl w:val="0"/>
          <w:numId w:val="12"/>
        </w:numPr>
        <w:ind w:firstLineChars="0"/>
      </w:pPr>
      <w:r>
        <w:t>…</w:t>
      </w:r>
    </w:p>
    <w:p>
      <w:pPr>
        <w:pStyle w:val="100"/>
        <w:numPr>
          <w:ilvl w:val="0"/>
          <w:numId w:val="12"/>
        </w:numPr>
        <w:ind w:firstLineChars="0"/>
      </w:pPr>
      <w:r>
        <w:t>…</w:t>
      </w:r>
    </w:p>
    <w:p>
      <w:r>
        <w:t>…</w:t>
      </w:r>
    </w:p>
    <w:p/>
    <w:p/>
    <w:p/>
    <w:p>
      <w:pPr>
        <w:pStyle w:val="4"/>
        <w:numPr>
          <w:ilvl w:val="2"/>
          <w:numId w:val="4"/>
        </w:numPr>
        <w:ind w:left="1418" w:hanging="567"/>
        <w:rPr>
          <w:lang w:eastAsia="zh-CN"/>
        </w:rPr>
      </w:pPr>
      <w:bookmarkStart w:id="26" w:name="_Toc112954576"/>
      <w:r>
        <w:rPr>
          <w:rFonts w:hint="eastAsia"/>
          <w:lang w:eastAsia="zh-CN"/>
        </w:rPr>
        <w:t>车型指定能源类型</w:t>
      </w:r>
      <w:bookmarkEnd w:id="26"/>
    </w:p>
    <w:p/>
    <w:p>
      <w:pPr>
        <w:pStyle w:val="5"/>
        <w:numPr>
          <w:ilvl w:val="3"/>
          <w:numId w:val="4"/>
        </w:numPr>
        <w:ind w:left="708" w:hanging="708"/>
        <w:rPr>
          <w:lang w:eastAsia="zh-Hans"/>
        </w:rPr>
      </w:pPr>
      <w:r>
        <w:rPr>
          <w:rFonts w:hint="eastAsia"/>
        </w:rPr>
        <w:t>功能描述</w:t>
      </w:r>
    </w:p>
    <w:p/>
    <w:p/>
    <w:p>
      <w:pPr>
        <w:pStyle w:val="5"/>
        <w:numPr>
          <w:ilvl w:val="3"/>
          <w:numId w:val="4"/>
        </w:numPr>
        <w:ind w:left="708" w:hanging="708"/>
        <w:rPr>
          <w:lang w:eastAsia="zh-Hans"/>
        </w:rPr>
      </w:pPr>
      <w:r>
        <w:rPr>
          <w:rFonts w:hint="eastAsia"/>
        </w:rPr>
        <w:t>业务场景</w:t>
      </w:r>
    </w:p>
    <w:p/>
    <w:p/>
    <w:p>
      <w:pPr>
        <w:pStyle w:val="5"/>
        <w:numPr>
          <w:ilvl w:val="3"/>
          <w:numId w:val="4"/>
        </w:numPr>
        <w:ind w:left="708" w:hanging="708"/>
        <w:rPr>
          <w:lang w:eastAsia="zh-Hans"/>
        </w:rPr>
      </w:pPr>
      <w:r>
        <w:rPr>
          <w:rFonts w:hint="eastAsia"/>
        </w:rPr>
        <w:t>流程图</w:t>
      </w:r>
    </w:p>
    <w:p/>
    <w:p>
      <w:pPr>
        <w:pStyle w:val="5"/>
        <w:numPr>
          <w:ilvl w:val="3"/>
          <w:numId w:val="4"/>
        </w:numPr>
        <w:ind w:left="708" w:hanging="708"/>
        <w:rPr>
          <w:lang w:eastAsia="zh-Hans"/>
        </w:rPr>
      </w:pPr>
      <w:r>
        <w:rPr>
          <w:rFonts w:hint="eastAsia"/>
        </w:rPr>
        <w:t>原型图</w:t>
      </w:r>
    </w:p>
    <w:p>
      <w:r>
        <w:drawing>
          <wp:inline distT="0" distB="0" distL="0" distR="0">
            <wp:extent cx="6110605" cy="3339465"/>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
      <w:pPr>
        <w:pStyle w:val="5"/>
        <w:numPr>
          <w:ilvl w:val="3"/>
          <w:numId w:val="4"/>
        </w:numPr>
        <w:ind w:left="708" w:hanging="708"/>
        <w:rPr>
          <w:lang w:eastAsia="zh-Hans"/>
        </w:rPr>
      </w:pPr>
      <w:r>
        <w:rPr>
          <w:rFonts w:hint="eastAsia"/>
        </w:rPr>
        <w:t>字段描述及业务规则</w:t>
      </w:r>
    </w:p>
    <w:p/>
    <w:p>
      <w:r>
        <w:rPr>
          <w:rFonts w:hint="eastAsia"/>
        </w:rPr>
        <w:t>字段描述如下：</w:t>
      </w:r>
    </w:p>
    <w:tbl>
      <w:tblPr>
        <w:tblStyle w:val="31"/>
        <w:tblW w:w="9628" w:type="dxa"/>
        <w:jc w:val="center"/>
        <w:tblLayout w:type="autofit"/>
        <w:tblCellMar>
          <w:top w:w="15" w:type="dxa"/>
          <w:left w:w="15" w:type="dxa"/>
          <w:bottom w:w="15" w:type="dxa"/>
          <w:right w:w="15" w:type="dxa"/>
        </w:tblCellMar>
      </w:tblPr>
      <w:tblGrid>
        <w:gridCol w:w="605"/>
        <w:gridCol w:w="1073"/>
        <w:gridCol w:w="1926"/>
        <w:gridCol w:w="916"/>
        <w:gridCol w:w="956"/>
        <w:gridCol w:w="956"/>
        <w:gridCol w:w="3196"/>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车型指定能源类型查询条件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节点名称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中国地区划分</w:t>
            </w:r>
          </w:p>
          <w:p>
            <w:pPr>
              <w:widowControl/>
              <w:spacing w:line="315" w:lineRule="atLeast"/>
              <w:jc w:val="left"/>
              <w:rPr>
                <w:kern w:val="0"/>
                <w:szCs w:val="21"/>
              </w:rPr>
            </w:pPr>
            <w:r>
              <w:rPr>
                <w:kern w:val="0"/>
                <w:sz w:val="15"/>
                <w:szCs w:val="15"/>
              </w:rPr>
              <w:t>支持手工录入文本进行模糊搜索，模糊搜索范围为xx</w:t>
            </w:r>
            <w:r>
              <w:rPr>
                <w:rFonts w:ascii="PingFang SC" w:hAnsi="PingFang SC"/>
                <w:kern w:val="0"/>
                <w:sz w:val="15"/>
                <w:szCs w:val="15"/>
              </w:rPr>
              <w:t>区域</w:t>
            </w:r>
            <w:r>
              <w:rPr>
                <w:kern w:val="0"/>
                <w:sz w:val="15"/>
                <w:szCs w:val="15"/>
              </w:rPr>
              <w:t>/xx</w:t>
            </w:r>
            <w:r>
              <w:rPr>
                <w:rFonts w:ascii="PingFang SC" w:hAnsi="PingFang SC"/>
                <w:kern w:val="0"/>
                <w:sz w:val="15"/>
                <w:szCs w:val="15"/>
              </w:rPr>
              <w:t>大区</w:t>
            </w:r>
            <w:r>
              <w:rPr>
                <w:kern w:val="0"/>
                <w:sz w:val="15"/>
                <w:szCs w:val="15"/>
              </w:rPr>
              <w:t>/xx</w:t>
            </w:r>
            <w:r>
              <w:rPr>
                <w:rFonts w:ascii="PingFang SC" w:hAnsi="PingFang SC"/>
                <w:kern w:val="0"/>
                <w:sz w:val="15"/>
                <w:szCs w:val="15"/>
              </w:rPr>
              <w:t>库</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车型名称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车型名称、车型代码、动力方式</w:t>
            </w:r>
          </w:p>
          <w:p>
            <w:pPr>
              <w:widowControl/>
              <w:spacing w:line="315" w:lineRule="atLeast"/>
              <w:jc w:val="left"/>
              <w:rPr>
                <w:kern w:val="0"/>
                <w:szCs w:val="21"/>
              </w:rPr>
            </w:pPr>
            <w:r>
              <w:rPr>
                <w:kern w:val="0"/>
                <w:sz w:val="15"/>
                <w:szCs w:val="15"/>
              </w:rPr>
              <w:t>支持手工录入文本进行模糊搜索，模糊搜索范围为车型名称、车型代码、动力方式</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能源类型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汽油、柴油号数以及其他能源；</w:t>
            </w:r>
          </w:p>
          <w:p>
            <w:pPr>
              <w:widowControl/>
              <w:spacing w:line="315" w:lineRule="atLeast"/>
              <w:jc w:val="left"/>
              <w:rPr>
                <w:kern w:val="0"/>
                <w:szCs w:val="21"/>
              </w:rPr>
            </w:pPr>
            <w:r>
              <w:rPr>
                <w:rFonts w:ascii="PingFang SC" w:hAnsi="PingFang SC"/>
                <w:kern w:val="0"/>
                <w:sz w:val="15"/>
                <w:szCs w:val="15"/>
              </w:rPr>
              <w:t>可选值如下：</w:t>
            </w:r>
          </w:p>
          <w:tbl>
            <w:tblPr>
              <w:tblStyle w:val="31"/>
              <w:tblW w:w="2956" w:type="dxa"/>
              <w:tblInd w:w="113" w:type="dxa"/>
              <w:tblLayout w:type="autofit"/>
              <w:tblCellMar>
                <w:top w:w="15" w:type="dxa"/>
                <w:left w:w="15" w:type="dxa"/>
                <w:bottom w:w="15" w:type="dxa"/>
                <w:right w:w="15" w:type="dxa"/>
              </w:tblCellMar>
            </w:tblPr>
            <w:tblGrid>
              <w:gridCol w:w="1416"/>
              <w:gridCol w:w="1540"/>
            </w:tblGrid>
            <w:tr>
              <w:tc>
                <w:tcPr>
                  <w:tcW w:w="1416" w:type="dxa"/>
                  <w:tcBorders>
                    <w:top w:val="single" w:color="auto" w:sz="8" w:space="0"/>
                    <w:left w:val="single" w:color="auto" w:sz="8" w:space="0"/>
                    <w:bottom w:val="single" w:color="auto" w:sz="8" w:space="0"/>
                    <w:right w:val="single" w:color="auto" w:sz="8" w:space="0"/>
                  </w:tcBorders>
                  <w:shd w:val="clear" w:color="auto" w:fill="BEBEBE"/>
                  <w:tcMar>
                    <w:top w:w="0" w:type="dxa"/>
                    <w:left w:w="108" w:type="dxa"/>
                    <w:bottom w:w="0" w:type="dxa"/>
                    <w:right w:w="108" w:type="dxa"/>
                  </w:tcMar>
                </w:tcPr>
                <w:p>
                  <w:pPr>
                    <w:widowControl/>
                    <w:spacing w:line="315" w:lineRule="atLeast"/>
                    <w:jc w:val="left"/>
                    <w:rPr>
                      <w:kern w:val="0"/>
                      <w:szCs w:val="21"/>
                    </w:rPr>
                  </w:pPr>
                  <w:r>
                    <w:rPr>
                      <w:b/>
                      <w:bCs/>
                      <w:kern w:val="0"/>
                      <w:sz w:val="15"/>
                      <w:szCs w:val="15"/>
                    </w:rPr>
                    <w:t>C</w:t>
                  </w:r>
                  <w:r>
                    <w:rPr>
                      <w:rFonts w:ascii="PingFang SC" w:hAnsi="PingFang SC"/>
                      <w:b/>
                      <w:bCs/>
                      <w:kern w:val="0"/>
                      <w:sz w:val="15"/>
                      <w:szCs w:val="15"/>
                    </w:rPr>
                    <w:t>ode</w:t>
                  </w:r>
                </w:p>
              </w:tc>
              <w:tc>
                <w:tcPr>
                  <w:tcW w:w="1540" w:type="dxa"/>
                  <w:tcBorders>
                    <w:top w:val="single" w:color="auto" w:sz="8" w:space="0"/>
                    <w:left w:val="nil"/>
                    <w:bottom w:val="single" w:color="auto" w:sz="8" w:space="0"/>
                    <w:right w:val="single" w:color="auto" w:sz="8" w:space="0"/>
                  </w:tcBorders>
                  <w:shd w:val="clear" w:color="auto" w:fill="BEBEBE"/>
                  <w:tcMar>
                    <w:top w:w="0" w:type="dxa"/>
                    <w:left w:w="108" w:type="dxa"/>
                    <w:bottom w:w="0" w:type="dxa"/>
                    <w:right w:w="108" w:type="dxa"/>
                  </w:tcMar>
                </w:tcPr>
                <w:p>
                  <w:pPr>
                    <w:widowControl/>
                    <w:spacing w:line="315" w:lineRule="atLeast"/>
                    <w:jc w:val="left"/>
                    <w:rPr>
                      <w:kern w:val="0"/>
                      <w:szCs w:val="21"/>
                    </w:rPr>
                  </w:pPr>
                  <w:r>
                    <w:rPr>
                      <w:rFonts w:ascii="PingFang SC" w:hAnsi="PingFang SC"/>
                      <w:b/>
                      <w:bCs/>
                      <w:kern w:val="0"/>
                      <w:sz w:val="15"/>
                      <w:szCs w:val="15"/>
                    </w:rPr>
                    <w:t>柴油号数</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1</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0#</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2</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5#</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3</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-10#</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4</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-20#</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5</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-35#</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6</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柴油</w:t>
                  </w:r>
                  <w:r>
                    <w:rPr>
                      <w:kern w:val="0"/>
                      <w:sz w:val="15"/>
                      <w:szCs w:val="15"/>
                    </w:rPr>
                    <w:t>-50#</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7</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汽油</w:t>
                  </w:r>
                  <w:r>
                    <w:rPr>
                      <w:kern w:val="0"/>
                      <w:sz w:val="15"/>
                      <w:szCs w:val="15"/>
                    </w:rPr>
                    <w:t>92#</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8</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汽油</w:t>
                  </w:r>
                  <w:r>
                    <w:rPr>
                      <w:kern w:val="0"/>
                      <w:sz w:val="15"/>
                      <w:szCs w:val="15"/>
                    </w:rPr>
                    <w:t>95#</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0</w:t>
                  </w:r>
                  <w:r>
                    <w:rPr>
                      <w:kern w:val="0"/>
                      <w:sz w:val="15"/>
                      <w:szCs w:val="15"/>
                    </w:rPr>
                    <w:t>9</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汽油</w:t>
                  </w:r>
                  <w:r>
                    <w:rPr>
                      <w:kern w:val="0"/>
                      <w:sz w:val="15"/>
                      <w:szCs w:val="15"/>
                    </w:rPr>
                    <w:t>98#</w:t>
                  </w:r>
                </w:p>
              </w:tc>
            </w:tr>
            <w:tr>
              <w:tblPrEx>
                <w:tblCellMar>
                  <w:top w:w="15" w:type="dxa"/>
                  <w:left w:w="15" w:type="dxa"/>
                  <w:bottom w:w="15" w:type="dxa"/>
                  <w:right w:w="15" w:type="dxa"/>
                </w:tblCellMar>
              </w:tblPrEx>
              <w:tc>
                <w:tcPr>
                  <w:tcW w:w="1416" w:type="dxa"/>
                  <w:tcBorders>
                    <w:top w:val="nil"/>
                    <w:left w:val="single" w:color="auto" w:sz="8" w:space="0"/>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1</w:t>
                  </w:r>
                  <w:r>
                    <w:rPr>
                      <w:kern w:val="0"/>
                      <w:sz w:val="15"/>
                      <w:szCs w:val="15"/>
                    </w:rPr>
                    <w:t>0</w:t>
                  </w:r>
                </w:p>
              </w:tc>
              <w:tc>
                <w:tcPr>
                  <w:tcW w:w="1540" w:type="dxa"/>
                  <w:tcBorders>
                    <w:top w:val="nil"/>
                    <w:left w:val="nil"/>
                    <w:bottom w:val="single" w:color="auto" w:sz="8" w:space="0"/>
                    <w:right w:val="single" w:color="auto" w:sz="8" w:space="0"/>
                  </w:tcBorders>
                  <w:tcMar>
                    <w:top w:w="0" w:type="dxa"/>
                    <w:left w:w="108" w:type="dxa"/>
                    <w:bottom w:w="0" w:type="dxa"/>
                    <w:right w:w="108" w:type="dxa"/>
                  </w:tcMar>
                </w:tcPr>
                <w:p>
                  <w:pPr>
                    <w:widowControl/>
                    <w:spacing w:line="315" w:lineRule="atLeast"/>
                    <w:jc w:val="left"/>
                    <w:rPr>
                      <w:kern w:val="0"/>
                      <w:szCs w:val="21"/>
                    </w:rPr>
                  </w:pPr>
                  <w:r>
                    <w:rPr>
                      <w:rFonts w:ascii="PingFang SC" w:hAnsi="PingFang SC"/>
                      <w:kern w:val="0"/>
                      <w:sz w:val="15"/>
                      <w:szCs w:val="15"/>
                    </w:rPr>
                    <w:t>电</w:t>
                  </w:r>
                </w:p>
              </w:tc>
            </w:tr>
          </w:tbl>
          <w:p>
            <w:pPr>
              <w:widowControl/>
              <w:spacing w:line="315" w:lineRule="atLeast"/>
              <w:jc w:val="left"/>
              <w:rPr>
                <w:kern w:val="0"/>
                <w:szCs w:val="21"/>
              </w:rPr>
            </w:pPr>
            <w:r>
              <w:rPr>
                <w:kern w:val="0"/>
                <w:sz w:val="15"/>
                <w:szCs w:val="15"/>
              </w:rPr>
              <w:t> </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状态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多选域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城市能源价格状态；</w:t>
            </w:r>
          </w:p>
          <w:p>
            <w:pPr>
              <w:widowControl/>
              <w:spacing w:line="315" w:lineRule="atLeast"/>
              <w:jc w:val="left"/>
              <w:rPr>
                <w:kern w:val="0"/>
                <w:szCs w:val="21"/>
              </w:rPr>
            </w:pPr>
            <w:r>
              <w:rPr>
                <w:kern w:val="0"/>
                <w:sz w:val="15"/>
                <w:szCs w:val="15"/>
              </w:rPr>
              <w:t>目前可选：已使用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起始日期起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车型指定能源类型</w:t>
            </w:r>
            <w:r>
              <w:rPr>
                <w:rFonts w:ascii="PingFang SC" w:hAnsi="PingFang SC"/>
                <w:kern w:val="0"/>
                <w:sz w:val="15"/>
                <w:szCs w:val="15"/>
              </w:rPr>
              <w:t>的起始日期开始时间</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w:t>
            </w:r>
            <w:r>
              <w:rPr>
                <w:rFonts w:ascii="PingFang SC" w:hAnsi="PingFang SC"/>
                <w:kern w:val="0"/>
                <w:sz w:val="15"/>
                <w:szCs w:val="15"/>
              </w:rPr>
              <w:t>Y</w:t>
            </w:r>
            <w:r>
              <w:rPr>
                <w:kern w:val="0"/>
                <w:sz w:val="15"/>
                <w:szCs w:val="15"/>
              </w:rPr>
              <w:t>Y-MM-DD</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起始日期止</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车型指定能源类型</w:t>
            </w:r>
            <w:r>
              <w:rPr>
                <w:rFonts w:ascii="PingFang SC" w:hAnsi="PingFang SC"/>
                <w:kern w:val="0"/>
                <w:sz w:val="15"/>
                <w:szCs w:val="15"/>
              </w:rPr>
              <w:t>的起始日期</w:t>
            </w:r>
            <w:r>
              <w:rPr>
                <w:kern w:val="0"/>
                <w:sz w:val="15"/>
                <w:szCs w:val="15"/>
              </w:rPr>
              <w:t>结束</w:t>
            </w:r>
            <w:r>
              <w:rPr>
                <w:rFonts w:ascii="PingFang SC" w:hAnsi="PingFang SC"/>
                <w:kern w:val="0"/>
                <w:sz w:val="15"/>
                <w:szCs w:val="15"/>
              </w:rPr>
              <w:t>时间</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w:t>
            </w:r>
            <w:r>
              <w:rPr>
                <w:rFonts w:ascii="PingFang SC" w:hAnsi="PingFang SC"/>
                <w:kern w:val="0"/>
                <w:sz w:val="15"/>
                <w:szCs w:val="15"/>
              </w:rPr>
              <w:t>Y</w:t>
            </w:r>
            <w:r>
              <w:rPr>
                <w:kern w:val="0"/>
                <w:sz w:val="15"/>
                <w:szCs w:val="15"/>
              </w:rPr>
              <w:t>Y-MM-DD</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车型指定能源类型查询结果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节点名称</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文本域</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中国地区划分</w:t>
            </w:r>
          </w:p>
          <w:p>
            <w:pPr>
              <w:widowControl/>
              <w:spacing w:line="315" w:lineRule="atLeast"/>
              <w:jc w:val="left"/>
              <w:rPr>
                <w:kern w:val="0"/>
                <w:szCs w:val="21"/>
              </w:rPr>
            </w:pPr>
            <w:r>
              <w:rPr>
                <w:kern w:val="0"/>
                <w:sz w:val="15"/>
                <w:szCs w:val="15"/>
              </w:rPr>
              <w:t>支持手工录入文本进行模糊搜索，模糊搜索范围为xx</w:t>
            </w:r>
            <w:r>
              <w:rPr>
                <w:rFonts w:ascii="PingFang SC" w:hAnsi="PingFang SC"/>
                <w:kern w:val="0"/>
                <w:sz w:val="15"/>
                <w:szCs w:val="15"/>
              </w:rPr>
              <w:t>区域</w:t>
            </w:r>
            <w:r>
              <w:rPr>
                <w:kern w:val="0"/>
                <w:sz w:val="15"/>
                <w:szCs w:val="15"/>
              </w:rPr>
              <w:t>/xx</w:t>
            </w:r>
            <w:r>
              <w:rPr>
                <w:rFonts w:ascii="PingFang SC" w:hAnsi="PingFang SC"/>
                <w:kern w:val="0"/>
                <w:sz w:val="15"/>
                <w:szCs w:val="15"/>
              </w:rPr>
              <w:t>大区</w:t>
            </w:r>
            <w:r>
              <w:rPr>
                <w:kern w:val="0"/>
                <w:sz w:val="15"/>
                <w:szCs w:val="15"/>
              </w:rPr>
              <w:t>/xx</w:t>
            </w:r>
            <w:r>
              <w:rPr>
                <w:rFonts w:ascii="PingFang SC" w:hAnsi="PingFang SC"/>
                <w:kern w:val="0"/>
                <w:sz w:val="15"/>
                <w:szCs w:val="15"/>
              </w:rPr>
              <w:t>库</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车型名称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车型能源指定类型的车型名称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能源类型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车型能源指定类型的能源类型</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起始日期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车型能源指定类型的有效期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截止日期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车型能源指定类型的有效期截止日</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状态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r>
              <w:rPr>
                <w:kern w:val="0"/>
                <w:sz w:val="15"/>
                <w:szCs w:val="15"/>
              </w:rPr>
              <w:t>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车型指定能源类型的状态</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所属公司</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车型指定能源类型对应的公司名称</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车型指定能源类型查询按钮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点击按钮，将所有查询条件还原为默认初始值</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新建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点击按钮，新建车型指定能源类型</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保存</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点击保存，保存当前页面的操作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删除</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选中一条或多条</w:t>
            </w:r>
            <w:r>
              <w:rPr>
                <w:kern w:val="0"/>
                <w:sz w:val="15"/>
                <w:szCs w:val="15"/>
              </w:rPr>
              <w:t>车型指定能源类型</w:t>
            </w:r>
            <w:r>
              <w:rPr>
                <w:rFonts w:ascii="PingFang SC" w:hAnsi="PingFang SC"/>
                <w:kern w:val="0"/>
                <w:sz w:val="15"/>
                <w:szCs w:val="15"/>
              </w:rPr>
              <w:t>，点击删除，给出提示信息「确定删除？」。点击确定后删除选中</w:t>
            </w:r>
            <w:r>
              <w:rPr>
                <w:kern w:val="0"/>
                <w:sz w:val="15"/>
                <w:szCs w:val="15"/>
              </w:rPr>
              <w:t>车型指定能源类型</w:t>
            </w:r>
            <w:r>
              <w:rPr>
                <w:rFonts w:ascii="PingFang SC" w:hAnsi="PingFang SC"/>
                <w:kern w:val="0"/>
                <w:sz w:val="15"/>
                <w:szCs w:val="15"/>
              </w:rPr>
              <w:t>，点击取消则取消本次操作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导入</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点击按钮，系统弹出</w:t>
            </w:r>
            <w:r>
              <w:rPr>
                <w:kern w:val="0"/>
                <w:sz w:val="15"/>
                <w:szCs w:val="15"/>
              </w:rPr>
              <w:t>车型指定能源类型表弹框。</w:t>
            </w:r>
            <w:r>
              <w:rPr>
                <w:rFonts w:ascii="PingFang SC" w:hAnsi="PingFang SC"/>
                <w:kern w:val="0"/>
                <w:sz w:val="15"/>
                <w:szCs w:val="15"/>
              </w:rPr>
              <w:t>点击请选择文件上传按钮，从本地上传文件</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点击后，导出结果列表所有</w:t>
            </w:r>
            <w:r>
              <w:rPr>
                <w:kern w:val="0"/>
                <w:sz w:val="15"/>
                <w:szCs w:val="15"/>
              </w:rPr>
              <w:t>车型指定能源类型</w:t>
            </w:r>
            <w:r>
              <w:rPr>
                <w:rFonts w:ascii="PingFang SC" w:hAnsi="PingFang SC"/>
                <w:kern w:val="0"/>
                <w:sz w:val="15"/>
                <w:szCs w:val="15"/>
              </w:rPr>
              <w:t>。若通过查询条件进行过滤后，则导出过滤出的所有</w:t>
            </w:r>
            <w:r>
              <w:rPr>
                <w:kern w:val="0"/>
                <w:sz w:val="15"/>
                <w:szCs w:val="15"/>
              </w:rPr>
              <w:t>车型指定能源类型</w:t>
            </w:r>
          </w:p>
        </w:tc>
      </w:tr>
    </w:tbl>
    <w:p/>
    <w:p/>
    <w:p>
      <w:r>
        <w:rPr>
          <w:rFonts w:hint="eastAsia"/>
        </w:rPr>
        <w:t>业务规则如下：</w:t>
      </w:r>
    </w:p>
    <w:p>
      <w:pPr>
        <w:pStyle w:val="100"/>
        <w:numPr>
          <w:ilvl w:val="0"/>
          <w:numId w:val="13"/>
        </w:numPr>
        <w:ind w:firstLineChars="0"/>
      </w:pPr>
      <w:r>
        <w:t>…</w:t>
      </w:r>
    </w:p>
    <w:p>
      <w:pPr>
        <w:pStyle w:val="100"/>
        <w:numPr>
          <w:ilvl w:val="0"/>
          <w:numId w:val="13"/>
        </w:numPr>
        <w:ind w:firstLineChars="0"/>
      </w:pPr>
      <w:r>
        <w:t>…</w:t>
      </w:r>
    </w:p>
    <w:p>
      <w:r>
        <w:t>…</w:t>
      </w:r>
    </w:p>
    <w:p/>
    <w:p/>
    <w:p/>
    <w:p>
      <w:pPr>
        <w:pStyle w:val="4"/>
        <w:numPr>
          <w:ilvl w:val="2"/>
          <w:numId w:val="4"/>
        </w:numPr>
        <w:ind w:left="1418" w:hanging="567"/>
        <w:rPr>
          <w:lang w:eastAsia="zh-CN"/>
        </w:rPr>
      </w:pPr>
      <w:bookmarkStart w:id="27" w:name="_Toc112954577"/>
      <w:r>
        <w:rPr>
          <w:rFonts w:hint="eastAsia"/>
          <w:lang w:eastAsia="zh-CN"/>
        </w:rPr>
        <w:t>公共费率-油补</w:t>
      </w:r>
      <w:bookmarkEnd w:id="27"/>
    </w:p>
    <w:p/>
    <w:p>
      <w:pPr>
        <w:pStyle w:val="5"/>
        <w:numPr>
          <w:ilvl w:val="3"/>
          <w:numId w:val="4"/>
        </w:numPr>
        <w:ind w:left="708" w:hanging="708"/>
        <w:rPr>
          <w:lang w:eastAsia="zh-Hans"/>
        </w:rPr>
      </w:pPr>
      <w:r>
        <w:rPr>
          <w:rFonts w:hint="eastAsia"/>
        </w:rPr>
        <w:t>功能描述</w:t>
      </w:r>
    </w:p>
    <w:p/>
    <w:p/>
    <w:p>
      <w:pPr>
        <w:pStyle w:val="5"/>
        <w:numPr>
          <w:ilvl w:val="3"/>
          <w:numId w:val="4"/>
        </w:numPr>
        <w:ind w:left="708" w:hanging="708"/>
        <w:rPr>
          <w:lang w:eastAsia="zh-Hans"/>
        </w:rPr>
      </w:pPr>
      <w:r>
        <w:rPr>
          <w:rFonts w:hint="eastAsia"/>
        </w:rPr>
        <w:t>业务场景</w:t>
      </w:r>
    </w:p>
    <w:p/>
    <w:p/>
    <w:p>
      <w:pPr>
        <w:pStyle w:val="5"/>
        <w:numPr>
          <w:ilvl w:val="3"/>
          <w:numId w:val="4"/>
        </w:numPr>
        <w:ind w:left="708" w:hanging="708"/>
        <w:rPr>
          <w:lang w:eastAsia="zh-Hans"/>
        </w:rPr>
      </w:pPr>
      <w:r>
        <w:rPr>
          <w:rFonts w:hint="eastAsia"/>
        </w:rPr>
        <w:t>流程图</w:t>
      </w:r>
    </w:p>
    <w:p/>
    <w:p>
      <w:pPr>
        <w:pStyle w:val="5"/>
        <w:numPr>
          <w:ilvl w:val="3"/>
          <w:numId w:val="4"/>
        </w:numPr>
        <w:ind w:left="708" w:hanging="708"/>
        <w:rPr>
          <w:lang w:eastAsia="zh-Hans"/>
        </w:rPr>
      </w:pPr>
      <w:r>
        <w:rPr>
          <w:rFonts w:hint="eastAsia"/>
        </w:rPr>
        <w:t>原型图</w:t>
      </w:r>
    </w:p>
    <w:p>
      <w:r>
        <w:drawing>
          <wp:inline distT="0" distB="0" distL="0" distR="0">
            <wp:extent cx="6110605" cy="3339465"/>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
      <w:pPr>
        <w:pStyle w:val="5"/>
        <w:numPr>
          <w:ilvl w:val="3"/>
          <w:numId w:val="4"/>
        </w:numPr>
        <w:ind w:left="708" w:hanging="708"/>
        <w:rPr>
          <w:lang w:eastAsia="zh-Hans"/>
        </w:rPr>
      </w:pPr>
      <w:r>
        <w:rPr>
          <w:rFonts w:hint="eastAsia"/>
        </w:rPr>
        <w:t>字段描述及业务规则</w:t>
      </w:r>
    </w:p>
    <w:p/>
    <w:p>
      <w:r>
        <w:rPr>
          <w:rFonts w:hint="eastAsia"/>
        </w:rPr>
        <w:t>字段描述如下：</w:t>
      </w:r>
    </w:p>
    <w:tbl>
      <w:tblPr>
        <w:tblStyle w:val="31"/>
        <w:tblW w:w="9628" w:type="dxa"/>
        <w:jc w:val="center"/>
        <w:tblLayout w:type="autofit"/>
        <w:tblCellMar>
          <w:top w:w="15" w:type="dxa"/>
          <w:left w:w="15" w:type="dxa"/>
          <w:bottom w:w="15" w:type="dxa"/>
          <w:right w:w="15" w:type="dxa"/>
        </w:tblCellMar>
      </w:tblPr>
      <w:tblGrid>
        <w:gridCol w:w="605"/>
        <w:gridCol w:w="1073"/>
        <w:gridCol w:w="1926"/>
        <w:gridCol w:w="916"/>
        <w:gridCol w:w="956"/>
        <w:gridCol w:w="957"/>
        <w:gridCol w:w="3195"/>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公共费率</w:t>
            </w:r>
            <w:r>
              <w:rPr>
                <w:b/>
                <w:bCs/>
                <w:kern w:val="0"/>
                <w:sz w:val="15"/>
                <w:szCs w:val="15"/>
              </w:rPr>
              <w:t>-</w:t>
            </w:r>
            <w:r>
              <w:rPr>
                <w:rFonts w:ascii="PingFang SC" w:hAnsi="PingFang SC"/>
                <w:b/>
                <w:bCs/>
                <w:kern w:val="0"/>
                <w:sz w:val="15"/>
                <w:szCs w:val="15"/>
              </w:rPr>
              <w:t>油补查询条件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账期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会计记账账期</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w:t>
            </w:r>
            <w:r>
              <w:rPr>
                <w:rFonts w:ascii="PingFang SC" w:hAnsi="PingFang SC"/>
                <w:kern w:val="0"/>
                <w:sz w:val="15"/>
                <w:szCs w:val="15"/>
              </w:rPr>
              <w:t>Y</w:t>
            </w:r>
            <w:r>
              <w:rPr>
                <w:kern w:val="0"/>
                <w:sz w:val="15"/>
                <w:szCs w:val="15"/>
              </w:rPr>
              <w:t>Y-MM</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付款方</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付款人或付款方，一般与合同一一对应；</w:t>
            </w:r>
          </w:p>
          <w:p>
            <w:pPr>
              <w:widowControl/>
              <w:spacing w:line="315" w:lineRule="atLeast"/>
              <w:jc w:val="left"/>
              <w:rPr>
                <w:kern w:val="0"/>
                <w:szCs w:val="21"/>
              </w:rPr>
            </w:pPr>
            <w:r>
              <w:rPr>
                <w:rFonts w:ascii="PingFang SC" w:hAnsi="PingFang SC"/>
                <w:kern w:val="0"/>
                <w:sz w:val="15"/>
                <w:szCs w:val="15"/>
              </w:rPr>
              <w:t>支持手工录入文本进行模糊搜索，模糊搜索范围为</w:t>
            </w:r>
            <w:r>
              <w:rPr>
                <w:kern w:val="0"/>
                <w:sz w:val="15"/>
                <w:szCs w:val="15"/>
              </w:rPr>
              <w:t>Code</w:t>
            </w:r>
            <w:r>
              <w:rPr>
                <w:rFonts w:ascii="PingFang SC" w:hAnsi="PingFang SC"/>
                <w:kern w:val="0"/>
                <w:sz w:val="15"/>
                <w:szCs w:val="15"/>
              </w:rPr>
              <w:t>和</w:t>
            </w:r>
            <w:r>
              <w:rPr>
                <w:kern w:val="0"/>
                <w:sz w:val="15"/>
                <w:szCs w:val="15"/>
              </w:rPr>
              <w:t>Name</w:t>
            </w:r>
            <w:r>
              <w:rPr>
                <w:rFonts w:ascii="PingFang SC" w:hAnsi="PingFang SC"/>
                <w:kern w:val="0"/>
                <w:sz w:val="15"/>
                <w:szCs w:val="15"/>
              </w:rPr>
              <w:t>，也即代码和名称都需支持模糊搜索；</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Code-Name</w:t>
            </w:r>
            <w:r>
              <w:rPr>
                <w:rFonts w:ascii="PingFang SC" w:hAnsi="PingFang SC"/>
                <w:kern w:val="0"/>
                <w:sz w:val="15"/>
                <w:szCs w:val="15"/>
              </w:rPr>
              <w:t>；</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收款方</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收款人或收款方；</w:t>
            </w:r>
          </w:p>
          <w:p>
            <w:pPr>
              <w:widowControl/>
              <w:spacing w:line="315" w:lineRule="atLeast"/>
              <w:jc w:val="left"/>
              <w:rPr>
                <w:kern w:val="0"/>
                <w:szCs w:val="21"/>
              </w:rPr>
            </w:pPr>
            <w:r>
              <w:rPr>
                <w:rFonts w:ascii="PingFang SC" w:hAnsi="PingFang SC"/>
                <w:kern w:val="0"/>
                <w:sz w:val="15"/>
                <w:szCs w:val="15"/>
              </w:rPr>
              <w:t>支持手工录入文本进行模糊搜索，模糊搜索范围为</w:t>
            </w:r>
            <w:r>
              <w:rPr>
                <w:kern w:val="0"/>
                <w:sz w:val="15"/>
                <w:szCs w:val="15"/>
              </w:rPr>
              <w:t>Code</w:t>
            </w:r>
            <w:r>
              <w:rPr>
                <w:rFonts w:ascii="PingFang SC" w:hAnsi="PingFang SC"/>
                <w:kern w:val="0"/>
                <w:sz w:val="15"/>
                <w:szCs w:val="15"/>
              </w:rPr>
              <w:t>和</w:t>
            </w:r>
            <w:r>
              <w:rPr>
                <w:kern w:val="0"/>
                <w:sz w:val="15"/>
                <w:szCs w:val="15"/>
              </w:rPr>
              <w:t>Name</w:t>
            </w:r>
            <w:r>
              <w:rPr>
                <w:rFonts w:ascii="PingFang SC" w:hAnsi="PingFang SC"/>
                <w:kern w:val="0"/>
                <w:sz w:val="15"/>
                <w:szCs w:val="15"/>
              </w:rPr>
              <w:t>，也即代码和名称都需支持模糊搜索；</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Code-Name</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公共费率</w:t>
            </w:r>
            <w:r>
              <w:rPr>
                <w:b/>
                <w:bCs/>
                <w:kern w:val="0"/>
                <w:sz w:val="15"/>
                <w:szCs w:val="15"/>
              </w:rPr>
              <w:t>-</w:t>
            </w:r>
            <w:r>
              <w:rPr>
                <w:rFonts w:ascii="PingFang SC" w:hAnsi="PingFang SC"/>
                <w:b/>
                <w:bCs/>
                <w:kern w:val="0"/>
                <w:sz w:val="15"/>
                <w:szCs w:val="15"/>
              </w:rPr>
              <w:t>油补查询结果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账期</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会计记账账期</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w:t>
            </w:r>
            <w:r>
              <w:rPr>
                <w:rFonts w:ascii="PingFang SC" w:hAnsi="PingFang SC"/>
                <w:kern w:val="0"/>
                <w:sz w:val="15"/>
                <w:szCs w:val="15"/>
              </w:rPr>
              <w:t>Y</w:t>
            </w:r>
            <w:r>
              <w:rPr>
                <w:kern w:val="0"/>
                <w:sz w:val="15"/>
                <w:szCs w:val="15"/>
              </w:rPr>
              <w:t>Y-MM</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付款方</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付款人或付款方，一般与合同一一对应；</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Code-Name</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收款方</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收款人或收款方；</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Code-Name</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当期油价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金额</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当期油价</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基准油价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金额</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原油交易时需参考的价格</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系数</w:t>
            </w:r>
            <w:r>
              <w:rPr>
                <w:kern w:val="0"/>
                <w:sz w:val="15"/>
                <w:szCs w:val="15"/>
              </w:rPr>
              <w:t>1</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 </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系数</w:t>
            </w:r>
            <w:r>
              <w:rPr>
                <w:kern w:val="0"/>
                <w:sz w:val="15"/>
                <w:szCs w:val="15"/>
              </w:rPr>
              <w:t>2</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 </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系数</w:t>
            </w:r>
            <w:r>
              <w:rPr>
                <w:kern w:val="0"/>
                <w:sz w:val="15"/>
                <w:szCs w:val="15"/>
              </w:rPr>
              <w:t>3</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 </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浮动值</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 </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油补率</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燃油补贴的费率</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油补变化幅度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燃油补贴费变化的幅度</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公共费率</w:t>
            </w:r>
            <w:r>
              <w:rPr>
                <w:b/>
                <w:bCs/>
                <w:kern w:val="0"/>
                <w:sz w:val="15"/>
                <w:szCs w:val="15"/>
              </w:rPr>
              <w:t>-</w:t>
            </w:r>
            <w:r>
              <w:rPr>
                <w:rFonts w:ascii="PingFang SC" w:hAnsi="PingFang SC"/>
                <w:b/>
                <w:bCs/>
                <w:kern w:val="0"/>
                <w:sz w:val="15"/>
                <w:szCs w:val="15"/>
              </w:rPr>
              <w:t>油补查询按钮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点击按钮，将所有查询条件还原为默认初始值</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新建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点击按钮，新建公共费率-</w:t>
            </w:r>
            <w:r>
              <w:rPr>
                <w:rFonts w:ascii="PingFang SC" w:hAnsi="PingFang SC"/>
                <w:kern w:val="0"/>
                <w:sz w:val="15"/>
                <w:szCs w:val="15"/>
              </w:rPr>
              <w:t>油补</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保存</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点击保存，保存当前页面的操作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删除</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选中一条或多条</w:t>
            </w:r>
            <w:r>
              <w:rPr>
                <w:kern w:val="0"/>
                <w:sz w:val="15"/>
                <w:szCs w:val="15"/>
              </w:rPr>
              <w:t>公共费率-</w:t>
            </w:r>
            <w:r>
              <w:rPr>
                <w:rFonts w:ascii="PingFang SC" w:hAnsi="PingFang SC"/>
                <w:kern w:val="0"/>
                <w:sz w:val="15"/>
                <w:szCs w:val="15"/>
              </w:rPr>
              <w:t>油补，点击删除，给出提示信息「确定删除？」。点击确定后删除选中</w:t>
            </w:r>
            <w:r>
              <w:rPr>
                <w:kern w:val="0"/>
                <w:sz w:val="15"/>
                <w:szCs w:val="15"/>
              </w:rPr>
              <w:t>指定公共费率-</w:t>
            </w:r>
            <w:r>
              <w:rPr>
                <w:rFonts w:ascii="PingFang SC" w:hAnsi="PingFang SC"/>
                <w:kern w:val="0"/>
                <w:sz w:val="15"/>
                <w:szCs w:val="15"/>
              </w:rPr>
              <w:t>油补，点击取消则取消本次操作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导入</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点击按钮，系统弹出</w:t>
            </w:r>
            <w:r>
              <w:rPr>
                <w:kern w:val="0"/>
                <w:sz w:val="15"/>
                <w:szCs w:val="15"/>
              </w:rPr>
              <w:t>公共费率-</w:t>
            </w:r>
            <w:r>
              <w:rPr>
                <w:rFonts w:ascii="PingFang SC" w:hAnsi="PingFang SC"/>
                <w:kern w:val="0"/>
                <w:sz w:val="15"/>
                <w:szCs w:val="15"/>
              </w:rPr>
              <w:t>油补表弹框。点击请选择文件上传按钮，从本地上传文件</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点击后，导出结果列表所有</w:t>
            </w:r>
            <w:r>
              <w:rPr>
                <w:kern w:val="0"/>
                <w:sz w:val="15"/>
                <w:szCs w:val="15"/>
              </w:rPr>
              <w:t>公共费率-</w:t>
            </w:r>
            <w:r>
              <w:rPr>
                <w:rFonts w:ascii="PingFang SC" w:hAnsi="PingFang SC"/>
                <w:kern w:val="0"/>
                <w:sz w:val="15"/>
                <w:szCs w:val="15"/>
              </w:rPr>
              <w:t>油补。若通过查询条件进行过滤后，则导出过滤出的所有</w:t>
            </w:r>
            <w:r>
              <w:rPr>
                <w:kern w:val="0"/>
                <w:sz w:val="15"/>
                <w:szCs w:val="15"/>
              </w:rPr>
              <w:t>公共费率-</w:t>
            </w:r>
            <w:r>
              <w:rPr>
                <w:rFonts w:ascii="PingFang SC" w:hAnsi="PingFang SC"/>
                <w:kern w:val="0"/>
                <w:sz w:val="15"/>
                <w:szCs w:val="15"/>
              </w:rPr>
              <w:t>油补。</w:t>
            </w:r>
          </w:p>
        </w:tc>
      </w:tr>
    </w:tbl>
    <w:p/>
    <w:p/>
    <w:p>
      <w:r>
        <w:rPr>
          <w:rFonts w:hint="eastAsia"/>
        </w:rPr>
        <w:t>业务规则如下：</w:t>
      </w:r>
    </w:p>
    <w:p>
      <w:pPr>
        <w:pStyle w:val="100"/>
        <w:numPr>
          <w:ilvl w:val="0"/>
          <w:numId w:val="14"/>
        </w:numPr>
        <w:ind w:firstLineChars="0"/>
      </w:pPr>
      <w:r>
        <w:t>…</w:t>
      </w:r>
    </w:p>
    <w:p>
      <w:pPr>
        <w:pStyle w:val="100"/>
        <w:numPr>
          <w:ilvl w:val="0"/>
          <w:numId w:val="14"/>
        </w:numPr>
        <w:ind w:firstLineChars="0"/>
      </w:pPr>
      <w:r>
        <w:t>…</w:t>
      </w:r>
    </w:p>
    <w:p>
      <w:r>
        <w:t>…</w:t>
      </w:r>
    </w:p>
    <w:p/>
    <w:p/>
    <w:p>
      <w:pPr>
        <w:pStyle w:val="4"/>
        <w:numPr>
          <w:ilvl w:val="2"/>
          <w:numId w:val="4"/>
        </w:numPr>
        <w:ind w:left="1418" w:hanging="567"/>
        <w:rPr>
          <w:lang w:eastAsia="zh-CN"/>
        </w:rPr>
      </w:pPr>
      <w:bookmarkStart w:id="28" w:name="_Toc112954578"/>
      <w:r>
        <w:rPr>
          <w:rFonts w:hint="eastAsia"/>
          <w:lang w:eastAsia="zh-CN"/>
        </w:rPr>
        <w:t>承运商月度考评</w:t>
      </w:r>
      <w:bookmarkEnd w:id="28"/>
    </w:p>
    <w:p/>
    <w:p>
      <w:pPr>
        <w:pStyle w:val="5"/>
        <w:numPr>
          <w:ilvl w:val="3"/>
          <w:numId w:val="4"/>
        </w:numPr>
        <w:ind w:left="708" w:hanging="708"/>
        <w:rPr>
          <w:lang w:eastAsia="zh-Hans"/>
        </w:rPr>
      </w:pPr>
      <w:r>
        <w:rPr>
          <w:rFonts w:hint="eastAsia"/>
        </w:rPr>
        <w:t>功能描述</w:t>
      </w:r>
    </w:p>
    <w:p/>
    <w:p/>
    <w:p>
      <w:pPr>
        <w:pStyle w:val="5"/>
        <w:numPr>
          <w:ilvl w:val="3"/>
          <w:numId w:val="4"/>
        </w:numPr>
        <w:ind w:left="708" w:hanging="708"/>
        <w:rPr>
          <w:lang w:eastAsia="zh-Hans"/>
        </w:rPr>
      </w:pPr>
      <w:r>
        <w:rPr>
          <w:rFonts w:hint="eastAsia"/>
        </w:rPr>
        <w:t>业务场景</w:t>
      </w:r>
    </w:p>
    <w:p/>
    <w:p/>
    <w:p>
      <w:pPr>
        <w:pStyle w:val="5"/>
        <w:numPr>
          <w:ilvl w:val="3"/>
          <w:numId w:val="4"/>
        </w:numPr>
        <w:ind w:left="708" w:hanging="708"/>
        <w:rPr>
          <w:lang w:eastAsia="zh-Hans"/>
        </w:rPr>
      </w:pPr>
      <w:r>
        <w:rPr>
          <w:rFonts w:hint="eastAsia"/>
        </w:rPr>
        <w:t>流程图</w:t>
      </w:r>
    </w:p>
    <w:p/>
    <w:p>
      <w:pPr>
        <w:pStyle w:val="5"/>
        <w:numPr>
          <w:ilvl w:val="3"/>
          <w:numId w:val="4"/>
        </w:numPr>
        <w:ind w:left="708" w:hanging="708"/>
        <w:rPr>
          <w:lang w:eastAsia="zh-Hans"/>
        </w:rPr>
      </w:pPr>
      <w:r>
        <w:rPr>
          <w:rFonts w:hint="eastAsia"/>
        </w:rPr>
        <w:t>原型图</w:t>
      </w:r>
    </w:p>
    <w:p>
      <w:r>
        <w:drawing>
          <wp:inline distT="0" distB="0" distL="0" distR="0">
            <wp:extent cx="6110605" cy="3339465"/>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
      <w:pPr>
        <w:pStyle w:val="5"/>
        <w:numPr>
          <w:ilvl w:val="3"/>
          <w:numId w:val="4"/>
        </w:numPr>
        <w:ind w:left="708" w:hanging="708"/>
        <w:rPr>
          <w:lang w:eastAsia="zh-Hans"/>
        </w:rPr>
      </w:pPr>
      <w:r>
        <w:rPr>
          <w:rFonts w:hint="eastAsia"/>
        </w:rPr>
        <w:t>字段描述及业务规则</w:t>
      </w:r>
    </w:p>
    <w:p/>
    <w:p>
      <w:r>
        <w:rPr>
          <w:rFonts w:hint="eastAsia"/>
        </w:rPr>
        <w:t>字段描述如下：</w:t>
      </w:r>
    </w:p>
    <w:tbl>
      <w:tblPr>
        <w:tblStyle w:val="31"/>
        <w:tblW w:w="9628" w:type="dxa"/>
        <w:jc w:val="center"/>
        <w:tblLayout w:type="autofit"/>
        <w:tblCellMar>
          <w:top w:w="15" w:type="dxa"/>
          <w:left w:w="15" w:type="dxa"/>
          <w:bottom w:w="15" w:type="dxa"/>
          <w:right w:w="15" w:type="dxa"/>
        </w:tblCellMar>
      </w:tblPr>
      <w:tblGrid>
        <w:gridCol w:w="605"/>
        <w:gridCol w:w="1073"/>
        <w:gridCol w:w="1926"/>
        <w:gridCol w:w="916"/>
        <w:gridCol w:w="956"/>
        <w:gridCol w:w="957"/>
        <w:gridCol w:w="3195"/>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承运商月度考评查询条件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账期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会计记账账期</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w:t>
            </w:r>
            <w:r>
              <w:rPr>
                <w:rFonts w:ascii="PingFang SC" w:hAnsi="PingFang SC"/>
                <w:kern w:val="0"/>
                <w:sz w:val="15"/>
                <w:szCs w:val="15"/>
              </w:rPr>
              <w:t>Y</w:t>
            </w:r>
            <w:r>
              <w:rPr>
                <w:kern w:val="0"/>
                <w:sz w:val="15"/>
                <w:szCs w:val="15"/>
              </w:rPr>
              <w:t>Y-MM</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考核月度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考核的月份</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w:t>
            </w:r>
            <w:r>
              <w:rPr>
                <w:rFonts w:ascii="PingFang SC" w:hAnsi="PingFang SC"/>
                <w:kern w:val="0"/>
                <w:sz w:val="15"/>
                <w:szCs w:val="15"/>
              </w:rPr>
              <w:t>Y</w:t>
            </w:r>
            <w:r>
              <w:rPr>
                <w:kern w:val="0"/>
                <w:sz w:val="15"/>
                <w:szCs w:val="15"/>
              </w:rPr>
              <w:t>Y-MM</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中国地区划分；</w:t>
            </w:r>
          </w:p>
          <w:p>
            <w:pPr>
              <w:widowControl/>
              <w:spacing w:line="315" w:lineRule="atLeast"/>
              <w:jc w:val="left"/>
              <w:rPr>
                <w:kern w:val="0"/>
                <w:szCs w:val="21"/>
              </w:rPr>
            </w:pPr>
            <w:r>
              <w:rPr>
                <w:rFonts w:ascii="PingFang SC" w:hAnsi="PingFang SC"/>
                <w:kern w:val="0"/>
                <w:sz w:val="15"/>
                <w:szCs w:val="15"/>
              </w:rPr>
              <w:t>支持手工录入文本进行模糊搜索，模糊搜索范围为</w:t>
            </w:r>
            <w:r>
              <w:rPr>
                <w:kern w:val="0"/>
                <w:sz w:val="15"/>
                <w:szCs w:val="15"/>
              </w:rPr>
              <w:t>Code、</w:t>
            </w:r>
            <w:r>
              <w:rPr>
                <w:rFonts w:ascii="PingFang SC" w:hAnsi="PingFang SC"/>
                <w:kern w:val="0"/>
                <w:sz w:val="15"/>
                <w:szCs w:val="15"/>
              </w:rPr>
              <w:t>Name</w:t>
            </w:r>
            <w:r>
              <w:rPr>
                <w:kern w:val="0"/>
                <w:sz w:val="15"/>
                <w:szCs w:val="15"/>
              </w:rPr>
              <w:t>、参与者-</w:t>
            </w:r>
            <w:r>
              <w:rPr>
                <w:rFonts w:ascii="PingFang SC" w:hAnsi="PingFang SC"/>
                <w:kern w:val="0"/>
                <w:sz w:val="15"/>
                <w:szCs w:val="15"/>
              </w:rPr>
              <w:t>组织名称，也即代码和名称都需支持模糊搜索；</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Code、</w:t>
            </w:r>
            <w:r>
              <w:rPr>
                <w:rFonts w:ascii="PingFang SC" w:hAnsi="PingFang SC"/>
                <w:kern w:val="0"/>
                <w:sz w:val="15"/>
                <w:szCs w:val="15"/>
              </w:rPr>
              <w:t>Name</w:t>
            </w:r>
            <w:r>
              <w:rPr>
                <w:kern w:val="0"/>
                <w:sz w:val="15"/>
                <w:szCs w:val="15"/>
              </w:rPr>
              <w:t>、参与者-</w:t>
            </w:r>
            <w:r>
              <w:rPr>
                <w:rFonts w:ascii="PingFang SC" w:hAnsi="PingFang SC"/>
                <w:kern w:val="0"/>
                <w:sz w:val="15"/>
                <w:szCs w:val="15"/>
              </w:rPr>
              <w:t>组织名称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承运商</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承接运输工作的一方</w:t>
            </w:r>
          </w:p>
          <w:p>
            <w:pPr>
              <w:widowControl/>
              <w:spacing w:line="315" w:lineRule="atLeast"/>
              <w:jc w:val="left"/>
              <w:rPr>
                <w:kern w:val="0"/>
                <w:szCs w:val="21"/>
              </w:rPr>
            </w:pPr>
            <w:r>
              <w:rPr>
                <w:rFonts w:ascii="PingFang SC" w:hAnsi="PingFang SC"/>
                <w:kern w:val="0"/>
                <w:sz w:val="15"/>
                <w:szCs w:val="15"/>
              </w:rPr>
              <w:t>支持手工录入文本进行模糊搜索，模糊搜索范围为</w:t>
            </w:r>
            <w:r>
              <w:rPr>
                <w:kern w:val="0"/>
                <w:sz w:val="15"/>
                <w:szCs w:val="15"/>
              </w:rPr>
              <w:t>Code</w:t>
            </w:r>
            <w:r>
              <w:rPr>
                <w:rFonts w:ascii="PingFang SC" w:hAnsi="PingFang SC"/>
                <w:kern w:val="0"/>
                <w:sz w:val="15"/>
                <w:szCs w:val="15"/>
              </w:rPr>
              <w:t>和</w:t>
            </w:r>
            <w:r>
              <w:rPr>
                <w:kern w:val="0"/>
                <w:sz w:val="15"/>
                <w:szCs w:val="15"/>
              </w:rPr>
              <w:t>Name</w:t>
            </w:r>
            <w:r>
              <w:rPr>
                <w:rFonts w:ascii="PingFang SC" w:hAnsi="PingFang SC"/>
                <w:kern w:val="0"/>
                <w:sz w:val="15"/>
                <w:szCs w:val="15"/>
              </w:rPr>
              <w:t>，也即代码和名称都需支持模糊搜索；</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Code-Name</w:t>
            </w:r>
            <w:r>
              <w:rPr>
                <w:rFonts w:ascii="PingFang SC" w:hAnsi="PingFang SC"/>
                <w:kern w:val="0"/>
                <w:sz w:val="15"/>
                <w:szCs w:val="15"/>
              </w:rPr>
              <w:t>；</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总分大于等于</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总分的数字区间</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总分小于等于</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总分的数字区间</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承运商月度考评查询结果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账期</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会计记账账期</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w:t>
            </w:r>
            <w:r>
              <w:rPr>
                <w:rFonts w:ascii="PingFang SC" w:hAnsi="PingFang SC"/>
                <w:kern w:val="0"/>
                <w:sz w:val="15"/>
                <w:szCs w:val="15"/>
              </w:rPr>
              <w:t>Y</w:t>
            </w:r>
            <w:r>
              <w:rPr>
                <w:kern w:val="0"/>
                <w:sz w:val="15"/>
                <w:szCs w:val="15"/>
              </w:rPr>
              <w:t>Y-MM</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考核月度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考核的月份</w:t>
            </w:r>
          </w:p>
          <w:p>
            <w:pPr>
              <w:widowControl/>
              <w:spacing w:line="315" w:lineRule="atLeast"/>
              <w:jc w:val="left"/>
              <w:rPr>
                <w:kern w:val="0"/>
                <w:szCs w:val="21"/>
              </w:rPr>
            </w:pPr>
            <w:r>
              <w:rPr>
                <w:kern w:val="0"/>
                <w:sz w:val="15"/>
                <w:szCs w:val="15"/>
              </w:rPr>
              <w:t>展示</w:t>
            </w:r>
            <w:r>
              <w:rPr>
                <w:rFonts w:ascii="PingFang SC" w:hAnsi="PingFang SC"/>
                <w:kern w:val="0"/>
                <w:sz w:val="15"/>
                <w:szCs w:val="15"/>
              </w:rPr>
              <w:t>格式为：</w:t>
            </w:r>
            <w:r>
              <w:rPr>
                <w:kern w:val="0"/>
                <w:sz w:val="15"/>
                <w:szCs w:val="15"/>
              </w:rPr>
              <w:t>YY</w:t>
            </w:r>
            <w:r>
              <w:rPr>
                <w:rFonts w:ascii="PingFang SC" w:hAnsi="PingFang SC"/>
                <w:kern w:val="0"/>
                <w:sz w:val="15"/>
                <w:szCs w:val="15"/>
              </w:rPr>
              <w:t>Y</w:t>
            </w:r>
            <w:r>
              <w:rPr>
                <w:kern w:val="0"/>
                <w:sz w:val="15"/>
                <w:szCs w:val="15"/>
              </w:rPr>
              <w:t>Y-MM</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中国地区划分；</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Code、</w:t>
            </w:r>
            <w:r>
              <w:rPr>
                <w:rFonts w:ascii="PingFang SC" w:hAnsi="PingFang SC"/>
                <w:kern w:val="0"/>
                <w:sz w:val="15"/>
                <w:szCs w:val="15"/>
              </w:rPr>
              <w:t>Name</w:t>
            </w:r>
            <w:r>
              <w:rPr>
                <w:kern w:val="0"/>
                <w:sz w:val="15"/>
                <w:szCs w:val="15"/>
              </w:rPr>
              <w:t>、参与者-</w:t>
            </w:r>
            <w:r>
              <w:rPr>
                <w:rFonts w:ascii="PingFang SC" w:hAnsi="PingFang SC"/>
                <w:kern w:val="0"/>
                <w:sz w:val="15"/>
                <w:szCs w:val="15"/>
              </w:rPr>
              <w:t>组织名称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承运商</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承接运输工作的一方</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Code-Name</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总分</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承运商月度考评总分</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归属公司</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承运商对应的公司名称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更新人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系统更新人</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更新时间</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系统更新时间</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承运商月度考评查询按钮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点击按钮，将所有查询条件还原为默认初始值</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新建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点击按钮，新建承运商月度考评</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保存</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点击保存，保存当前页面的操作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删除</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选中一条或多条</w:t>
            </w:r>
            <w:r>
              <w:rPr>
                <w:kern w:val="0"/>
                <w:sz w:val="15"/>
                <w:szCs w:val="15"/>
              </w:rPr>
              <w:t>承运商月度考评</w:t>
            </w:r>
            <w:r>
              <w:rPr>
                <w:rFonts w:ascii="PingFang SC" w:hAnsi="PingFang SC"/>
                <w:kern w:val="0"/>
                <w:sz w:val="15"/>
                <w:szCs w:val="15"/>
              </w:rPr>
              <w:t>，点击删除，给出提示信息「确定删除？」。点击确定后删除选中</w:t>
            </w:r>
            <w:r>
              <w:rPr>
                <w:kern w:val="0"/>
                <w:sz w:val="15"/>
                <w:szCs w:val="15"/>
              </w:rPr>
              <w:t>指定承运商月度考评</w:t>
            </w:r>
            <w:r>
              <w:rPr>
                <w:rFonts w:ascii="PingFang SC" w:hAnsi="PingFang SC"/>
                <w:kern w:val="0"/>
                <w:sz w:val="15"/>
                <w:szCs w:val="15"/>
              </w:rPr>
              <w:t>，点击取消则取消本次操作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导入</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点击按钮，系统弹出</w:t>
            </w:r>
            <w:r>
              <w:rPr>
                <w:kern w:val="0"/>
                <w:sz w:val="15"/>
                <w:szCs w:val="15"/>
              </w:rPr>
              <w:t>承运商月度考评表弹框。</w:t>
            </w:r>
            <w:r>
              <w:rPr>
                <w:rFonts w:ascii="PingFang SC" w:hAnsi="PingFang SC"/>
                <w:kern w:val="0"/>
                <w:sz w:val="15"/>
                <w:szCs w:val="15"/>
              </w:rPr>
              <w:t>点击请选择文件上传按钮，从本地上传文件</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导出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点击后，导出结果列表所有</w:t>
            </w:r>
            <w:r>
              <w:rPr>
                <w:kern w:val="0"/>
                <w:sz w:val="15"/>
                <w:szCs w:val="15"/>
              </w:rPr>
              <w:t>承运商月度考评补</w:t>
            </w:r>
            <w:r>
              <w:rPr>
                <w:rFonts w:ascii="PingFang SC" w:hAnsi="PingFang SC"/>
                <w:kern w:val="0"/>
                <w:sz w:val="15"/>
                <w:szCs w:val="15"/>
              </w:rPr>
              <w:t>。若通过查询条件进行过滤后，则导出过滤出的所有</w:t>
            </w:r>
            <w:r>
              <w:rPr>
                <w:kern w:val="0"/>
                <w:sz w:val="15"/>
                <w:szCs w:val="15"/>
              </w:rPr>
              <w:t>承运商月度考评。</w:t>
            </w:r>
          </w:p>
        </w:tc>
      </w:tr>
    </w:tbl>
    <w:p/>
    <w:p/>
    <w:p/>
    <w:p>
      <w:r>
        <w:rPr>
          <w:rFonts w:hint="eastAsia"/>
        </w:rPr>
        <w:t>字段描述如下：</w:t>
      </w:r>
    </w:p>
    <w:p/>
    <w:tbl>
      <w:tblPr>
        <w:tblStyle w:val="3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612"/>
        <w:gridCol w:w="1101"/>
        <w:gridCol w:w="1976"/>
        <w:gridCol w:w="940"/>
        <w:gridCol w:w="981"/>
        <w:gridCol w:w="981"/>
        <w:gridCol w:w="3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31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558"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001"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476"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166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15"/>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15"/>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15"/>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15"/>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15"/>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bl>
    <w:p/>
    <w:p>
      <w:r>
        <w:rPr>
          <w:rFonts w:hint="eastAsia"/>
        </w:rPr>
        <w:t>业务规则如下：</w:t>
      </w:r>
    </w:p>
    <w:p>
      <w:pPr>
        <w:pStyle w:val="100"/>
        <w:numPr>
          <w:ilvl w:val="0"/>
          <w:numId w:val="11"/>
        </w:numPr>
        <w:ind w:firstLineChars="0"/>
      </w:pPr>
      <w:r>
        <w:t>…</w:t>
      </w:r>
    </w:p>
    <w:p>
      <w:pPr>
        <w:pStyle w:val="100"/>
        <w:numPr>
          <w:ilvl w:val="0"/>
          <w:numId w:val="11"/>
        </w:numPr>
        <w:ind w:firstLineChars="0"/>
      </w:pPr>
      <w:r>
        <w:t>…</w:t>
      </w:r>
    </w:p>
    <w:p>
      <w:r>
        <w:t>…</w:t>
      </w:r>
    </w:p>
    <w:p/>
    <w:p/>
    <w:p>
      <w:pPr>
        <w:pStyle w:val="3"/>
        <w:numPr>
          <w:ilvl w:val="1"/>
          <w:numId w:val="4"/>
        </w:numPr>
      </w:pPr>
      <w:bookmarkStart w:id="29" w:name="_Toc112954579"/>
      <w:r>
        <w:rPr>
          <w:rFonts w:hint="eastAsia"/>
        </w:rPr>
        <w:t>运输基础档案</w:t>
      </w:r>
      <w:bookmarkEnd w:id="29"/>
    </w:p>
    <w:p>
      <w:pPr>
        <w:pStyle w:val="4"/>
        <w:numPr>
          <w:ilvl w:val="2"/>
          <w:numId w:val="4"/>
        </w:numPr>
        <w:ind w:left="1418" w:hanging="567"/>
        <w:rPr>
          <w:lang w:eastAsia="zh-CN"/>
        </w:rPr>
      </w:pPr>
      <w:bookmarkStart w:id="30" w:name="_Toc112954580"/>
      <w:r>
        <w:rPr>
          <w:rFonts w:hint="eastAsia"/>
          <w:lang w:eastAsia="zh-CN"/>
        </w:rPr>
        <w:t>车型管理</w:t>
      </w:r>
      <w:bookmarkEnd w:id="30"/>
    </w:p>
    <w:p>
      <w:pPr>
        <w:pStyle w:val="5"/>
        <w:numPr>
          <w:ilvl w:val="3"/>
          <w:numId w:val="4"/>
        </w:numPr>
        <w:ind w:left="708" w:hanging="708"/>
      </w:pPr>
      <w:r>
        <w:rPr>
          <w:rFonts w:hint="eastAsia"/>
        </w:rPr>
        <w:t>功能场景</w:t>
      </w:r>
    </w:p>
    <w:p>
      <w:pPr>
        <w:pStyle w:val="5"/>
        <w:numPr>
          <w:ilvl w:val="3"/>
          <w:numId w:val="4"/>
        </w:numPr>
        <w:ind w:left="708" w:hanging="708"/>
      </w:pPr>
      <w:r>
        <w:rPr>
          <w:rFonts w:hint="eastAsia"/>
        </w:rPr>
        <w:t>业务描述</w:t>
      </w:r>
    </w:p>
    <w:p>
      <w:pPr>
        <w:pStyle w:val="5"/>
        <w:numPr>
          <w:ilvl w:val="3"/>
          <w:numId w:val="4"/>
        </w:numPr>
        <w:ind w:left="708" w:hanging="708"/>
      </w:pPr>
      <w:r>
        <w:rPr>
          <w:rFonts w:hint="eastAsia"/>
        </w:rPr>
        <w:t>流程图</w:t>
      </w:r>
    </w:p>
    <w:p>
      <w:pPr>
        <w:pStyle w:val="5"/>
        <w:numPr>
          <w:ilvl w:val="3"/>
          <w:numId w:val="4"/>
        </w:numPr>
        <w:ind w:left="708" w:hanging="708"/>
      </w:pPr>
      <w:r>
        <w:rPr>
          <w:rFonts w:hint="eastAsia"/>
        </w:rPr>
        <w:t>原型图</w:t>
      </w:r>
    </w:p>
    <w:p>
      <w:r>
        <w:drawing>
          <wp:inline distT="0" distB="0" distL="0" distR="0">
            <wp:extent cx="6110605" cy="333946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Pr>
        <w:pStyle w:val="5"/>
        <w:numPr>
          <w:ilvl w:val="3"/>
          <w:numId w:val="4"/>
        </w:numPr>
        <w:ind w:left="708" w:hanging="708"/>
      </w:pPr>
      <w:r>
        <w:rPr>
          <w:rFonts w:hint="eastAsia"/>
        </w:rPr>
        <w:t>字段描述及业务规则</w:t>
      </w:r>
    </w:p>
    <w:tbl>
      <w:tblPr>
        <w:tblStyle w:val="31"/>
        <w:tblW w:w="9628" w:type="dxa"/>
        <w:jc w:val="center"/>
        <w:tblLayout w:type="autofit"/>
        <w:tblCellMar>
          <w:top w:w="15" w:type="dxa"/>
          <w:left w:w="15" w:type="dxa"/>
          <w:bottom w:w="15" w:type="dxa"/>
          <w:right w:w="15" w:type="dxa"/>
        </w:tblCellMar>
      </w:tblPr>
      <w:tblGrid>
        <w:gridCol w:w="605"/>
        <w:gridCol w:w="1074"/>
        <w:gridCol w:w="1926"/>
        <w:gridCol w:w="916"/>
        <w:gridCol w:w="956"/>
        <w:gridCol w:w="957"/>
        <w:gridCol w:w="3194"/>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车型管理查询条件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车型代码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为该车型对应的代码；通称格式为车型名称拼音首字母缩写；</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车型名称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为该车型对应的名称；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动力方式</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下拉弹框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点击下拉弹框选择相应的动力方式进行查询；</w:t>
            </w:r>
          </w:p>
          <w:p>
            <w:pPr>
              <w:widowControl/>
              <w:spacing w:line="315" w:lineRule="atLeast"/>
              <w:jc w:val="left"/>
              <w:rPr>
                <w:kern w:val="0"/>
                <w:szCs w:val="21"/>
              </w:rPr>
            </w:pPr>
            <w:r>
              <w:rPr>
                <w:kern w:val="0"/>
                <w:sz w:val="15"/>
                <w:szCs w:val="15"/>
              </w:rPr>
              <w:t>枚举值：燃油、电动、电车；</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能源类型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点击下拉弹框选择相应的动力能源类型进行查询；</w:t>
            </w:r>
          </w:p>
          <w:p>
            <w:pPr>
              <w:widowControl/>
              <w:spacing w:line="315" w:lineRule="atLeast"/>
              <w:jc w:val="left"/>
              <w:rPr>
                <w:kern w:val="0"/>
                <w:szCs w:val="21"/>
              </w:rPr>
            </w:pPr>
            <w:r>
              <w:rPr>
                <w:kern w:val="0"/>
                <w:sz w:val="15"/>
                <w:szCs w:val="15"/>
              </w:rPr>
              <w:t>枚举值：柴油-10#</w:t>
            </w:r>
            <w:r>
              <w:rPr>
                <w:rFonts w:ascii="PingFang SC" w:hAnsi="PingFang SC"/>
                <w:kern w:val="0"/>
                <w:sz w:val="15"/>
                <w:szCs w:val="15"/>
              </w:rPr>
              <w:t>、柴油</w:t>
            </w:r>
            <w:r>
              <w:rPr>
                <w:kern w:val="0"/>
                <w:sz w:val="15"/>
                <w:szCs w:val="15"/>
              </w:rPr>
              <w:t>-20#</w:t>
            </w:r>
            <w:r>
              <w:rPr>
                <w:rFonts w:ascii="PingFang SC" w:hAnsi="PingFang SC"/>
                <w:kern w:val="0"/>
                <w:sz w:val="15"/>
                <w:szCs w:val="15"/>
              </w:rPr>
              <w:t>、柴油</w:t>
            </w:r>
            <w:r>
              <w:rPr>
                <w:kern w:val="0"/>
                <w:sz w:val="15"/>
                <w:szCs w:val="15"/>
              </w:rPr>
              <w:t>-35#</w:t>
            </w:r>
            <w:r>
              <w:rPr>
                <w:rFonts w:ascii="PingFang SC" w:hAnsi="PingFang SC"/>
                <w:kern w:val="0"/>
                <w:sz w:val="15"/>
                <w:szCs w:val="15"/>
              </w:rPr>
              <w:t>、柴油</w:t>
            </w:r>
            <w:r>
              <w:rPr>
                <w:kern w:val="0"/>
                <w:sz w:val="15"/>
                <w:szCs w:val="15"/>
              </w:rPr>
              <w:t>-50#</w:t>
            </w:r>
            <w:r>
              <w:rPr>
                <w:rFonts w:ascii="PingFang SC" w:hAnsi="PingFang SC"/>
                <w:kern w:val="0"/>
                <w:sz w:val="15"/>
                <w:szCs w:val="15"/>
              </w:rPr>
              <w:t>、柴油</w:t>
            </w:r>
            <w:r>
              <w:rPr>
                <w:kern w:val="0"/>
                <w:sz w:val="15"/>
                <w:szCs w:val="15"/>
              </w:rPr>
              <w:t>0#</w:t>
            </w:r>
            <w:r>
              <w:rPr>
                <w:rFonts w:ascii="PingFang SC" w:hAnsi="PingFang SC"/>
                <w:kern w:val="0"/>
                <w:sz w:val="15"/>
                <w:szCs w:val="15"/>
              </w:rPr>
              <w:t>、柴油</w:t>
            </w:r>
            <w:r>
              <w:rPr>
                <w:kern w:val="0"/>
                <w:sz w:val="15"/>
                <w:szCs w:val="15"/>
              </w:rPr>
              <w:t>5#</w:t>
            </w:r>
            <w:r>
              <w:rPr>
                <w:rFonts w:ascii="PingFang SC" w:hAnsi="PingFang SC"/>
                <w:kern w:val="0"/>
                <w:sz w:val="15"/>
                <w:szCs w:val="15"/>
              </w:rPr>
              <w:t>、柴油</w:t>
            </w:r>
            <w:r>
              <w:rPr>
                <w:kern w:val="0"/>
                <w:sz w:val="15"/>
                <w:szCs w:val="15"/>
              </w:rPr>
              <w:t>10#</w:t>
            </w:r>
            <w:r>
              <w:rPr>
                <w:rFonts w:ascii="PingFang SC" w:hAnsi="PingFang SC"/>
                <w:kern w:val="0"/>
                <w:sz w:val="15"/>
                <w:szCs w:val="15"/>
              </w:rPr>
              <w:t>、汽油</w:t>
            </w:r>
            <w:r>
              <w:rPr>
                <w:kern w:val="0"/>
                <w:sz w:val="15"/>
                <w:szCs w:val="15"/>
              </w:rPr>
              <w:t>92#</w:t>
            </w:r>
            <w:r>
              <w:rPr>
                <w:rFonts w:ascii="PingFang SC" w:hAnsi="PingFang SC"/>
                <w:kern w:val="0"/>
                <w:sz w:val="15"/>
                <w:szCs w:val="15"/>
              </w:rPr>
              <w:t>、汽油</w:t>
            </w:r>
            <w:r>
              <w:rPr>
                <w:kern w:val="0"/>
                <w:sz w:val="15"/>
                <w:szCs w:val="15"/>
              </w:rPr>
              <w:t>95#</w:t>
            </w:r>
            <w:r>
              <w:rPr>
                <w:rFonts w:ascii="PingFang SC" w:hAnsi="PingFang SC"/>
                <w:kern w:val="0"/>
                <w:sz w:val="15"/>
                <w:szCs w:val="15"/>
              </w:rPr>
              <w:t>、汽油</w:t>
            </w:r>
            <w:r>
              <w:rPr>
                <w:kern w:val="0"/>
                <w:sz w:val="15"/>
                <w:szCs w:val="15"/>
              </w:rPr>
              <w:t>98#</w:t>
            </w:r>
            <w:r>
              <w:rPr>
                <w:rFonts w:ascii="PingFang SC" w:hAnsi="PingFang SC"/>
                <w:kern w:val="0"/>
                <w:sz w:val="15"/>
                <w:szCs w:val="15"/>
              </w:rPr>
              <w:t>、电；</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车型管理查询结果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车型名称</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为该车型对应的名称；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车型代码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为该车型对应的代码；通称格式为车型名称拼音首字母缩写；</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动力方式</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枚举值：燃油、电动、电车；</w:t>
            </w:r>
          </w:p>
          <w:p>
            <w:pPr>
              <w:widowControl/>
              <w:spacing w:line="315" w:lineRule="atLeast"/>
              <w:jc w:val="left"/>
              <w:rPr>
                <w:kern w:val="0"/>
                <w:szCs w:val="21"/>
              </w:rPr>
            </w:pPr>
            <w:r>
              <w:rPr>
                <w:kern w:val="0"/>
                <w:sz w:val="15"/>
                <w:szCs w:val="15"/>
              </w:rPr>
              <w:t>为该车型的动力方式；</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能源类型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为该车型所需要的能源类型；</w:t>
            </w:r>
          </w:p>
          <w:p>
            <w:pPr>
              <w:widowControl/>
              <w:spacing w:line="315" w:lineRule="atLeast"/>
              <w:jc w:val="left"/>
              <w:rPr>
                <w:kern w:val="0"/>
                <w:szCs w:val="21"/>
              </w:rPr>
            </w:pPr>
            <w:r>
              <w:rPr>
                <w:kern w:val="0"/>
                <w:sz w:val="15"/>
                <w:szCs w:val="15"/>
              </w:rPr>
              <w:t>枚举值：柴油-10#</w:t>
            </w:r>
            <w:r>
              <w:rPr>
                <w:rFonts w:ascii="PingFang SC" w:hAnsi="PingFang SC"/>
                <w:kern w:val="0"/>
                <w:sz w:val="15"/>
                <w:szCs w:val="15"/>
              </w:rPr>
              <w:t>、柴油</w:t>
            </w:r>
            <w:r>
              <w:rPr>
                <w:kern w:val="0"/>
                <w:sz w:val="15"/>
                <w:szCs w:val="15"/>
              </w:rPr>
              <w:t>-20#</w:t>
            </w:r>
            <w:r>
              <w:rPr>
                <w:rFonts w:ascii="PingFang SC" w:hAnsi="PingFang SC"/>
                <w:kern w:val="0"/>
                <w:sz w:val="15"/>
                <w:szCs w:val="15"/>
              </w:rPr>
              <w:t>、柴油</w:t>
            </w:r>
            <w:r>
              <w:rPr>
                <w:kern w:val="0"/>
                <w:sz w:val="15"/>
                <w:szCs w:val="15"/>
              </w:rPr>
              <w:t>-35#</w:t>
            </w:r>
            <w:r>
              <w:rPr>
                <w:rFonts w:ascii="PingFang SC" w:hAnsi="PingFang SC"/>
                <w:kern w:val="0"/>
                <w:sz w:val="15"/>
                <w:szCs w:val="15"/>
              </w:rPr>
              <w:t>、柴油</w:t>
            </w:r>
            <w:r>
              <w:rPr>
                <w:kern w:val="0"/>
                <w:sz w:val="15"/>
                <w:szCs w:val="15"/>
              </w:rPr>
              <w:t>-50#</w:t>
            </w:r>
            <w:r>
              <w:rPr>
                <w:rFonts w:ascii="PingFang SC" w:hAnsi="PingFang SC"/>
                <w:kern w:val="0"/>
                <w:sz w:val="15"/>
                <w:szCs w:val="15"/>
              </w:rPr>
              <w:t>、柴油</w:t>
            </w:r>
            <w:r>
              <w:rPr>
                <w:kern w:val="0"/>
                <w:sz w:val="15"/>
                <w:szCs w:val="15"/>
              </w:rPr>
              <w:t>0#</w:t>
            </w:r>
            <w:r>
              <w:rPr>
                <w:rFonts w:ascii="PingFang SC" w:hAnsi="PingFang SC"/>
                <w:kern w:val="0"/>
                <w:sz w:val="15"/>
                <w:szCs w:val="15"/>
              </w:rPr>
              <w:t>、柴油</w:t>
            </w:r>
            <w:r>
              <w:rPr>
                <w:kern w:val="0"/>
                <w:sz w:val="15"/>
                <w:szCs w:val="15"/>
              </w:rPr>
              <w:t>5#</w:t>
            </w:r>
            <w:r>
              <w:rPr>
                <w:rFonts w:ascii="PingFang SC" w:hAnsi="PingFang SC"/>
                <w:kern w:val="0"/>
                <w:sz w:val="15"/>
                <w:szCs w:val="15"/>
              </w:rPr>
              <w:t>、柴油</w:t>
            </w:r>
            <w:r>
              <w:rPr>
                <w:kern w:val="0"/>
                <w:sz w:val="15"/>
                <w:szCs w:val="15"/>
              </w:rPr>
              <w:t>10#</w:t>
            </w:r>
            <w:r>
              <w:rPr>
                <w:rFonts w:ascii="PingFang SC" w:hAnsi="PingFang SC"/>
                <w:kern w:val="0"/>
                <w:sz w:val="15"/>
                <w:szCs w:val="15"/>
              </w:rPr>
              <w:t>、汽油</w:t>
            </w:r>
            <w:r>
              <w:rPr>
                <w:kern w:val="0"/>
                <w:sz w:val="15"/>
                <w:szCs w:val="15"/>
              </w:rPr>
              <w:t>92#</w:t>
            </w:r>
            <w:r>
              <w:rPr>
                <w:rFonts w:ascii="PingFang SC" w:hAnsi="PingFang SC"/>
                <w:kern w:val="0"/>
                <w:sz w:val="15"/>
                <w:szCs w:val="15"/>
              </w:rPr>
              <w:t>、汽油</w:t>
            </w:r>
            <w:r>
              <w:rPr>
                <w:kern w:val="0"/>
                <w:sz w:val="15"/>
                <w:szCs w:val="15"/>
              </w:rPr>
              <w:t>95#</w:t>
            </w:r>
            <w:r>
              <w:rPr>
                <w:rFonts w:ascii="PingFang SC" w:hAnsi="PingFang SC"/>
                <w:kern w:val="0"/>
                <w:sz w:val="15"/>
                <w:szCs w:val="15"/>
              </w:rPr>
              <w:t>、汽油</w:t>
            </w:r>
            <w:r>
              <w:rPr>
                <w:kern w:val="0"/>
                <w:sz w:val="15"/>
                <w:szCs w:val="15"/>
              </w:rPr>
              <w:t>98#</w:t>
            </w:r>
            <w:r>
              <w:rPr>
                <w:rFonts w:ascii="PingFang SC" w:hAnsi="PingFang SC"/>
                <w:kern w:val="0"/>
                <w:sz w:val="15"/>
                <w:szCs w:val="15"/>
              </w:rPr>
              <w:t>、电；</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车长（</w:t>
            </w:r>
            <w:r>
              <w:rPr>
                <w:kern w:val="0"/>
                <w:sz w:val="15"/>
                <w:szCs w:val="15"/>
              </w:rPr>
              <w:t>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为该车型的长度，以米为计量单位；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车宽（</w:t>
            </w:r>
            <w:r>
              <w:rPr>
                <w:kern w:val="0"/>
                <w:sz w:val="15"/>
                <w:szCs w:val="15"/>
              </w:rPr>
              <w:t>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为该车型的宽度，以米为计量单位；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车高（</w:t>
            </w:r>
            <w:r>
              <w:rPr>
                <w:kern w:val="0"/>
                <w:sz w:val="15"/>
                <w:szCs w:val="15"/>
              </w:rPr>
              <w:t>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为该车型的高度，以米为计量单位；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限长（</w:t>
            </w:r>
            <w:r>
              <w:rPr>
                <w:kern w:val="0"/>
                <w:sz w:val="15"/>
                <w:szCs w:val="15"/>
              </w:rPr>
              <w:t>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为该车型限制载货的长度，以米为计量单位；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限宽（</w:t>
            </w:r>
            <w:r>
              <w:rPr>
                <w:kern w:val="0"/>
                <w:sz w:val="15"/>
                <w:szCs w:val="15"/>
              </w:rPr>
              <w:t>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为该车型限制载货的宽度，以米为计量单位；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限高（</w:t>
            </w:r>
            <w:r>
              <w:rPr>
                <w:kern w:val="0"/>
                <w:sz w:val="15"/>
                <w:szCs w:val="15"/>
              </w:rPr>
              <w:t>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为该车型限制载货的高度，以米为计量单位；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限重（</w:t>
            </w:r>
            <w:r>
              <w:rPr>
                <w:kern w:val="0"/>
                <w:sz w:val="15"/>
                <w:szCs w:val="15"/>
              </w:rPr>
              <w:t>KG</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为该车型限制载货的最大重量，以KG</w:t>
            </w:r>
            <w:r>
              <w:rPr>
                <w:rFonts w:ascii="PingFang SC" w:hAnsi="PingFang SC"/>
                <w:kern w:val="0"/>
                <w:sz w:val="15"/>
                <w:szCs w:val="15"/>
              </w:rPr>
              <w:t>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限方（方）</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为该车型限制载货的最大体积，以方为计量单位；精确到小数点后两位；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百里油耗（</w:t>
            </w:r>
            <w:r>
              <w:rPr>
                <w:kern w:val="0"/>
                <w:sz w:val="15"/>
                <w:szCs w:val="15"/>
              </w:rPr>
              <w:t>L</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为该车型的百里最大油耗量，以升为计量单位；百里油耗为</w:t>
            </w:r>
            <w:r>
              <w:rPr>
                <w:rFonts w:ascii="Arial" w:hAnsi="Arial" w:cs="Arial"/>
                <w:color w:val="333333"/>
                <w:kern w:val="0"/>
                <w:sz w:val="15"/>
                <w:szCs w:val="15"/>
                <w:shd w:val="clear" w:color="auto" w:fill="FFFFFF"/>
              </w:rPr>
              <w:t>车辆在行驶100</w:t>
            </w:r>
            <w:r>
              <w:rPr>
                <w:rFonts w:ascii="宋体" w:hAnsi="宋体" w:cs="Arial"/>
                <w:color w:val="333333"/>
                <w:kern w:val="0"/>
                <w:sz w:val="15"/>
                <w:szCs w:val="15"/>
                <w:shd w:val="clear" w:color="auto" w:fill="FFFFFF"/>
              </w:rPr>
              <w:t>公里后</w:t>
            </w:r>
            <w:r>
              <w:rPr>
                <w:rFonts w:ascii="Arial" w:hAnsi="Arial" w:cs="Arial"/>
                <w:color w:val="333333"/>
                <w:kern w:val="0"/>
                <w:sz w:val="15"/>
                <w:szCs w:val="15"/>
                <w:shd w:val="clear" w:color="auto" w:fill="FFFFFF"/>
              </w:rPr>
              <w:t>,</w:t>
            </w:r>
            <w:r>
              <w:rPr>
                <w:rFonts w:ascii="宋体" w:hAnsi="宋体" w:cs="Arial"/>
                <w:color w:val="333333"/>
                <w:kern w:val="0"/>
                <w:sz w:val="15"/>
                <w:szCs w:val="15"/>
                <w:shd w:val="clear" w:color="auto" w:fill="FFFFFF"/>
              </w:rPr>
              <w:t>消耗的燃油总量</w:t>
            </w:r>
            <w:r>
              <w:rPr>
                <w:rFonts w:ascii="Arial" w:hAnsi="Arial" w:cs="Arial"/>
                <w:color w:val="333333"/>
                <w:kern w:val="0"/>
                <w:sz w:val="15"/>
                <w:szCs w:val="15"/>
                <w:shd w:val="clear" w:color="auto" w:fill="FFFFFF"/>
              </w:rPr>
              <w:t>；正整数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日计划公里数（</w:t>
            </w:r>
            <w:r>
              <w:rPr>
                <w:kern w:val="0"/>
                <w:sz w:val="15"/>
                <w:szCs w:val="15"/>
              </w:rPr>
              <w:t>KM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为该车型的计划日公里行驶量，以KM</w:t>
            </w:r>
            <w:r>
              <w:rPr>
                <w:rFonts w:ascii="PingFang SC" w:hAnsi="PingFang SC"/>
                <w:kern w:val="0"/>
                <w:sz w:val="15"/>
                <w:szCs w:val="15"/>
              </w:rPr>
              <w:t>为单位；正整数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超龄扣款（元</w:t>
            </w:r>
            <w:r>
              <w:rPr>
                <w:kern w:val="0"/>
                <w:sz w:val="15"/>
                <w:szCs w:val="15"/>
              </w:rPr>
              <w:t>/</w:t>
            </w:r>
            <w:r>
              <w:rPr>
                <w:rFonts w:ascii="PingFang SC" w:hAnsi="PingFang SC"/>
                <w:kern w:val="0"/>
                <w:sz w:val="15"/>
                <w:szCs w:val="15"/>
              </w:rPr>
              <w:t>月）</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为该车型超龄的标准扣款金额，以元/</w:t>
            </w:r>
            <w:r>
              <w:rPr>
                <w:rFonts w:ascii="PingFang SC" w:hAnsi="PingFang SC"/>
                <w:kern w:val="0"/>
                <w:sz w:val="15"/>
                <w:szCs w:val="15"/>
              </w:rPr>
              <w:t>月为计量单位；精确到小数点后两位；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磨损费</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为该车型的标准磨损费用，以元/</w:t>
            </w:r>
            <w:r>
              <w:rPr>
                <w:rFonts w:ascii="PingFang SC" w:hAnsi="PingFang SC"/>
                <w:kern w:val="0"/>
                <w:sz w:val="15"/>
                <w:szCs w:val="15"/>
              </w:rPr>
              <w:t>天为计量单位；正整数；</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车型管理查询按钮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21. 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点击按钮，将所有查询条件还原为默认初始值。</w:t>
            </w:r>
          </w:p>
        </w:tc>
      </w:tr>
    </w:tbl>
    <w:p/>
    <w:p/>
    <w:p/>
    <w:p>
      <w:pPr>
        <w:pStyle w:val="4"/>
        <w:numPr>
          <w:ilvl w:val="2"/>
          <w:numId w:val="4"/>
        </w:numPr>
        <w:ind w:left="1418" w:hanging="567"/>
        <w:rPr>
          <w:lang w:eastAsia="zh-CN"/>
        </w:rPr>
      </w:pPr>
      <w:bookmarkStart w:id="31" w:name="_Toc112954581"/>
      <w:r>
        <w:rPr>
          <w:rFonts w:hint="eastAsia"/>
          <w:lang w:eastAsia="zh-CN"/>
        </w:rPr>
        <w:t>车辆管理</w:t>
      </w:r>
      <w:bookmarkEnd w:id="31"/>
    </w:p>
    <w:p>
      <w:pPr>
        <w:pStyle w:val="5"/>
        <w:numPr>
          <w:ilvl w:val="3"/>
          <w:numId w:val="4"/>
        </w:numPr>
        <w:ind w:left="708" w:hanging="708"/>
      </w:pPr>
      <w:r>
        <w:rPr>
          <w:rFonts w:hint="eastAsia"/>
        </w:rPr>
        <w:t>功能场景</w:t>
      </w:r>
    </w:p>
    <w:p>
      <w:pPr>
        <w:pStyle w:val="5"/>
        <w:numPr>
          <w:ilvl w:val="3"/>
          <w:numId w:val="4"/>
        </w:numPr>
        <w:ind w:left="708" w:hanging="708"/>
      </w:pPr>
      <w:r>
        <w:rPr>
          <w:rFonts w:hint="eastAsia"/>
        </w:rPr>
        <w:t>业务描述</w:t>
      </w:r>
    </w:p>
    <w:p>
      <w:pPr>
        <w:pStyle w:val="5"/>
        <w:numPr>
          <w:ilvl w:val="3"/>
          <w:numId w:val="4"/>
        </w:numPr>
        <w:ind w:left="708" w:hanging="708"/>
      </w:pPr>
      <w:r>
        <w:rPr>
          <w:rFonts w:hint="eastAsia"/>
        </w:rPr>
        <w:t>流程图</w:t>
      </w:r>
    </w:p>
    <w:p>
      <w:pPr>
        <w:pStyle w:val="5"/>
        <w:numPr>
          <w:ilvl w:val="3"/>
          <w:numId w:val="4"/>
        </w:numPr>
        <w:ind w:left="708" w:hanging="708"/>
      </w:pPr>
      <w:r>
        <w:rPr>
          <w:rFonts w:hint="eastAsia"/>
        </w:rPr>
        <w:t>原型图</w:t>
      </w:r>
    </w:p>
    <w:p>
      <w:r>
        <w:drawing>
          <wp:inline distT="0" distB="0" distL="0" distR="0">
            <wp:extent cx="6110605" cy="3339465"/>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Pr>
        <w:pStyle w:val="5"/>
        <w:numPr>
          <w:ilvl w:val="3"/>
          <w:numId w:val="4"/>
        </w:numPr>
        <w:ind w:left="708" w:hanging="708"/>
      </w:pPr>
      <w:r>
        <w:rPr>
          <w:rFonts w:hint="eastAsia"/>
        </w:rPr>
        <w:t>字段描述及业务规则</w:t>
      </w:r>
    </w:p>
    <w:tbl>
      <w:tblPr>
        <w:tblStyle w:val="31"/>
        <w:tblW w:w="9628" w:type="dxa"/>
        <w:jc w:val="center"/>
        <w:tblLayout w:type="autofit"/>
        <w:tblCellMar>
          <w:top w:w="15" w:type="dxa"/>
          <w:left w:w="15" w:type="dxa"/>
          <w:bottom w:w="15" w:type="dxa"/>
          <w:right w:w="15" w:type="dxa"/>
        </w:tblCellMar>
      </w:tblPr>
      <w:tblGrid>
        <w:gridCol w:w="605"/>
        <w:gridCol w:w="1073"/>
        <w:gridCol w:w="1927"/>
        <w:gridCol w:w="917"/>
        <w:gridCol w:w="956"/>
        <w:gridCol w:w="956"/>
        <w:gridCol w:w="3194"/>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车辆管理查询条件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编号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为该车辆对应的编号；通称格式为：C+8位数字；</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车牌号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为该车辆对应的车牌号；通称格式为：</w:t>
            </w:r>
            <w:r>
              <w:rPr>
                <w:rFonts w:hint="eastAsia" w:ascii="宋体" w:hAnsi="宋体"/>
                <w:i/>
                <w:iCs/>
                <w:color w:val="000000"/>
                <w:kern w:val="0"/>
                <w:sz w:val="15"/>
                <w:szCs w:val="15"/>
                <w:shd w:val="clear" w:color="auto" w:fill="FFFFFF"/>
              </w:rPr>
              <w:t>省份+地区代码+5位数字/字母；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点击弹框【车型管理】档案，可输入车型代码进行查询，支持模糊查询；</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车辆属性</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kern w:val="0"/>
                <w:sz w:val="15"/>
                <w:szCs w:val="15"/>
              </w:rPr>
              <w:t>为对应车型的属性；枚举值：临时车、固定车、包月6</w:t>
            </w:r>
            <w:r>
              <w:rPr>
                <w:rFonts w:ascii="PingFang SC" w:hAnsi="PingFang SC"/>
                <w:kern w:val="0"/>
                <w:sz w:val="15"/>
                <w:szCs w:val="15"/>
              </w:rPr>
              <w:t>年超龄车、包月</w:t>
            </w:r>
            <w:r>
              <w:rPr>
                <w:kern w:val="0"/>
                <w:sz w:val="15"/>
                <w:szCs w:val="15"/>
              </w:rPr>
              <w:t>5</w:t>
            </w:r>
            <w:r>
              <w:rPr>
                <w:rFonts w:ascii="PingFang SC" w:hAnsi="PingFang SC"/>
                <w:kern w:val="0"/>
                <w:sz w:val="15"/>
                <w:szCs w:val="15"/>
              </w:rPr>
              <w:t>年超龄车；</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承运商名称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点击弹框【供应商档案】，可输入供应商编号或供应商名称进行搜索，支持模糊查询；</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结算方式</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点击后下拉选择相应的结算方式进行查询；</w:t>
            </w:r>
          </w:p>
          <w:p>
            <w:pPr>
              <w:widowControl/>
              <w:spacing w:line="315" w:lineRule="atLeast"/>
              <w:jc w:val="left"/>
              <w:rPr>
                <w:kern w:val="0"/>
                <w:szCs w:val="21"/>
              </w:rPr>
            </w:pPr>
            <w:r>
              <w:rPr>
                <w:kern w:val="0"/>
                <w:sz w:val="15"/>
                <w:szCs w:val="15"/>
              </w:rPr>
              <w:t>枚举值：按方、按ES</w:t>
            </w:r>
            <w:r>
              <w:rPr>
                <w:rFonts w:ascii="PingFang SC" w:hAnsi="PingFang SC"/>
                <w:kern w:val="0"/>
                <w:sz w:val="15"/>
                <w:szCs w:val="15"/>
              </w:rPr>
              <w:t>、按趟、按重、按柜、按托、按件、按仓库；</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车辆管理查询结果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承运商名称</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展示该车辆对应的承运商名称；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展示该车型对应的车型；数据来源：车型管理档案；</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编号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为该车辆对应的编号；通称格式为：C+8位数字；</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车牌号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为该车辆对应的车牌号；通称格式为：</w:t>
            </w:r>
            <w:r>
              <w:rPr>
                <w:rFonts w:hint="eastAsia" w:ascii="宋体" w:hAnsi="宋体"/>
                <w:i/>
                <w:iCs/>
                <w:color w:val="000000"/>
                <w:kern w:val="0"/>
                <w:sz w:val="15"/>
                <w:szCs w:val="15"/>
                <w:shd w:val="clear" w:color="auto" w:fill="FFFFFF"/>
              </w:rPr>
              <w:t>省份+地区代码+5位数字/字母；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车辆属性</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为对应车型的属性；枚举值：临时车、固定车、包月6</w:t>
            </w:r>
            <w:r>
              <w:rPr>
                <w:rFonts w:ascii="PingFang SC" w:hAnsi="PingFang SC"/>
                <w:kern w:val="0"/>
                <w:sz w:val="15"/>
                <w:szCs w:val="15"/>
              </w:rPr>
              <w:t>年超龄车、包月</w:t>
            </w:r>
            <w:r>
              <w:rPr>
                <w:kern w:val="0"/>
                <w:sz w:val="15"/>
                <w:szCs w:val="15"/>
              </w:rPr>
              <w:t>5</w:t>
            </w:r>
            <w:r>
              <w:rPr>
                <w:rFonts w:ascii="PingFang SC" w:hAnsi="PingFang SC"/>
                <w:kern w:val="0"/>
                <w:sz w:val="15"/>
                <w:szCs w:val="15"/>
              </w:rPr>
              <w:t>年超龄车；</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结算方式</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枚举值：按方、按ES</w:t>
            </w:r>
            <w:r>
              <w:rPr>
                <w:rFonts w:ascii="PingFang SC" w:hAnsi="PingFang SC"/>
                <w:kern w:val="0"/>
                <w:sz w:val="15"/>
                <w:szCs w:val="15"/>
              </w:rPr>
              <w:t>、按趟、按重、按柜、按托、按件、按仓库；</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一级区域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展示运输路线中的一级区域；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二级区域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展示运输路线中的二级区域；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三级区域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展示运输路线中的三级区域；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四级区域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展示运输路线中的四级区域；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波次</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展示该车辆所在的波次；波次为：</w:t>
            </w:r>
            <w:r>
              <w:rPr>
                <w:rFonts w:ascii="PingFang SC" w:hAnsi="PingFang SC"/>
                <w:color w:val="333333"/>
                <w:kern w:val="0"/>
                <w:sz w:val="15"/>
                <w:szCs w:val="15"/>
                <w:shd w:val="clear" w:color="auto" w:fill="FFFFFF"/>
              </w:rPr>
              <w:t>以汇总了多份订单的一个批次为单位进行的分拣作业；</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优先级</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优先级为该车辆的运输优先级，共分为三级；</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注册时间</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展示该车辆的注册时间；精确到时分秒</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进场时间</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展示该车辆的进场时间，精确到时分秒；</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退场时间</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展示该车辆的退场时间，精确到时分秒；</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所属公司</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展示该车辆的所属公司，非必填；</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车辆管理查询按钮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23. 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点击按钮，将所有查询条件还原为默认初始值。</w:t>
            </w:r>
          </w:p>
        </w:tc>
      </w:tr>
    </w:tbl>
    <w:p/>
    <w:p/>
    <w:p>
      <w:pPr>
        <w:pStyle w:val="4"/>
        <w:numPr>
          <w:ilvl w:val="2"/>
          <w:numId w:val="4"/>
        </w:numPr>
        <w:ind w:left="1418" w:hanging="567"/>
        <w:rPr>
          <w:lang w:eastAsia="zh-CN"/>
        </w:rPr>
      </w:pPr>
      <w:bookmarkStart w:id="32" w:name="_Toc112954582"/>
      <w:r>
        <w:rPr>
          <w:rFonts w:hint="eastAsia"/>
          <w:lang w:eastAsia="zh-CN"/>
        </w:rPr>
        <w:t>零件管理（飞梭）</w:t>
      </w:r>
      <w:bookmarkEnd w:id="32"/>
    </w:p>
    <w:p>
      <w:pPr>
        <w:pStyle w:val="5"/>
        <w:numPr>
          <w:ilvl w:val="3"/>
          <w:numId w:val="4"/>
        </w:numPr>
        <w:ind w:left="708" w:hanging="708"/>
      </w:pPr>
      <w:r>
        <w:rPr>
          <w:rFonts w:hint="eastAsia"/>
        </w:rPr>
        <w:t>功能场景</w:t>
      </w:r>
    </w:p>
    <w:p>
      <w:pPr>
        <w:pStyle w:val="5"/>
        <w:numPr>
          <w:ilvl w:val="3"/>
          <w:numId w:val="4"/>
        </w:numPr>
        <w:ind w:left="708" w:hanging="708"/>
      </w:pPr>
      <w:r>
        <w:rPr>
          <w:rFonts w:hint="eastAsia"/>
        </w:rPr>
        <w:t>业务描述</w:t>
      </w:r>
    </w:p>
    <w:p>
      <w:pPr>
        <w:pStyle w:val="5"/>
        <w:numPr>
          <w:ilvl w:val="3"/>
          <w:numId w:val="4"/>
        </w:numPr>
        <w:ind w:left="708" w:hanging="708"/>
      </w:pPr>
      <w:r>
        <w:rPr>
          <w:rFonts w:hint="eastAsia"/>
        </w:rPr>
        <w:t>流程图</w:t>
      </w:r>
    </w:p>
    <w:p>
      <w:pPr>
        <w:pStyle w:val="5"/>
        <w:numPr>
          <w:ilvl w:val="3"/>
          <w:numId w:val="4"/>
        </w:numPr>
        <w:ind w:left="708" w:hanging="708"/>
      </w:pPr>
      <w:r>
        <w:rPr>
          <w:rFonts w:hint="eastAsia"/>
        </w:rPr>
        <w:t>原型图</w:t>
      </w:r>
    </w:p>
    <w:p>
      <w:pPr>
        <w:pStyle w:val="5"/>
        <w:numPr>
          <w:ilvl w:val="3"/>
          <w:numId w:val="4"/>
        </w:numPr>
        <w:ind w:left="708" w:hanging="708"/>
      </w:pPr>
      <w:r>
        <w:rPr>
          <w:rFonts w:hint="eastAsia"/>
        </w:rPr>
        <w:t>字段描述及业务规则</w:t>
      </w:r>
    </w:p>
    <w:tbl>
      <w:tblPr>
        <w:tblStyle w:val="31"/>
        <w:tblW w:w="9628" w:type="dxa"/>
        <w:jc w:val="center"/>
        <w:tblLayout w:type="autofit"/>
        <w:tblCellMar>
          <w:top w:w="15" w:type="dxa"/>
          <w:left w:w="15" w:type="dxa"/>
          <w:bottom w:w="15" w:type="dxa"/>
          <w:right w:w="15" w:type="dxa"/>
        </w:tblCellMar>
      </w:tblPr>
      <w:tblGrid>
        <w:gridCol w:w="605"/>
        <w:gridCol w:w="1074"/>
        <w:gridCol w:w="1927"/>
        <w:gridCol w:w="916"/>
        <w:gridCol w:w="956"/>
        <w:gridCol w:w="956"/>
        <w:gridCol w:w="3194"/>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pStyle w:val="100"/>
              <w:widowControl/>
              <w:numPr>
                <w:ilvl w:val="0"/>
                <w:numId w:val="4"/>
              </w:numPr>
              <w:spacing w:line="315" w:lineRule="atLeast"/>
              <w:ind w:firstLineChars="0"/>
              <w:rPr>
                <w:kern w:val="0"/>
                <w:szCs w:val="21"/>
              </w:rPr>
            </w:pPr>
            <w:r>
              <w:rPr>
                <w:rFonts w:ascii="PingFang SC" w:hAnsi="PingFang SC"/>
                <w:b/>
                <w:bCs/>
                <w:kern w:val="0"/>
                <w:sz w:val="15"/>
                <w:szCs w:val="15"/>
              </w:rPr>
              <w:t>零件管理查询条件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零件号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为该零件的唯一号码；</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零件名称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为该零件的名称；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客户名称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搜索域</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点击弹窗【客户】档案，录入客户编号或客户名称查询，可进行模糊搜索；</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油品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点击下拉单选框，选择是否为油品；</w:t>
            </w:r>
          </w:p>
          <w:p>
            <w:pPr>
              <w:widowControl/>
              <w:spacing w:line="315" w:lineRule="atLeast"/>
              <w:jc w:val="left"/>
              <w:rPr>
                <w:kern w:val="0"/>
                <w:szCs w:val="21"/>
              </w:rPr>
            </w:pPr>
            <w:r>
              <w:rPr>
                <w:kern w:val="0"/>
                <w:sz w:val="15"/>
                <w:szCs w:val="15"/>
              </w:rPr>
              <w:t>枚举值：是、否；</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重货</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点击下拉单选框，选择是否为重货；</w:t>
            </w:r>
          </w:p>
          <w:p>
            <w:pPr>
              <w:widowControl/>
              <w:spacing w:line="315" w:lineRule="atLeast"/>
              <w:jc w:val="left"/>
              <w:rPr>
                <w:kern w:val="0"/>
                <w:szCs w:val="21"/>
              </w:rPr>
            </w:pPr>
            <w:r>
              <w:rPr>
                <w:kern w:val="0"/>
                <w:sz w:val="15"/>
                <w:szCs w:val="15"/>
              </w:rPr>
              <w:t>枚举值：是、否；</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危险品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ascii="PingFang SC" w:hAnsi="PingFang SC"/>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点击下拉单选框，选择是否为危险品；</w:t>
            </w:r>
          </w:p>
          <w:p>
            <w:pPr>
              <w:widowControl/>
              <w:spacing w:line="315" w:lineRule="atLeast"/>
              <w:jc w:val="left"/>
              <w:rPr>
                <w:kern w:val="0"/>
                <w:szCs w:val="21"/>
              </w:rPr>
            </w:pPr>
            <w:r>
              <w:rPr>
                <w:kern w:val="0"/>
                <w:sz w:val="15"/>
                <w:szCs w:val="15"/>
              </w:rPr>
              <w:t>枚举值：是、否；</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零件管理查询结果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客户名称</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展示该零件对应的客户名称，非必填；</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零件号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展示该零件对应的零件编号，为该零件的唯一编号；</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零件名称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为该零件的名称、非必填；</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油品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展示该零件是否为油品，枚举值：是、否；</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重货</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展示该零件是否为重货，枚举值：是、否；</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危险品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展示该零件是否为危险品，枚举值：是、否；</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销售单价</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金额</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展示该零件的销售单价，金额精确到小数点后两位；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重量（</w:t>
            </w:r>
            <w:r>
              <w:rPr>
                <w:kern w:val="0"/>
                <w:sz w:val="15"/>
                <w:szCs w:val="15"/>
              </w:rPr>
              <w:t>KG</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展示该零件的重量，精确到小数点后六位，以KG</w:t>
            </w:r>
            <w:r>
              <w:rPr>
                <w:rFonts w:ascii="PingFang SC" w:hAnsi="PingFang SC"/>
                <w:kern w:val="0"/>
                <w:sz w:val="15"/>
                <w:szCs w:val="15"/>
              </w:rPr>
              <w:t>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体积</w:t>
            </w:r>
            <w:r>
              <w:rPr>
                <w:kern w:val="0"/>
                <w:sz w:val="15"/>
                <w:szCs w:val="15"/>
              </w:rPr>
              <w:t>（方）</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展示该零件的体积，精确到小数点后六位，以方为计量单位；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容器代码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展示承载该种零件的容器代码，为容器的唯一代码；</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容器</w:t>
            </w:r>
            <w:r>
              <w:rPr>
                <w:kern w:val="0"/>
                <w:sz w:val="15"/>
                <w:szCs w:val="15"/>
              </w:rPr>
              <w:t>SNP</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展示承载该种零件的容器标准收容数；</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零件管理查询按钮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点击按钮，将所有查询条件还原为默认初始值。</w:t>
            </w:r>
          </w:p>
        </w:tc>
      </w:tr>
    </w:tbl>
    <w:p>
      <w:pPr>
        <w:widowControl/>
        <w:rPr>
          <w:color w:val="000000"/>
          <w:kern w:val="0"/>
          <w:szCs w:val="21"/>
        </w:rPr>
      </w:pPr>
      <w:r>
        <w:rPr>
          <w:color w:val="000000"/>
          <w:kern w:val="0"/>
          <w:szCs w:val="21"/>
        </w:rPr>
        <w:t> </w:t>
      </w:r>
    </w:p>
    <w:p>
      <w:pPr>
        <w:widowControl/>
        <w:rPr>
          <w:color w:val="000000"/>
          <w:kern w:val="0"/>
          <w:szCs w:val="21"/>
        </w:rPr>
      </w:pPr>
      <w:r>
        <w:rPr>
          <w:color w:val="000000"/>
          <w:kern w:val="0"/>
          <w:szCs w:val="21"/>
        </w:rPr>
        <w:t> </w:t>
      </w:r>
    </w:p>
    <w:p/>
    <w:p/>
    <w:p/>
    <w:p/>
    <w:p>
      <w:pPr>
        <w:pStyle w:val="4"/>
        <w:numPr>
          <w:ilvl w:val="2"/>
          <w:numId w:val="16"/>
        </w:numPr>
        <w:rPr>
          <w:lang w:eastAsia="zh-CN"/>
        </w:rPr>
      </w:pPr>
      <w:bookmarkStart w:id="33" w:name="_Toc112954583"/>
      <w:r>
        <w:rPr>
          <w:rFonts w:hint="eastAsia"/>
          <w:lang w:eastAsia="zh-CN"/>
        </w:rPr>
        <w:t>仓库管理</w:t>
      </w:r>
      <w:bookmarkEnd w:id="33"/>
    </w:p>
    <w:p>
      <w:pPr>
        <w:pStyle w:val="5"/>
        <w:numPr>
          <w:ilvl w:val="3"/>
          <w:numId w:val="16"/>
        </w:numPr>
        <w:ind w:left="708" w:hanging="708"/>
      </w:pPr>
      <w:r>
        <w:rPr>
          <w:rFonts w:hint="eastAsia"/>
        </w:rPr>
        <w:t>功能场景</w:t>
      </w:r>
    </w:p>
    <w:p>
      <w:pPr>
        <w:pStyle w:val="5"/>
        <w:numPr>
          <w:ilvl w:val="3"/>
          <w:numId w:val="16"/>
        </w:numPr>
        <w:ind w:left="708" w:hanging="708"/>
      </w:pPr>
      <w:r>
        <w:rPr>
          <w:rFonts w:hint="eastAsia"/>
        </w:rPr>
        <w:t>业务描述</w:t>
      </w:r>
    </w:p>
    <w:p>
      <w:pPr>
        <w:pStyle w:val="5"/>
        <w:numPr>
          <w:ilvl w:val="3"/>
          <w:numId w:val="16"/>
        </w:numPr>
        <w:ind w:left="708" w:hanging="708"/>
      </w:pPr>
      <w:r>
        <w:rPr>
          <w:rFonts w:hint="eastAsia"/>
        </w:rPr>
        <w:t>流程图</w:t>
      </w:r>
    </w:p>
    <w:p>
      <w:pPr>
        <w:pStyle w:val="5"/>
        <w:numPr>
          <w:ilvl w:val="3"/>
          <w:numId w:val="16"/>
        </w:numPr>
        <w:ind w:left="708" w:hanging="708"/>
      </w:pPr>
      <w:r>
        <w:rPr>
          <w:rFonts w:hint="eastAsia"/>
        </w:rPr>
        <w:t>原型图</w:t>
      </w:r>
    </w:p>
    <w:p>
      <w:r>
        <w:drawing>
          <wp:inline distT="0" distB="0" distL="0" distR="0">
            <wp:extent cx="6110605" cy="333946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Pr>
        <w:pStyle w:val="5"/>
        <w:numPr>
          <w:ilvl w:val="3"/>
          <w:numId w:val="16"/>
        </w:numPr>
        <w:ind w:left="708" w:hanging="708"/>
      </w:pPr>
      <w:r>
        <w:rPr>
          <w:rFonts w:hint="eastAsia"/>
        </w:rPr>
        <w:t>字段描述及业务规则</w:t>
      </w:r>
    </w:p>
    <w:tbl>
      <w:tblPr>
        <w:tblStyle w:val="31"/>
        <w:tblW w:w="9628" w:type="dxa"/>
        <w:jc w:val="center"/>
        <w:tblLayout w:type="autofit"/>
        <w:tblCellMar>
          <w:top w:w="15" w:type="dxa"/>
          <w:left w:w="15" w:type="dxa"/>
          <w:bottom w:w="15" w:type="dxa"/>
          <w:right w:w="15" w:type="dxa"/>
        </w:tblCellMar>
      </w:tblPr>
      <w:tblGrid>
        <w:gridCol w:w="605"/>
        <w:gridCol w:w="1073"/>
        <w:gridCol w:w="1926"/>
        <w:gridCol w:w="916"/>
        <w:gridCol w:w="956"/>
        <w:gridCol w:w="957"/>
        <w:gridCol w:w="3195"/>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pStyle w:val="100"/>
              <w:widowControl/>
              <w:numPr>
                <w:ilvl w:val="0"/>
                <w:numId w:val="16"/>
              </w:numPr>
              <w:spacing w:line="315" w:lineRule="atLeast"/>
              <w:ind w:firstLineChars="0"/>
              <w:rPr>
                <w:kern w:val="0"/>
                <w:szCs w:val="21"/>
              </w:rPr>
            </w:pPr>
            <w:r>
              <w:rPr>
                <w:rFonts w:ascii="PingFang SC" w:hAnsi="PingFang SC"/>
                <w:b/>
                <w:bCs/>
                <w:kern w:val="0"/>
                <w:sz w:val="15"/>
                <w:szCs w:val="15"/>
              </w:rPr>
              <w:t>仓库管理查询条件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仓库代码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为该工厂的唯一代码；通常为仓库名称拼音首字母大写；</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仓库名称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kern w:val="0"/>
                <w:sz w:val="15"/>
                <w:szCs w:val="15"/>
              </w:rPr>
              <w:t>为仓库名称；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经营方式</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kern w:val="0"/>
                <w:sz w:val="15"/>
                <w:szCs w:val="15"/>
              </w:rPr>
              <w:t>枚举值：自营、外包；</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定额区域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持手工录入文本进行模糊搜索；</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rPr>
                <w:kern w:val="0"/>
                <w:szCs w:val="21"/>
              </w:rPr>
            </w:pPr>
            <w:r>
              <w:rPr>
                <w:rFonts w:hint="eastAsia" w:ascii="宋体" w:hAnsi="宋体"/>
                <w:color w:val="000000"/>
                <w:kern w:val="0"/>
                <w:sz w:val="15"/>
                <w:szCs w:val="15"/>
              </w:rPr>
              <w:t>支持手工录入文本进行模糊搜索，模糊搜索范围为xx省或xx市；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spacing w:line="315" w:lineRule="atLeast"/>
              <w:jc w:val="left"/>
              <w:rPr>
                <w:kern w:val="0"/>
                <w:szCs w:val="21"/>
              </w:rPr>
            </w:pPr>
            <w:r>
              <w:rPr>
                <w:rFonts w:hint="eastAsia" w:ascii="宋体" w:hAnsi="宋体"/>
                <w:color w:val="000000"/>
                <w:kern w:val="0"/>
                <w:sz w:val="15"/>
                <w:szCs w:val="15"/>
              </w:rPr>
              <w:t>支持手工录入文本进行模糊搜索，模糊搜索范围为xx市；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区县</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中国1347个设市城市；</w:t>
            </w:r>
          </w:p>
          <w:p>
            <w:pPr>
              <w:widowControl/>
              <w:spacing w:line="315" w:lineRule="atLeast"/>
              <w:jc w:val="left"/>
              <w:rPr>
                <w:kern w:val="0"/>
                <w:szCs w:val="21"/>
              </w:rPr>
            </w:pPr>
            <w:r>
              <w:rPr>
                <w:rFonts w:hint="eastAsia" w:ascii="宋体" w:hAnsi="宋体"/>
                <w:color w:val="000000"/>
                <w:kern w:val="0"/>
                <w:sz w:val="15"/>
                <w:szCs w:val="15"/>
              </w:rPr>
              <w:t>支持手工录入文本进行模糊搜索，模糊搜索范围为xx区；</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xx区</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仓库管理查询结果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仓库代码</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 </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为该工厂的唯一代码；通常为仓库名称拼音首字母大写；</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仓库名称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 </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为仓库名称；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经营方式</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 </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枚举值：自营、外包；</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定额区域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 </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为该仓库所在的定额区域名称；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 </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 </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区县</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 </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中国1347个设市城市；</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xx区</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一级区域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展示运输路线中的一级区域；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二级区域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展示运输路线中的二级区域；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三级区域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展示运输路线中的三级区域；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四级区域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展示运输路线中的四级区域；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详细地址</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展示该仓库所在的详细地址，精确到门户；</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经度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精确到小数点后六位；</w:t>
            </w:r>
            <w:r>
              <w:rPr>
                <w:rFonts w:ascii="PingFang SC" w:hAnsi="PingFang SC"/>
                <w:color w:val="333333"/>
                <w:kern w:val="0"/>
                <w:sz w:val="15"/>
                <w:szCs w:val="15"/>
                <w:shd w:val="clear" w:color="auto" w:fill="FFFFFF"/>
              </w:rPr>
              <w:t>一般指球面坐标系的横坐标；</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纬度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精确到小数点后六位；</w:t>
            </w:r>
            <w:r>
              <w:rPr>
                <w:rFonts w:ascii="PingFang SC" w:hAnsi="PingFang SC"/>
                <w:color w:val="333333"/>
                <w:kern w:val="0"/>
                <w:sz w:val="15"/>
                <w:szCs w:val="15"/>
                <w:shd w:val="clear" w:color="auto" w:fill="FFFFFF"/>
              </w:rPr>
              <w:t>一般指球面坐标系的纵坐标；</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面积</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 </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创建人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展示该条仓库数据的创建人，通常展示对应的申请人编号；</w:t>
            </w:r>
          </w:p>
          <w:p>
            <w:pPr>
              <w:widowControl/>
              <w:spacing w:line="315" w:lineRule="atLeast"/>
              <w:jc w:val="left"/>
              <w:rPr>
                <w:kern w:val="0"/>
                <w:szCs w:val="21"/>
              </w:rPr>
            </w:pPr>
            <w:r>
              <w:rPr>
                <w:kern w:val="0"/>
                <w:sz w:val="15"/>
                <w:szCs w:val="15"/>
              </w:rPr>
              <w:t>展示规则：组织首字母+</w:t>
            </w:r>
            <w:r>
              <w:rPr>
                <w:rFonts w:ascii="PingFang SC" w:hAnsi="PingFang SC"/>
                <w:kern w:val="0"/>
                <w:sz w:val="15"/>
                <w:szCs w:val="15"/>
              </w:rPr>
              <w:t>申请人编号；</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创建时间</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该条仓库数据的创建时间</w:t>
            </w:r>
          </w:p>
          <w:p>
            <w:pPr>
              <w:widowControl/>
              <w:rPr>
                <w:kern w:val="0"/>
                <w:szCs w:val="21"/>
              </w:rPr>
            </w:pPr>
            <w:r>
              <w:rPr>
                <w:rFonts w:ascii="PingFang SC" w:hAnsi="PingFang SC"/>
                <w:kern w:val="0"/>
                <w:sz w:val="15"/>
                <w:szCs w:val="15"/>
              </w:rPr>
              <w:t>格式为：</w:t>
            </w:r>
            <w:r>
              <w:rPr>
                <w:kern w:val="0"/>
                <w:sz w:val="15"/>
                <w:szCs w:val="15"/>
              </w:rPr>
              <w:t>YY-MM-DD HH:MM:SS</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仓库管理查询按钮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25. 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点击按钮，将所有查询条件还原为默认初始值。</w:t>
            </w:r>
          </w:p>
        </w:tc>
      </w:tr>
    </w:tbl>
    <w:p>
      <w:pPr>
        <w:widowControl/>
        <w:rPr>
          <w:color w:val="000000"/>
          <w:kern w:val="0"/>
          <w:szCs w:val="21"/>
        </w:rPr>
      </w:pPr>
      <w:r>
        <w:rPr>
          <w:color w:val="000000"/>
          <w:kern w:val="0"/>
          <w:szCs w:val="21"/>
        </w:rPr>
        <w:t> </w:t>
      </w:r>
    </w:p>
    <w:p/>
    <w:p/>
    <w:p/>
    <w:p>
      <w:pPr>
        <w:pStyle w:val="4"/>
        <w:numPr>
          <w:ilvl w:val="2"/>
          <w:numId w:val="17"/>
        </w:numPr>
        <w:rPr>
          <w:lang w:eastAsia="zh-CN"/>
        </w:rPr>
      </w:pPr>
      <w:bookmarkStart w:id="34" w:name="_Toc112954584"/>
      <w:r>
        <w:rPr>
          <w:rFonts w:hint="eastAsia"/>
          <w:lang w:eastAsia="zh-CN"/>
        </w:rPr>
        <w:t>工厂管理</w:t>
      </w:r>
      <w:bookmarkEnd w:id="34"/>
    </w:p>
    <w:p>
      <w:pPr>
        <w:pStyle w:val="5"/>
        <w:numPr>
          <w:ilvl w:val="3"/>
          <w:numId w:val="17"/>
        </w:numPr>
        <w:ind w:left="708" w:hanging="708"/>
      </w:pPr>
      <w:r>
        <w:rPr>
          <w:rFonts w:hint="eastAsia"/>
        </w:rPr>
        <w:t>功能场景</w:t>
      </w:r>
    </w:p>
    <w:p>
      <w:pPr>
        <w:pStyle w:val="5"/>
        <w:numPr>
          <w:ilvl w:val="3"/>
          <w:numId w:val="17"/>
        </w:numPr>
        <w:ind w:left="708" w:hanging="708"/>
      </w:pPr>
      <w:r>
        <w:rPr>
          <w:rFonts w:hint="eastAsia"/>
        </w:rPr>
        <w:t>业务描述</w:t>
      </w:r>
    </w:p>
    <w:p>
      <w:pPr>
        <w:pStyle w:val="5"/>
        <w:numPr>
          <w:ilvl w:val="3"/>
          <w:numId w:val="17"/>
        </w:numPr>
        <w:ind w:left="708" w:hanging="708"/>
      </w:pPr>
      <w:r>
        <w:rPr>
          <w:rFonts w:hint="eastAsia"/>
        </w:rPr>
        <w:t>流程图</w:t>
      </w:r>
    </w:p>
    <w:p>
      <w:pPr>
        <w:pStyle w:val="5"/>
        <w:numPr>
          <w:ilvl w:val="3"/>
          <w:numId w:val="17"/>
        </w:numPr>
        <w:ind w:left="708" w:hanging="708"/>
      </w:pPr>
      <w:r>
        <w:rPr>
          <w:rFonts w:hint="eastAsia"/>
        </w:rPr>
        <w:t>原型图</w:t>
      </w:r>
    </w:p>
    <w:p>
      <w:r>
        <w:drawing>
          <wp:inline distT="0" distB="0" distL="0" distR="0">
            <wp:extent cx="6110605" cy="333946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Pr>
        <w:pStyle w:val="5"/>
        <w:numPr>
          <w:ilvl w:val="3"/>
          <w:numId w:val="17"/>
        </w:numPr>
        <w:ind w:left="708" w:hanging="708"/>
      </w:pPr>
      <w:r>
        <w:rPr>
          <w:rFonts w:hint="eastAsia"/>
        </w:rPr>
        <w:t>字段描述及业务规则</w:t>
      </w:r>
    </w:p>
    <w:tbl>
      <w:tblPr>
        <w:tblStyle w:val="31"/>
        <w:tblW w:w="9628" w:type="dxa"/>
        <w:jc w:val="center"/>
        <w:tblLayout w:type="autofit"/>
        <w:tblCellMar>
          <w:top w:w="15" w:type="dxa"/>
          <w:left w:w="15" w:type="dxa"/>
          <w:bottom w:w="15" w:type="dxa"/>
          <w:right w:w="15" w:type="dxa"/>
        </w:tblCellMar>
      </w:tblPr>
      <w:tblGrid>
        <w:gridCol w:w="605"/>
        <w:gridCol w:w="1073"/>
        <w:gridCol w:w="1926"/>
        <w:gridCol w:w="916"/>
        <w:gridCol w:w="956"/>
        <w:gridCol w:w="957"/>
        <w:gridCol w:w="3195"/>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工厂管理查询条件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工厂代码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为该工厂的唯一代码；通常为公司英文缩写-代码-PLANT;</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工厂名称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kern w:val="0"/>
                <w:sz w:val="15"/>
                <w:szCs w:val="15"/>
              </w:rPr>
              <w:t>为工厂名称；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rPr>
                <w:kern w:val="0"/>
                <w:szCs w:val="21"/>
              </w:rPr>
            </w:pPr>
            <w:r>
              <w:rPr>
                <w:rFonts w:hint="eastAsia" w:ascii="宋体" w:hAnsi="宋体"/>
                <w:color w:val="000000"/>
                <w:kern w:val="0"/>
                <w:sz w:val="15"/>
                <w:szCs w:val="15"/>
              </w:rPr>
              <w:t>支持手工录入文本进行模糊搜索，模糊搜索范围为xx省或xx市；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spacing w:line="315" w:lineRule="atLeast"/>
              <w:jc w:val="left"/>
              <w:rPr>
                <w:kern w:val="0"/>
                <w:szCs w:val="21"/>
              </w:rPr>
            </w:pPr>
            <w:r>
              <w:rPr>
                <w:rFonts w:hint="eastAsia" w:ascii="宋体" w:hAnsi="宋体"/>
                <w:color w:val="000000"/>
                <w:kern w:val="0"/>
                <w:sz w:val="15"/>
                <w:szCs w:val="15"/>
              </w:rPr>
              <w:t>支持手工录入文本进行模糊搜索，模糊搜索范围为xx市；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区县</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中国1347个设市城市；</w:t>
            </w:r>
          </w:p>
          <w:p>
            <w:pPr>
              <w:widowControl/>
              <w:spacing w:line="315" w:lineRule="atLeast"/>
              <w:jc w:val="left"/>
              <w:rPr>
                <w:kern w:val="0"/>
                <w:szCs w:val="21"/>
              </w:rPr>
            </w:pPr>
            <w:r>
              <w:rPr>
                <w:rFonts w:hint="eastAsia" w:ascii="宋体" w:hAnsi="宋体"/>
                <w:color w:val="000000"/>
                <w:kern w:val="0"/>
                <w:sz w:val="15"/>
                <w:szCs w:val="15"/>
              </w:rPr>
              <w:t>支持手工录入文本进行模糊搜索，模糊搜索范围为xx区；</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xx区</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一级区域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枚举值：华中、华南、华东、华西</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定额区域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支持手工录入文本进行模糊搜索；</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工厂管理查询结果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工厂代码</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为该工厂的唯一代码；通常为公司英文缩写-代码-PLANT;</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工厂名称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为工厂名称；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区县</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中国1347个设市城市；</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xx区</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一级区域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枚举值：华中、华南、华东、华西</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定额区域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为定额区域名称；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无车承运人标识</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Arial" w:hAnsi="Arial" w:cs="Arial"/>
                <w:color w:val="333333"/>
                <w:kern w:val="0"/>
                <w:sz w:val="15"/>
                <w:szCs w:val="15"/>
                <w:shd w:val="clear" w:color="auto" w:fill="FFFFFF"/>
              </w:rPr>
              <w:t>无车承运人指不拥有车辆而从事货物运输的个人或单位；在此处为判定是否为无车承运人的标识；</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经度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精确到小数点后六位；</w:t>
            </w:r>
            <w:r>
              <w:rPr>
                <w:rFonts w:ascii="PingFang SC" w:hAnsi="PingFang SC"/>
                <w:color w:val="333333"/>
                <w:kern w:val="0"/>
                <w:sz w:val="15"/>
                <w:szCs w:val="15"/>
                <w:shd w:val="clear" w:color="auto" w:fill="FFFFFF"/>
              </w:rPr>
              <w:t>一般指球面坐标系的横坐标；</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维度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精确到小数点后六位；</w:t>
            </w:r>
            <w:r>
              <w:rPr>
                <w:rFonts w:ascii="PingFang SC" w:hAnsi="PingFang SC"/>
                <w:color w:val="333333"/>
                <w:kern w:val="0"/>
                <w:sz w:val="15"/>
                <w:szCs w:val="15"/>
                <w:shd w:val="clear" w:color="auto" w:fill="FFFFFF"/>
              </w:rPr>
              <w:t>一般指球面坐标系的纵坐标；</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创建人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展示该条工厂数据的创建人，通常展示对应的申请人编号；</w:t>
            </w:r>
          </w:p>
          <w:p>
            <w:pPr>
              <w:widowControl/>
              <w:spacing w:line="315" w:lineRule="atLeast"/>
              <w:jc w:val="left"/>
              <w:rPr>
                <w:kern w:val="0"/>
                <w:szCs w:val="21"/>
              </w:rPr>
            </w:pPr>
            <w:r>
              <w:rPr>
                <w:kern w:val="0"/>
                <w:sz w:val="15"/>
                <w:szCs w:val="15"/>
              </w:rPr>
              <w:t>展示规则：组织首字母+</w:t>
            </w:r>
            <w:r>
              <w:rPr>
                <w:rFonts w:ascii="PingFang SC" w:hAnsi="PingFang SC"/>
                <w:kern w:val="0"/>
                <w:sz w:val="15"/>
                <w:szCs w:val="15"/>
              </w:rPr>
              <w:t>申请人编号；</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创建时间</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该条工厂数据的创建时间</w:t>
            </w:r>
          </w:p>
          <w:p>
            <w:pPr>
              <w:widowControl/>
              <w:rPr>
                <w:kern w:val="0"/>
                <w:szCs w:val="21"/>
              </w:rPr>
            </w:pPr>
            <w:r>
              <w:rPr>
                <w:rFonts w:ascii="PingFang SC" w:hAnsi="PingFang SC"/>
                <w:kern w:val="0"/>
                <w:sz w:val="15"/>
                <w:szCs w:val="15"/>
              </w:rPr>
              <w:t>格式为：</w:t>
            </w:r>
            <w:r>
              <w:rPr>
                <w:kern w:val="0"/>
                <w:sz w:val="15"/>
                <w:szCs w:val="15"/>
              </w:rPr>
              <w:t>YY-MM-DD HH:MM:SS</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工厂管理查询按钮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点击按钮，将所有查询条件还原为默认初始值。</w:t>
            </w:r>
          </w:p>
        </w:tc>
      </w:tr>
    </w:tbl>
    <w:p/>
    <w:p/>
    <w:p>
      <w:pPr>
        <w:pStyle w:val="4"/>
        <w:numPr>
          <w:ilvl w:val="2"/>
          <w:numId w:val="17"/>
        </w:numPr>
        <w:ind w:left="1418" w:hanging="567"/>
        <w:rPr>
          <w:lang w:eastAsia="zh-CN"/>
        </w:rPr>
      </w:pPr>
      <w:bookmarkStart w:id="35" w:name="_Toc112954585"/>
      <w:r>
        <w:rPr>
          <w:rFonts w:hint="eastAsia"/>
          <w:lang w:eastAsia="zh-CN"/>
        </w:rPr>
        <w:t>供应商管理</w:t>
      </w:r>
      <w:bookmarkEnd w:id="35"/>
    </w:p>
    <w:p>
      <w:pPr>
        <w:pStyle w:val="5"/>
        <w:numPr>
          <w:ilvl w:val="3"/>
          <w:numId w:val="17"/>
        </w:numPr>
        <w:ind w:left="708" w:hanging="708"/>
      </w:pPr>
      <w:r>
        <w:rPr>
          <w:rFonts w:hint="eastAsia"/>
        </w:rPr>
        <w:t>功能场景</w:t>
      </w:r>
    </w:p>
    <w:p>
      <w:pPr>
        <w:pStyle w:val="5"/>
        <w:numPr>
          <w:ilvl w:val="3"/>
          <w:numId w:val="17"/>
        </w:numPr>
        <w:ind w:left="708" w:hanging="708"/>
      </w:pPr>
      <w:r>
        <w:rPr>
          <w:rFonts w:hint="eastAsia"/>
        </w:rPr>
        <w:t>业务描述</w:t>
      </w:r>
    </w:p>
    <w:p>
      <w:pPr>
        <w:pStyle w:val="5"/>
        <w:numPr>
          <w:ilvl w:val="3"/>
          <w:numId w:val="17"/>
        </w:numPr>
        <w:ind w:left="708" w:hanging="708"/>
      </w:pPr>
      <w:r>
        <w:rPr>
          <w:rFonts w:hint="eastAsia"/>
        </w:rPr>
        <w:t>流程图</w:t>
      </w:r>
    </w:p>
    <w:p>
      <w:pPr>
        <w:pStyle w:val="5"/>
        <w:numPr>
          <w:ilvl w:val="3"/>
          <w:numId w:val="17"/>
        </w:numPr>
        <w:ind w:left="708" w:hanging="708"/>
      </w:pPr>
      <w:r>
        <w:rPr>
          <w:rFonts w:hint="eastAsia"/>
        </w:rPr>
        <w:t>原型图</w:t>
      </w:r>
    </w:p>
    <w:p>
      <w:r>
        <w:drawing>
          <wp:inline distT="0" distB="0" distL="0" distR="0">
            <wp:extent cx="6110605" cy="3339465"/>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Pr>
        <w:pStyle w:val="5"/>
        <w:numPr>
          <w:ilvl w:val="3"/>
          <w:numId w:val="17"/>
        </w:numPr>
        <w:ind w:left="708" w:hanging="708"/>
      </w:pPr>
      <w:r>
        <w:rPr>
          <w:rFonts w:hint="eastAsia"/>
        </w:rPr>
        <w:t>字段描述及业务规则</w:t>
      </w:r>
    </w:p>
    <w:tbl>
      <w:tblPr>
        <w:tblStyle w:val="31"/>
        <w:tblW w:w="9628" w:type="dxa"/>
        <w:jc w:val="center"/>
        <w:tblLayout w:type="autofit"/>
        <w:tblCellMar>
          <w:top w:w="15" w:type="dxa"/>
          <w:left w:w="15" w:type="dxa"/>
          <w:bottom w:w="15" w:type="dxa"/>
          <w:right w:w="15" w:type="dxa"/>
        </w:tblCellMar>
      </w:tblPr>
      <w:tblGrid>
        <w:gridCol w:w="605"/>
        <w:gridCol w:w="1073"/>
        <w:gridCol w:w="1926"/>
        <w:gridCol w:w="916"/>
        <w:gridCol w:w="956"/>
        <w:gridCol w:w="957"/>
        <w:gridCol w:w="3195"/>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供应商管理查询条件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供应商代码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rPr>
                <w:kern w:val="0"/>
                <w:szCs w:val="21"/>
              </w:rPr>
            </w:pPr>
            <w:r>
              <w:rPr>
                <w:rFonts w:hint="eastAsia" w:ascii="宋体" w:hAnsi="宋体"/>
                <w:color w:val="000000"/>
                <w:kern w:val="0"/>
                <w:sz w:val="15"/>
                <w:szCs w:val="15"/>
              </w:rPr>
              <w:t>为该供应商的唯一代码；供应商名称的拼音首字母大写；</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供应商名称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为该供应商的名称；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rPr>
                <w:kern w:val="0"/>
                <w:szCs w:val="21"/>
              </w:rPr>
            </w:pPr>
            <w:r>
              <w:rPr>
                <w:rFonts w:hint="eastAsia" w:ascii="宋体" w:hAnsi="宋体"/>
                <w:color w:val="000000"/>
                <w:kern w:val="0"/>
                <w:sz w:val="15"/>
                <w:szCs w:val="15"/>
              </w:rPr>
              <w:t>支持手工录入文本进行模糊搜索，模糊搜索范围为xx省或xx市；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spacing w:line="315" w:lineRule="atLeast"/>
              <w:jc w:val="left"/>
              <w:rPr>
                <w:kern w:val="0"/>
                <w:szCs w:val="21"/>
              </w:rPr>
            </w:pPr>
            <w:r>
              <w:rPr>
                <w:rFonts w:hint="eastAsia" w:ascii="宋体" w:hAnsi="宋体"/>
                <w:color w:val="000000"/>
                <w:kern w:val="0"/>
                <w:sz w:val="15"/>
                <w:szCs w:val="15"/>
              </w:rPr>
              <w:t>支持手工录入文本进行模糊搜索，模糊搜索范围为xx市；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区县</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中国1347个设市城市；</w:t>
            </w:r>
          </w:p>
          <w:p>
            <w:pPr>
              <w:widowControl/>
              <w:spacing w:line="315" w:lineRule="atLeast"/>
              <w:jc w:val="left"/>
              <w:rPr>
                <w:kern w:val="0"/>
                <w:szCs w:val="21"/>
              </w:rPr>
            </w:pPr>
            <w:r>
              <w:rPr>
                <w:rFonts w:hint="eastAsia" w:ascii="宋体" w:hAnsi="宋体"/>
                <w:color w:val="000000"/>
                <w:kern w:val="0"/>
                <w:sz w:val="15"/>
                <w:szCs w:val="15"/>
              </w:rPr>
              <w:t>支持手工录入文本进行模糊搜索，模糊搜索范围为xx区；</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xx区</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供应商管理查询结果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供应商代码</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为该供应商的唯一代码；供应商名称的拼音首字母大写；</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供应商名称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为该供应商的名称；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区县</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 </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中国1347个设市城市；</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xx区</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一级区域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展示运输路线中的一级区域；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二级区域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展示运输路线中的二级区域；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三级区域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展示运输路线中的三级区域；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四级区域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展示运输路线中的四级区域；</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无车承运人标识</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Arial" w:hAnsi="Arial" w:cs="Arial"/>
                <w:color w:val="333333"/>
                <w:kern w:val="0"/>
                <w:sz w:val="15"/>
                <w:szCs w:val="15"/>
                <w:shd w:val="clear" w:color="auto" w:fill="FFFFFF"/>
              </w:rPr>
              <w:t>无车承运人指不拥有车辆而从事货物运输的个人或单位；在此处为判定是否为无车承运人的标识；</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经度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精确到小数点后六位；</w:t>
            </w:r>
            <w:r>
              <w:rPr>
                <w:rFonts w:ascii="PingFang SC" w:hAnsi="PingFang SC"/>
                <w:color w:val="333333"/>
                <w:kern w:val="0"/>
                <w:sz w:val="15"/>
                <w:szCs w:val="15"/>
                <w:shd w:val="clear" w:color="auto" w:fill="FFFFFF"/>
              </w:rPr>
              <w:t>一般指球面坐标系的横坐标；</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维度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精确到小数点后六位；</w:t>
            </w:r>
            <w:r>
              <w:rPr>
                <w:rFonts w:ascii="PingFang SC" w:hAnsi="PingFang SC"/>
                <w:color w:val="333333"/>
                <w:kern w:val="0"/>
                <w:sz w:val="15"/>
                <w:szCs w:val="15"/>
                <w:shd w:val="clear" w:color="auto" w:fill="FFFFFF"/>
              </w:rPr>
              <w:t>一般指球面坐标系的纵坐标；</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创建人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展示该条供应商数据的创建人，通常展示对应的申请人编号；</w:t>
            </w:r>
          </w:p>
          <w:p>
            <w:pPr>
              <w:widowControl/>
              <w:spacing w:line="315" w:lineRule="atLeast"/>
              <w:jc w:val="left"/>
              <w:rPr>
                <w:kern w:val="0"/>
                <w:szCs w:val="21"/>
              </w:rPr>
            </w:pPr>
            <w:r>
              <w:rPr>
                <w:kern w:val="0"/>
                <w:sz w:val="15"/>
                <w:szCs w:val="15"/>
              </w:rPr>
              <w:t>展示规则：组织首字母+</w:t>
            </w:r>
            <w:r>
              <w:rPr>
                <w:rFonts w:ascii="PingFang SC" w:hAnsi="PingFang SC"/>
                <w:kern w:val="0"/>
                <w:sz w:val="15"/>
                <w:szCs w:val="15"/>
              </w:rPr>
              <w:t>申请人编号；</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创建时间</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该条供应商数据的创建时间</w:t>
            </w:r>
          </w:p>
          <w:p>
            <w:pPr>
              <w:widowControl/>
              <w:rPr>
                <w:kern w:val="0"/>
                <w:szCs w:val="21"/>
              </w:rPr>
            </w:pPr>
            <w:r>
              <w:rPr>
                <w:rFonts w:ascii="PingFang SC" w:hAnsi="PingFang SC"/>
                <w:kern w:val="0"/>
                <w:sz w:val="15"/>
                <w:szCs w:val="15"/>
              </w:rPr>
              <w:t>格式为：</w:t>
            </w:r>
            <w:r>
              <w:rPr>
                <w:kern w:val="0"/>
                <w:sz w:val="15"/>
                <w:szCs w:val="15"/>
              </w:rPr>
              <w:t>YY-MM-DD HH:MM:SS</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供应商管理查询按钮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点击按钮，将所有查询条件还原为默认初始值。</w:t>
            </w:r>
          </w:p>
        </w:tc>
      </w:tr>
    </w:tbl>
    <w:p/>
    <w:p/>
    <w:p>
      <w:pPr>
        <w:pStyle w:val="4"/>
        <w:numPr>
          <w:ilvl w:val="2"/>
          <w:numId w:val="17"/>
        </w:numPr>
        <w:ind w:left="1418" w:hanging="567"/>
        <w:rPr>
          <w:lang w:eastAsia="zh-CN"/>
        </w:rPr>
      </w:pPr>
      <w:bookmarkStart w:id="36" w:name="_Toc112954586"/>
      <w:r>
        <w:rPr>
          <w:rFonts w:hint="eastAsia"/>
          <w:lang w:eastAsia="zh-CN"/>
        </w:rPr>
        <w:t>容器管理</w:t>
      </w:r>
      <w:bookmarkEnd w:id="36"/>
    </w:p>
    <w:p>
      <w:pPr>
        <w:pStyle w:val="5"/>
        <w:numPr>
          <w:ilvl w:val="3"/>
          <w:numId w:val="17"/>
        </w:numPr>
        <w:ind w:left="708" w:hanging="708"/>
      </w:pPr>
      <w:r>
        <w:rPr>
          <w:rFonts w:hint="eastAsia"/>
        </w:rPr>
        <w:t>功能场景</w:t>
      </w:r>
    </w:p>
    <w:p>
      <w:pPr>
        <w:pStyle w:val="5"/>
        <w:numPr>
          <w:ilvl w:val="3"/>
          <w:numId w:val="17"/>
        </w:numPr>
        <w:ind w:left="708" w:hanging="708"/>
      </w:pPr>
      <w:r>
        <w:rPr>
          <w:rFonts w:hint="eastAsia"/>
        </w:rPr>
        <w:t>业务描述</w:t>
      </w:r>
    </w:p>
    <w:p>
      <w:pPr>
        <w:pStyle w:val="5"/>
        <w:numPr>
          <w:ilvl w:val="3"/>
          <w:numId w:val="17"/>
        </w:numPr>
        <w:ind w:left="708" w:hanging="708"/>
      </w:pPr>
      <w:r>
        <w:rPr>
          <w:rFonts w:hint="eastAsia"/>
        </w:rPr>
        <w:t>流程图</w:t>
      </w:r>
    </w:p>
    <w:p>
      <w:pPr>
        <w:pStyle w:val="5"/>
        <w:numPr>
          <w:ilvl w:val="3"/>
          <w:numId w:val="17"/>
        </w:numPr>
        <w:ind w:left="708" w:hanging="708"/>
      </w:pPr>
      <w:r>
        <w:rPr>
          <w:rFonts w:hint="eastAsia"/>
        </w:rPr>
        <w:t>原型图</w:t>
      </w:r>
    </w:p>
    <w:p>
      <w:r>
        <w:drawing>
          <wp:inline distT="0" distB="0" distL="0" distR="0">
            <wp:extent cx="6110605" cy="3339465"/>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Pr>
        <w:pStyle w:val="5"/>
        <w:numPr>
          <w:ilvl w:val="3"/>
          <w:numId w:val="17"/>
        </w:numPr>
        <w:ind w:left="708" w:hanging="708"/>
      </w:pPr>
      <w:r>
        <w:rPr>
          <w:rFonts w:hint="eastAsia"/>
        </w:rPr>
        <w:t>字段描述及业务规则</w:t>
      </w:r>
    </w:p>
    <w:tbl>
      <w:tblPr>
        <w:tblStyle w:val="31"/>
        <w:tblW w:w="9628" w:type="dxa"/>
        <w:jc w:val="center"/>
        <w:tblLayout w:type="autofit"/>
        <w:tblCellMar>
          <w:top w:w="15" w:type="dxa"/>
          <w:left w:w="15" w:type="dxa"/>
          <w:bottom w:w="15" w:type="dxa"/>
          <w:right w:w="15" w:type="dxa"/>
        </w:tblCellMar>
      </w:tblPr>
      <w:tblGrid>
        <w:gridCol w:w="605"/>
        <w:gridCol w:w="1074"/>
        <w:gridCol w:w="1926"/>
        <w:gridCol w:w="916"/>
        <w:gridCol w:w="956"/>
        <w:gridCol w:w="957"/>
        <w:gridCol w:w="3194"/>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容器管理查询条件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容器代码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通常为容器类型首字母*长*宽*高*折叠后长*折叠后宽*折叠后高；</w:t>
            </w:r>
          </w:p>
          <w:p>
            <w:pPr>
              <w:widowControl/>
              <w:spacing w:line="315" w:lineRule="atLeast"/>
              <w:jc w:val="left"/>
              <w:rPr>
                <w:kern w:val="0"/>
                <w:szCs w:val="21"/>
              </w:rPr>
            </w:pPr>
            <w:r>
              <w:rPr>
                <w:rFonts w:hint="eastAsia" w:ascii="宋体" w:hAnsi="宋体"/>
                <w:color w:val="000000"/>
                <w:kern w:val="0"/>
                <w:sz w:val="15"/>
                <w:szCs w:val="15"/>
              </w:rPr>
              <w:t>容器类型首字母为：铁箱T、胶箱J、纸箱Z</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容器类型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通过下拉单选选择对应的容器类型进行搜索；可选值：铁箱、胶箱、纸箱；</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容器管理查询结果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容器代码</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通常为容器类型首字母*长*宽*高*折叠后长*折叠后宽*折叠后高；</w:t>
            </w:r>
          </w:p>
          <w:p>
            <w:pPr>
              <w:widowControl/>
              <w:spacing w:line="315" w:lineRule="atLeast"/>
              <w:jc w:val="left"/>
              <w:rPr>
                <w:kern w:val="0"/>
                <w:szCs w:val="21"/>
              </w:rPr>
            </w:pPr>
            <w:r>
              <w:rPr>
                <w:rFonts w:hint="eastAsia" w:ascii="宋体" w:hAnsi="宋体"/>
                <w:color w:val="000000"/>
                <w:kern w:val="0"/>
                <w:sz w:val="15"/>
                <w:szCs w:val="15"/>
              </w:rPr>
              <w:t>容器类型首字母为：铁箱T、胶箱J、纸箱Z</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容器类型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可选值：铁箱、胶箱、纸箱；</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长（</w:t>
            </w:r>
            <w:r>
              <w:rPr>
                <w:kern w:val="0"/>
                <w:sz w:val="15"/>
                <w:szCs w:val="15"/>
              </w:rPr>
              <w:t>MM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展示该类型托盘的长度，以毫米作为计量单位；正整数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宽（</w:t>
            </w:r>
            <w:r>
              <w:rPr>
                <w:kern w:val="0"/>
                <w:sz w:val="15"/>
                <w:szCs w:val="15"/>
              </w:rPr>
              <w:t>MM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展示该类型托盘的宽度，以毫米作为计量单位；正整数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高（</w:t>
            </w:r>
            <w:r>
              <w:rPr>
                <w:kern w:val="0"/>
                <w:sz w:val="15"/>
                <w:szCs w:val="15"/>
              </w:rPr>
              <w:t>MM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展示该类型托盘的高度，以毫米作为计量单位；正整数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重量（</w:t>
            </w:r>
            <w:r>
              <w:rPr>
                <w:kern w:val="0"/>
                <w:sz w:val="15"/>
                <w:szCs w:val="15"/>
              </w:rPr>
              <w:t>KG</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展示该类型托盘的重量，以KG</w:t>
            </w:r>
            <w:r>
              <w:rPr>
                <w:rFonts w:ascii="PingFang SC" w:hAnsi="PingFang SC"/>
                <w:kern w:val="0"/>
                <w:sz w:val="15"/>
                <w:szCs w:val="15"/>
              </w:rPr>
              <w:t>作为计量单位；正整数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体积（方）</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展示该类型托盘的体积，以方作为计量单位；</w:t>
            </w:r>
          </w:p>
          <w:p>
            <w:pPr>
              <w:widowControl/>
              <w:spacing w:line="315" w:lineRule="atLeast"/>
              <w:jc w:val="left"/>
              <w:rPr>
                <w:kern w:val="0"/>
                <w:szCs w:val="21"/>
              </w:rPr>
            </w:pPr>
            <w:r>
              <w:rPr>
                <w:kern w:val="0"/>
                <w:sz w:val="15"/>
                <w:szCs w:val="15"/>
              </w:rPr>
              <w:t>体积=</w:t>
            </w:r>
            <w:r>
              <w:rPr>
                <w:rFonts w:ascii="PingFang SC" w:hAnsi="PingFang SC"/>
                <w:kern w:val="0"/>
                <w:sz w:val="15"/>
                <w:szCs w:val="15"/>
              </w:rPr>
              <w:t>长</w:t>
            </w:r>
            <w:r>
              <w:rPr>
                <w:kern w:val="0"/>
                <w:sz w:val="15"/>
                <w:szCs w:val="15"/>
              </w:rPr>
              <w:t>*</w:t>
            </w:r>
            <w:r>
              <w:rPr>
                <w:rFonts w:ascii="PingFang SC" w:hAnsi="PingFang SC"/>
                <w:kern w:val="0"/>
                <w:sz w:val="15"/>
                <w:szCs w:val="15"/>
              </w:rPr>
              <w:t>宽</w:t>
            </w:r>
            <w:r>
              <w:rPr>
                <w:kern w:val="0"/>
                <w:sz w:val="15"/>
                <w:szCs w:val="15"/>
              </w:rPr>
              <w:t>*</w:t>
            </w:r>
            <w:r>
              <w:rPr>
                <w:rFonts w:ascii="PingFang SC" w:hAnsi="PingFang SC"/>
                <w:kern w:val="0"/>
                <w:sz w:val="15"/>
                <w:szCs w:val="15"/>
              </w:rPr>
              <w:t>高；精确到小数点后六位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折叠后长（</w:t>
            </w:r>
            <w:r>
              <w:rPr>
                <w:kern w:val="0"/>
                <w:sz w:val="15"/>
                <w:szCs w:val="15"/>
              </w:rPr>
              <w:t>MM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展示该类型托盘折叠后的长度，以毫米作为计量单位；含0</w:t>
            </w:r>
            <w:r>
              <w:rPr>
                <w:rFonts w:ascii="PingFang SC" w:hAnsi="PingFang SC"/>
                <w:kern w:val="0"/>
                <w:sz w:val="15"/>
                <w:szCs w:val="15"/>
              </w:rPr>
              <w:t>在内的正整数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折叠后宽（</w:t>
            </w:r>
            <w:r>
              <w:rPr>
                <w:kern w:val="0"/>
                <w:sz w:val="15"/>
                <w:szCs w:val="15"/>
              </w:rPr>
              <w:t>MM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展示该类型托盘折叠后的宽度，以毫米作为计量单位；含0</w:t>
            </w:r>
            <w:r>
              <w:rPr>
                <w:rFonts w:ascii="PingFang SC" w:hAnsi="PingFang SC"/>
                <w:kern w:val="0"/>
                <w:sz w:val="15"/>
                <w:szCs w:val="15"/>
              </w:rPr>
              <w:t>在内的正整数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折叠后高（</w:t>
            </w:r>
            <w:r>
              <w:rPr>
                <w:kern w:val="0"/>
                <w:sz w:val="15"/>
                <w:szCs w:val="15"/>
              </w:rPr>
              <w:t>MM</w:t>
            </w:r>
            <w:r>
              <w:rPr>
                <w:rFonts w:ascii="PingFang SC" w:hAnsi="PingFang SC"/>
                <w:kern w:val="0"/>
                <w:sz w:val="15"/>
                <w:szCs w:val="15"/>
              </w:rPr>
              <w:t>）</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展示该类型托盘折叠后的高度，以毫米作为计量单位；含0</w:t>
            </w:r>
            <w:r>
              <w:rPr>
                <w:rFonts w:ascii="PingFang SC" w:hAnsi="PingFang SC"/>
                <w:kern w:val="0"/>
                <w:sz w:val="15"/>
                <w:szCs w:val="15"/>
              </w:rPr>
              <w:t>在内的正整数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折叠后体积（方）</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展示该类型托盘折叠后的体积，以方作为计量单位；</w:t>
            </w:r>
          </w:p>
          <w:p>
            <w:pPr>
              <w:widowControl/>
              <w:spacing w:line="315" w:lineRule="atLeast"/>
              <w:jc w:val="left"/>
              <w:rPr>
                <w:kern w:val="0"/>
                <w:szCs w:val="21"/>
              </w:rPr>
            </w:pPr>
            <w:r>
              <w:rPr>
                <w:kern w:val="0"/>
                <w:sz w:val="15"/>
                <w:szCs w:val="15"/>
              </w:rPr>
              <w:t>体积=</w:t>
            </w:r>
            <w:r>
              <w:rPr>
                <w:rFonts w:ascii="PingFang SC" w:hAnsi="PingFang SC"/>
                <w:kern w:val="0"/>
                <w:sz w:val="15"/>
                <w:szCs w:val="15"/>
              </w:rPr>
              <w:t>长</w:t>
            </w:r>
            <w:r>
              <w:rPr>
                <w:kern w:val="0"/>
                <w:sz w:val="15"/>
                <w:szCs w:val="15"/>
              </w:rPr>
              <w:t>*</w:t>
            </w:r>
            <w:r>
              <w:rPr>
                <w:rFonts w:ascii="PingFang SC" w:hAnsi="PingFang SC"/>
                <w:kern w:val="0"/>
                <w:sz w:val="15"/>
                <w:szCs w:val="15"/>
              </w:rPr>
              <w:t>宽</w:t>
            </w:r>
            <w:r>
              <w:rPr>
                <w:kern w:val="0"/>
                <w:sz w:val="15"/>
                <w:szCs w:val="15"/>
              </w:rPr>
              <w:t>*</w:t>
            </w:r>
            <w:r>
              <w:rPr>
                <w:rFonts w:ascii="PingFang SC" w:hAnsi="PingFang SC"/>
                <w:kern w:val="0"/>
                <w:sz w:val="15"/>
                <w:szCs w:val="15"/>
              </w:rPr>
              <w:t>高；精确到小数点后六位</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供应商管理查询按钮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点击按钮，将所有查询条件还原为默认初始值。</w:t>
            </w:r>
          </w:p>
        </w:tc>
      </w:tr>
    </w:tbl>
    <w:p/>
    <w:p/>
    <w:p>
      <w:pPr>
        <w:pStyle w:val="4"/>
        <w:numPr>
          <w:ilvl w:val="2"/>
          <w:numId w:val="17"/>
        </w:numPr>
        <w:ind w:left="1418" w:hanging="567"/>
        <w:rPr>
          <w:lang w:eastAsia="zh-CN"/>
        </w:rPr>
      </w:pPr>
      <w:bookmarkStart w:id="37" w:name="_Toc112954587"/>
      <w:r>
        <w:rPr>
          <w:rFonts w:hint="eastAsia"/>
          <w:lang w:eastAsia="zh-CN"/>
        </w:rPr>
        <w:t>网点管理</w:t>
      </w:r>
      <w:bookmarkEnd w:id="37"/>
    </w:p>
    <w:p>
      <w:pPr>
        <w:pStyle w:val="5"/>
        <w:numPr>
          <w:ilvl w:val="3"/>
          <w:numId w:val="17"/>
        </w:numPr>
        <w:ind w:left="708" w:hanging="708"/>
      </w:pPr>
      <w:r>
        <w:rPr>
          <w:rFonts w:hint="eastAsia"/>
        </w:rPr>
        <w:t>功能场景</w:t>
      </w:r>
    </w:p>
    <w:p>
      <w:pPr>
        <w:pStyle w:val="5"/>
        <w:numPr>
          <w:ilvl w:val="3"/>
          <w:numId w:val="17"/>
        </w:numPr>
        <w:ind w:left="708" w:hanging="708"/>
      </w:pPr>
      <w:r>
        <w:rPr>
          <w:rFonts w:hint="eastAsia"/>
        </w:rPr>
        <w:t>业务描述</w:t>
      </w:r>
    </w:p>
    <w:p>
      <w:pPr>
        <w:pStyle w:val="5"/>
        <w:numPr>
          <w:ilvl w:val="3"/>
          <w:numId w:val="17"/>
        </w:numPr>
        <w:ind w:left="708" w:hanging="708"/>
      </w:pPr>
      <w:r>
        <w:rPr>
          <w:rFonts w:hint="eastAsia"/>
        </w:rPr>
        <w:t>流程图</w:t>
      </w:r>
    </w:p>
    <w:p>
      <w:pPr>
        <w:pStyle w:val="5"/>
        <w:numPr>
          <w:ilvl w:val="3"/>
          <w:numId w:val="17"/>
        </w:numPr>
        <w:ind w:left="708" w:hanging="708"/>
      </w:pPr>
      <w:r>
        <w:rPr>
          <w:rFonts w:hint="eastAsia"/>
        </w:rPr>
        <w:t>原型图</w:t>
      </w:r>
    </w:p>
    <w:p>
      <w:r>
        <w:drawing>
          <wp:inline distT="0" distB="0" distL="0" distR="0">
            <wp:extent cx="6110605" cy="3339465"/>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Pr>
        <w:pStyle w:val="5"/>
        <w:numPr>
          <w:ilvl w:val="3"/>
          <w:numId w:val="17"/>
        </w:numPr>
        <w:ind w:left="708" w:hanging="708"/>
      </w:pPr>
      <w:r>
        <w:rPr>
          <w:rFonts w:hint="eastAsia"/>
        </w:rPr>
        <w:t>字段描述及业务规则</w:t>
      </w:r>
    </w:p>
    <w:tbl>
      <w:tblPr>
        <w:tblStyle w:val="31"/>
        <w:tblW w:w="9628" w:type="dxa"/>
        <w:jc w:val="center"/>
        <w:tblLayout w:type="autofit"/>
        <w:tblCellMar>
          <w:top w:w="15" w:type="dxa"/>
          <w:left w:w="15" w:type="dxa"/>
          <w:bottom w:w="15" w:type="dxa"/>
          <w:right w:w="15" w:type="dxa"/>
        </w:tblCellMar>
      </w:tblPr>
      <w:tblGrid>
        <w:gridCol w:w="605"/>
        <w:gridCol w:w="1073"/>
        <w:gridCol w:w="1926"/>
        <w:gridCol w:w="916"/>
        <w:gridCol w:w="956"/>
        <w:gridCol w:w="957"/>
        <w:gridCol w:w="3195"/>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网点管理查询条件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网点代码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rPr>
                <w:kern w:val="0"/>
                <w:szCs w:val="21"/>
              </w:rPr>
            </w:pPr>
            <w:r>
              <w:rPr>
                <w:rFonts w:hint="eastAsia" w:ascii="宋体" w:hAnsi="宋体"/>
                <w:color w:val="000000"/>
                <w:kern w:val="0"/>
                <w:sz w:val="15"/>
                <w:szCs w:val="15"/>
              </w:rPr>
              <w:t>通常为网点名称的拼音首字母；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网点名称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kern w:val="0"/>
                <w:sz w:val="15"/>
                <w:szCs w:val="15"/>
              </w:rPr>
              <w:t>展示运输网点的名称；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rPr>
                <w:kern w:val="0"/>
                <w:szCs w:val="21"/>
              </w:rPr>
            </w:pPr>
            <w:r>
              <w:rPr>
                <w:rFonts w:hint="eastAsia" w:ascii="宋体" w:hAnsi="宋体"/>
                <w:color w:val="000000"/>
                <w:kern w:val="0"/>
                <w:sz w:val="15"/>
                <w:szCs w:val="15"/>
              </w:rPr>
              <w:t>支持手工录入文本进行模糊搜索，模糊搜索范围为xx省或xx市；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下拉单选框</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spacing w:line="315" w:lineRule="atLeast"/>
              <w:jc w:val="left"/>
              <w:rPr>
                <w:kern w:val="0"/>
                <w:szCs w:val="21"/>
              </w:rPr>
            </w:pPr>
            <w:r>
              <w:rPr>
                <w:rFonts w:hint="eastAsia" w:ascii="宋体" w:hAnsi="宋体"/>
                <w:color w:val="000000"/>
                <w:kern w:val="0"/>
                <w:sz w:val="15"/>
                <w:szCs w:val="15"/>
              </w:rPr>
              <w:t>支持手工录入文本进行模糊搜索，模糊搜索范围为xx市；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区县</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中国1347个设市城市；</w:t>
            </w:r>
          </w:p>
          <w:p>
            <w:pPr>
              <w:widowControl/>
              <w:spacing w:line="315" w:lineRule="atLeast"/>
              <w:jc w:val="left"/>
              <w:rPr>
                <w:kern w:val="0"/>
                <w:szCs w:val="21"/>
              </w:rPr>
            </w:pPr>
            <w:r>
              <w:rPr>
                <w:rFonts w:hint="eastAsia" w:ascii="宋体" w:hAnsi="宋体"/>
                <w:color w:val="000000"/>
                <w:kern w:val="0"/>
                <w:sz w:val="15"/>
                <w:szCs w:val="15"/>
              </w:rPr>
              <w:t>支持手工录入文本进行模糊搜索，模糊搜索范围为xx区；</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xx区</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五定线路名称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五定为定时、定点、定车次、定线路、相对固定的费率；</w:t>
            </w:r>
          </w:p>
          <w:p>
            <w:pPr>
              <w:widowControl/>
              <w:spacing w:line="315" w:lineRule="atLeast"/>
              <w:jc w:val="left"/>
              <w:rPr>
                <w:kern w:val="0"/>
                <w:szCs w:val="21"/>
              </w:rPr>
            </w:pPr>
            <w:r>
              <w:rPr>
                <w:rFonts w:hint="eastAsia" w:ascii="宋体" w:hAnsi="宋体"/>
                <w:color w:val="000000"/>
                <w:kern w:val="0"/>
                <w:sz w:val="15"/>
                <w:szCs w:val="15"/>
              </w:rPr>
              <w:t>支持手工录入文本进行模糊搜索；</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路由区域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支持手工录入文本进行模糊搜索；</w:t>
            </w:r>
          </w:p>
          <w:p>
            <w:pPr>
              <w:widowControl/>
              <w:spacing w:line="315" w:lineRule="atLeast"/>
              <w:jc w:val="left"/>
              <w:rPr>
                <w:kern w:val="0"/>
                <w:szCs w:val="21"/>
              </w:rPr>
            </w:pPr>
            <w:r>
              <w:rPr>
                <w:rFonts w:hint="eastAsia" w:ascii="宋体" w:hAnsi="宋体"/>
                <w:color w:val="000000"/>
                <w:kern w:val="0"/>
                <w:sz w:val="15"/>
                <w:szCs w:val="15"/>
              </w:rPr>
              <w:t>展示配送中心或仓库的区域名称；</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网点管理查询结果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网点代码</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指物流网络的结点；</w:t>
            </w:r>
          </w:p>
          <w:p>
            <w:pPr>
              <w:widowControl/>
              <w:spacing w:line="315" w:lineRule="atLeast"/>
              <w:jc w:val="left"/>
              <w:rPr>
                <w:kern w:val="0"/>
                <w:szCs w:val="21"/>
              </w:rPr>
            </w:pPr>
            <w:r>
              <w:rPr>
                <w:kern w:val="0"/>
                <w:sz w:val="15"/>
                <w:szCs w:val="15"/>
              </w:rPr>
              <w:t>通常展示格式为网点名称的拼音首字母大写；</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网点名称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网点名称为物流网络运输的结点名称；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省份</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34</w:t>
            </w:r>
            <w:r>
              <w:rPr>
                <w:rFonts w:ascii="PingFang SC" w:hAnsi="PingFang SC"/>
                <w:kern w:val="0"/>
                <w:sz w:val="15"/>
                <w:szCs w:val="15"/>
              </w:rPr>
              <w:t>个省级行政区；</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省或</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城市</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w:t>
            </w:r>
            <w:r>
              <w:rPr>
                <w:kern w:val="0"/>
                <w:sz w:val="15"/>
                <w:szCs w:val="15"/>
              </w:rPr>
              <w:t>663</w:t>
            </w:r>
            <w:r>
              <w:rPr>
                <w:rFonts w:ascii="PingFang SC" w:hAnsi="PingFang SC"/>
                <w:kern w:val="0"/>
                <w:sz w:val="15"/>
                <w:szCs w:val="15"/>
              </w:rPr>
              <w:t>个设市城市；</w:t>
            </w:r>
          </w:p>
          <w:p>
            <w:pPr>
              <w:widowControl/>
              <w:rPr>
                <w:kern w:val="0"/>
                <w:szCs w:val="21"/>
              </w:rPr>
            </w:pPr>
            <w:r>
              <w:rPr>
                <w:rFonts w:ascii="PingFang SC" w:hAnsi="PingFang SC"/>
                <w:kern w:val="0"/>
                <w:sz w:val="15"/>
                <w:szCs w:val="15"/>
              </w:rPr>
              <w:t>展示格式为：</w:t>
            </w:r>
            <w:r>
              <w:rPr>
                <w:kern w:val="0"/>
                <w:sz w:val="15"/>
                <w:szCs w:val="15"/>
              </w:rPr>
              <w:t>xx</w:t>
            </w:r>
            <w:r>
              <w:rPr>
                <w:rFonts w:ascii="PingFang SC" w:hAnsi="PingFang SC"/>
                <w:kern w:val="0"/>
                <w:sz w:val="15"/>
                <w:szCs w:val="15"/>
              </w:rPr>
              <w:t>市</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区县</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中国1347个设市城市；</w:t>
            </w:r>
          </w:p>
          <w:p>
            <w:pPr>
              <w:widowControl/>
              <w:spacing w:line="315" w:lineRule="atLeast"/>
              <w:jc w:val="left"/>
              <w:rPr>
                <w:kern w:val="0"/>
                <w:szCs w:val="21"/>
              </w:rPr>
            </w:pPr>
            <w:r>
              <w:rPr>
                <w:rFonts w:ascii="PingFang SC" w:hAnsi="PingFang SC"/>
                <w:kern w:val="0"/>
                <w:sz w:val="15"/>
                <w:szCs w:val="15"/>
              </w:rPr>
              <w:t>展示格式为：</w:t>
            </w:r>
            <w:r>
              <w:rPr>
                <w:kern w:val="0"/>
                <w:sz w:val="15"/>
                <w:szCs w:val="15"/>
              </w:rPr>
              <w:t>xx区</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详细地址</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展示该网点的详细地址，精确到门户；</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五定线路名称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五定为定时、定点、定车次、定线路、相对固定的费率；</w:t>
            </w:r>
          </w:p>
          <w:p>
            <w:pPr>
              <w:widowControl/>
              <w:spacing w:line="315" w:lineRule="atLeast"/>
              <w:jc w:val="left"/>
              <w:rPr>
                <w:kern w:val="0"/>
                <w:szCs w:val="21"/>
              </w:rPr>
            </w:pPr>
            <w:r>
              <w:rPr>
                <w:kern w:val="0"/>
                <w:sz w:val="15"/>
                <w:szCs w:val="15"/>
              </w:rPr>
              <w:t>展示格式为：城市-</w:t>
            </w:r>
            <w:r>
              <w:rPr>
                <w:rFonts w:ascii="PingFang SC" w:hAnsi="PingFang SC"/>
                <w:kern w:val="0"/>
                <w:sz w:val="15"/>
                <w:szCs w:val="15"/>
              </w:rPr>
              <w:t>大写字母；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路由区域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hint="eastAsia" w:ascii="宋体" w:hAnsi="宋体"/>
                <w:color w:val="000000"/>
                <w:kern w:val="0"/>
                <w:sz w:val="15"/>
                <w:szCs w:val="15"/>
              </w:rPr>
              <w:t>展示配送中心或仓库的区域名称；</w:t>
            </w:r>
          </w:p>
          <w:p>
            <w:pPr>
              <w:widowControl/>
              <w:spacing w:line="315" w:lineRule="atLeast"/>
              <w:jc w:val="left"/>
              <w:rPr>
                <w:kern w:val="0"/>
                <w:szCs w:val="21"/>
              </w:rPr>
            </w:pPr>
            <w:r>
              <w:rPr>
                <w:rFonts w:hint="eastAsia" w:ascii="宋体" w:hAnsi="宋体"/>
                <w:color w:val="000000"/>
                <w:kern w:val="0"/>
                <w:sz w:val="15"/>
                <w:szCs w:val="15"/>
              </w:rPr>
              <w:t>展示格式示例：太原RDC；</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无车承运人标识</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Arial" w:hAnsi="Arial" w:cs="Arial"/>
                <w:color w:val="333333"/>
                <w:kern w:val="0"/>
                <w:sz w:val="15"/>
                <w:szCs w:val="15"/>
                <w:shd w:val="clear" w:color="auto" w:fill="FFFFFF"/>
              </w:rPr>
              <w:t>无车承运人指不拥有车辆而从事货物运输的个人或单位；在此处为判定是否为无车承运人的标识；</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经度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精确到小数点后六位；</w:t>
            </w:r>
            <w:r>
              <w:rPr>
                <w:rFonts w:ascii="PingFang SC" w:hAnsi="PingFang SC"/>
                <w:color w:val="333333"/>
                <w:kern w:val="0"/>
                <w:sz w:val="15"/>
                <w:szCs w:val="15"/>
                <w:shd w:val="clear" w:color="auto" w:fill="FFFFFF"/>
              </w:rPr>
              <w:t>一般指球面坐标系的横坐标；</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纬度</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精确到小数点后六位；</w:t>
            </w:r>
            <w:r>
              <w:rPr>
                <w:rFonts w:ascii="PingFang SC" w:hAnsi="PingFang SC"/>
                <w:color w:val="333333"/>
                <w:kern w:val="0"/>
                <w:sz w:val="15"/>
                <w:szCs w:val="15"/>
                <w:shd w:val="clear" w:color="auto" w:fill="FFFFFF"/>
              </w:rPr>
              <w:t>一般指球面坐标系的纵坐标；</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创建人</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展示该条网点数据的创建人，通常展示对应的申请人编号；</w:t>
            </w:r>
          </w:p>
          <w:p>
            <w:pPr>
              <w:widowControl/>
              <w:spacing w:line="315" w:lineRule="atLeast"/>
              <w:jc w:val="left"/>
              <w:rPr>
                <w:kern w:val="0"/>
                <w:szCs w:val="21"/>
              </w:rPr>
            </w:pPr>
            <w:r>
              <w:rPr>
                <w:kern w:val="0"/>
                <w:sz w:val="15"/>
                <w:szCs w:val="15"/>
              </w:rPr>
              <w:t>展示规则：组织首字母+</w:t>
            </w:r>
            <w:r>
              <w:rPr>
                <w:rFonts w:ascii="PingFang SC" w:hAnsi="PingFang SC"/>
                <w:kern w:val="0"/>
                <w:sz w:val="15"/>
                <w:szCs w:val="15"/>
              </w:rPr>
              <w:t>申请人编号；</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创建时间</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该条网点数据的创建时间</w:t>
            </w:r>
          </w:p>
          <w:p>
            <w:pPr>
              <w:widowControl/>
              <w:rPr>
                <w:kern w:val="0"/>
                <w:szCs w:val="21"/>
              </w:rPr>
            </w:pPr>
            <w:r>
              <w:rPr>
                <w:rFonts w:ascii="PingFang SC" w:hAnsi="PingFang SC"/>
                <w:kern w:val="0"/>
                <w:sz w:val="15"/>
                <w:szCs w:val="15"/>
              </w:rPr>
              <w:t>格式为：</w:t>
            </w:r>
            <w:r>
              <w:rPr>
                <w:kern w:val="0"/>
                <w:sz w:val="15"/>
                <w:szCs w:val="15"/>
              </w:rPr>
              <w:t>YY-MM-DD HH:MM:SS</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网点管理查询按钮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21. 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点击按钮，将所有查询条件还原为默认初始值。</w:t>
            </w:r>
          </w:p>
        </w:tc>
      </w:tr>
    </w:tbl>
    <w:p/>
    <w:p/>
    <w:p>
      <w:pPr>
        <w:pStyle w:val="4"/>
        <w:numPr>
          <w:ilvl w:val="2"/>
          <w:numId w:val="17"/>
        </w:numPr>
        <w:ind w:left="1418" w:hanging="567"/>
        <w:rPr>
          <w:lang w:eastAsia="zh-CN"/>
        </w:rPr>
      </w:pPr>
      <w:bookmarkStart w:id="38" w:name="_Toc112954588"/>
      <w:r>
        <w:rPr>
          <w:rFonts w:hint="eastAsia"/>
          <w:lang w:eastAsia="zh-CN"/>
        </w:rPr>
        <w:t>定额管理</w:t>
      </w:r>
      <w:bookmarkEnd w:id="38"/>
    </w:p>
    <w:p>
      <w:pPr>
        <w:pStyle w:val="5"/>
        <w:numPr>
          <w:ilvl w:val="3"/>
          <w:numId w:val="17"/>
        </w:numPr>
        <w:ind w:left="708" w:hanging="708"/>
      </w:pPr>
      <w:r>
        <w:rPr>
          <w:rFonts w:hint="eastAsia"/>
        </w:rPr>
        <w:t>功能描述</w:t>
      </w:r>
    </w:p>
    <w:p>
      <w:pPr>
        <w:pStyle w:val="5"/>
        <w:numPr>
          <w:ilvl w:val="3"/>
          <w:numId w:val="17"/>
        </w:numPr>
        <w:ind w:left="708" w:hanging="708"/>
      </w:pPr>
      <w:r>
        <w:rPr>
          <w:rFonts w:hint="eastAsia"/>
        </w:rPr>
        <w:t>业务描述</w:t>
      </w:r>
    </w:p>
    <w:p>
      <w:pPr>
        <w:pStyle w:val="5"/>
        <w:numPr>
          <w:ilvl w:val="3"/>
          <w:numId w:val="17"/>
        </w:numPr>
        <w:ind w:left="708" w:hanging="708"/>
      </w:pPr>
      <w:r>
        <w:rPr>
          <w:rFonts w:hint="eastAsia"/>
        </w:rPr>
        <w:t>流程图</w:t>
      </w:r>
    </w:p>
    <w:p>
      <w:pPr>
        <w:pStyle w:val="5"/>
        <w:numPr>
          <w:ilvl w:val="3"/>
          <w:numId w:val="17"/>
        </w:numPr>
        <w:ind w:left="708" w:hanging="708"/>
      </w:pPr>
      <w:r>
        <w:rPr>
          <w:rFonts w:hint="eastAsia"/>
        </w:rPr>
        <w:t>原型图</w:t>
      </w:r>
    </w:p>
    <w:p>
      <w:r>
        <w:drawing>
          <wp:inline distT="0" distB="0" distL="0" distR="0">
            <wp:extent cx="6110605" cy="333946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Pr>
        <w:pStyle w:val="5"/>
        <w:numPr>
          <w:ilvl w:val="3"/>
          <w:numId w:val="17"/>
        </w:numPr>
        <w:ind w:left="708" w:hanging="708"/>
      </w:pPr>
      <w:r>
        <w:rPr>
          <w:rFonts w:hint="eastAsia"/>
        </w:rPr>
        <w:t>字段描述及业务规则</w:t>
      </w:r>
    </w:p>
    <w:tbl>
      <w:tblPr>
        <w:tblStyle w:val="31"/>
        <w:tblW w:w="9628" w:type="dxa"/>
        <w:jc w:val="center"/>
        <w:tblLayout w:type="autofit"/>
        <w:tblCellMar>
          <w:top w:w="15" w:type="dxa"/>
          <w:left w:w="15" w:type="dxa"/>
          <w:bottom w:w="15" w:type="dxa"/>
          <w:right w:w="15" w:type="dxa"/>
        </w:tblCellMar>
      </w:tblPr>
      <w:tblGrid>
        <w:gridCol w:w="605"/>
        <w:gridCol w:w="1073"/>
        <w:gridCol w:w="1926"/>
        <w:gridCol w:w="916"/>
        <w:gridCol w:w="956"/>
        <w:gridCol w:w="957"/>
        <w:gridCol w:w="3195"/>
      </w:tblGrid>
      <w:tr>
        <w:tblPrEx>
          <w:tblCellMar>
            <w:top w:w="15" w:type="dxa"/>
            <w:left w:w="15" w:type="dxa"/>
            <w:bottom w:w="15" w:type="dxa"/>
            <w:right w:w="15" w:type="dxa"/>
          </w:tblCellMar>
        </w:tblPrEx>
        <w:trPr>
          <w:trHeight w:val="333" w:hRule="atLeast"/>
          <w:jc w:val="center"/>
        </w:trPr>
        <w:tc>
          <w:tcPr>
            <w:tcW w:w="9628" w:type="dxa"/>
            <w:gridSpan w:val="7"/>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定额管理查询条件</w:t>
            </w:r>
          </w:p>
        </w:tc>
      </w:tr>
      <w:tr>
        <w:tblPrEx>
          <w:tblCellMar>
            <w:top w:w="15" w:type="dxa"/>
            <w:left w:w="15" w:type="dxa"/>
            <w:bottom w:w="15" w:type="dxa"/>
            <w:right w:w="15" w:type="dxa"/>
          </w:tblCellMar>
        </w:tblPrEx>
        <w:trPr>
          <w:trHeight w:val="333" w:hRule="atLeast"/>
          <w:jc w:val="center"/>
        </w:trPr>
        <w:tc>
          <w:tcPr>
            <w:tcW w:w="599" w:type="dxa"/>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序号</w:t>
            </w:r>
          </w:p>
        </w:tc>
        <w:tc>
          <w:tcPr>
            <w:tcW w:w="107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字段中文名</w:t>
            </w:r>
          </w:p>
        </w:tc>
        <w:tc>
          <w:tcPr>
            <w:tcW w:w="1928"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字段</w:t>
            </w:r>
            <w:r>
              <w:rPr>
                <w:rFonts w:ascii="PingFang SC" w:hAnsi="PingFang SC"/>
                <w:b/>
                <w:bCs/>
                <w:kern w:val="0"/>
                <w:sz w:val="15"/>
                <w:szCs w:val="15"/>
              </w:rPr>
              <w:t>英文名</w:t>
            </w:r>
          </w:p>
        </w:tc>
        <w:tc>
          <w:tcPr>
            <w:tcW w:w="91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字段</w:t>
            </w:r>
            <w:r>
              <w:rPr>
                <w:b/>
                <w:bCs/>
                <w:kern w:val="0"/>
                <w:sz w:val="15"/>
                <w:szCs w:val="15"/>
              </w:rPr>
              <w:t>类型</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是否为空</w:t>
            </w:r>
          </w:p>
        </w:tc>
        <w:tc>
          <w:tcPr>
            <w:tcW w:w="95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rFonts w:ascii="PingFang SC" w:hAnsi="PingFang SC"/>
                <w:b/>
                <w:bCs/>
                <w:kern w:val="0"/>
                <w:sz w:val="15"/>
                <w:szCs w:val="15"/>
              </w:rPr>
              <w:t>是否只读</w:t>
            </w:r>
          </w:p>
        </w:tc>
        <w:tc>
          <w:tcPr>
            <w:tcW w:w="3196"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rPr>
                <w:kern w:val="0"/>
                <w:szCs w:val="21"/>
              </w:rPr>
            </w:pPr>
            <w:r>
              <w:rPr>
                <w:b/>
                <w:bCs/>
                <w:kern w:val="0"/>
                <w:sz w:val="15"/>
                <w:szCs w:val="15"/>
              </w:rPr>
              <w:t>规则及逻辑</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线路代码</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ascii="PingFang SC" w:hAnsi="PingFang SC"/>
                <w:color w:val="000000"/>
                <w:kern w:val="0"/>
                <w:sz w:val="15"/>
                <w:szCs w:val="15"/>
              </w:rPr>
              <w:t>查询时支持手工录入文本进行模糊搜索；</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线路名称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N</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ascii="PingFang SC" w:hAnsi="PingFang SC"/>
                <w:color w:val="000000"/>
                <w:kern w:val="0"/>
                <w:sz w:val="15"/>
                <w:szCs w:val="15"/>
              </w:rPr>
              <w:t>线路名称展示格式为文本；</w:t>
            </w:r>
          </w:p>
          <w:p>
            <w:pPr>
              <w:widowControl/>
              <w:spacing w:line="315" w:lineRule="atLeast"/>
              <w:rPr>
                <w:kern w:val="0"/>
                <w:szCs w:val="21"/>
              </w:rPr>
            </w:pPr>
            <w:r>
              <w:rPr>
                <w:rFonts w:ascii="PingFang SC" w:hAnsi="PingFang SC"/>
                <w:color w:val="000000"/>
                <w:kern w:val="0"/>
                <w:sz w:val="15"/>
                <w:szCs w:val="15"/>
              </w:rPr>
              <w:t>支持手工录入文本进行模糊搜索；</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定额管理查询结果</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3. 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线路代码</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Y</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展示该条定额线路的唯一代码；</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线路名称</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文本</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展示该条定额线路的名称；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5. 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GPS里程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color w:val="333333"/>
                <w:kern w:val="0"/>
                <w:sz w:val="15"/>
                <w:szCs w:val="15"/>
                <w:shd w:val="clear" w:color="auto" w:fill="FFFFFF"/>
              </w:rPr>
              <w:t>展示根据GPS</w:t>
            </w:r>
            <w:r>
              <w:rPr>
                <w:rFonts w:ascii="宋体" w:hAnsi="宋体"/>
                <w:color w:val="333333"/>
                <w:kern w:val="0"/>
                <w:sz w:val="15"/>
                <w:szCs w:val="15"/>
                <w:shd w:val="clear" w:color="auto" w:fill="FFFFFF"/>
              </w:rPr>
              <w:t>获取</w:t>
            </w:r>
            <w:r>
              <w:rPr>
                <w:rFonts w:ascii="PingFang SC" w:hAnsi="PingFang SC"/>
                <w:color w:val="333333"/>
                <w:kern w:val="0"/>
                <w:sz w:val="15"/>
                <w:szCs w:val="15"/>
                <w:shd w:val="clear" w:color="auto" w:fill="FFFFFF"/>
              </w:rPr>
              <w:t>的该定额线路的里程（近似值）；</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6. 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实际里程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展示实际业务中，该条定额线路的实际里程；</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7. 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里程上限</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展示该条定额线路的最大里程数；</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8. 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绕行里程</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展示实际业务中超出GPS</w:t>
            </w:r>
            <w:r>
              <w:rPr>
                <w:rFonts w:ascii="PingFang SC" w:hAnsi="PingFang SC"/>
                <w:kern w:val="0"/>
                <w:sz w:val="15"/>
                <w:szCs w:val="15"/>
              </w:rPr>
              <w:t>里程的里程数；绕行里程</w:t>
            </w:r>
            <w:r>
              <w:rPr>
                <w:kern w:val="0"/>
                <w:sz w:val="15"/>
                <w:szCs w:val="15"/>
              </w:rPr>
              <w:t>=GPS</w:t>
            </w:r>
            <w:r>
              <w:rPr>
                <w:rFonts w:ascii="PingFang SC" w:hAnsi="PingFang SC"/>
                <w:kern w:val="0"/>
                <w:sz w:val="15"/>
                <w:szCs w:val="15"/>
              </w:rPr>
              <w:t>里程</w:t>
            </w:r>
            <w:r>
              <w:rPr>
                <w:kern w:val="0"/>
                <w:sz w:val="15"/>
                <w:szCs w:val="15"/>
              </w:rPr>
              <w:t>-</w:t>
            </w:r>
            <w:r>
              <w:rPr>
                <w:rFonts w:ascii="PingFang SC" w:hAnsi="PingFang SC"/>
                <w:kern w:val="0"/>
                <w:sz w:val="15"/>
                <w:szCs w:val="15"/>
              </w:rPr>
              <w:t>实际历程</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9. 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时长（分钟）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展示实际业务中，该条线路的运输总时长；一分钟为计量单位；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10. 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时速（公里</w:t>
            </w:r>
            <w:r>
              <w:rPr>
                <w:kern w:val="0"/>
                <w:sz w:val="15"/>
                <w:szCs w:val="15"/>
              </w:rPr>
              <w:t>/</w:t>
            </w:r>
            <w:r>
              <w:rPr>
                <w:rFonts w:ascii="PingFang SC" w:hAnsi="PingFang SC"/>
                <w:kern w:val="0"/>
                <w:sz w:val="15"/>
                <w:szCs w:val="15"/>
              </w:rPr>
              <w:t>时）</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数字</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展示实际业务中；运输的平均时速；以公里/</w:t>
            </w:r>
            <w:r>
              <w:rPr>
                <w:rFonts w:ascii="PingFang SC" w:hAnsi="PingFang SC"/>
                <w:kern w:val="0"/>
                <w:sz w:val="15"/>
                <w:szCs w:val="15"/>
              </w:rPr>
              <w:t>时为计量单位；</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11. 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生效日期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展示该条定额线路的生效日期</w:t>
            </w:r>
          </w:p>
          <w:p>
            <w:pPr>
              <w:widowControl/>
              <w:spacing w:line="315" w:lineRule="atLeast"/>
              <w:jc w:val="left"/>
              <w:rPr>
                <w:kern w:val="0"/>
                <w:szCs w:val="21"/>
              </w:rPr>
            </w:pPr>
            <w:r>
              <w:rPr>
                <w:kern w:val="0"/>
                <w:sz w:val="15"/>
                <w:szCs w:val="15"/>
              </w:rPr>
              <w:t>页面展示规则：YYYY-MM-DD</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12. 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截止日期</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时间</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Y</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展示该条定额线路的截止日期</w:t>
            </w:r>
          </w:p>
          <w:p>
            <w:pPr>
              <w:widowControl/>
              <w:spacing w:line="315" w:lineRule="atLeast"/>
              <w:jc w:val="left"/>
              <w:rPr>
                <w:kern w:val="0"/>
                <w:szCs w:val="21"/>
              </w:rPr>
            </w:pPr>
            <w:r>
              <w:rPr>
                <w:kern w:val="0"/>
                <w:sz w:val="15"/>
                <w:szCs w:val="15"/>
              </w:rPr>
              <w:t>页面展示规则：YYYY-MM-DD</w:t>
            </w:r>
          </w:p>
        </w:tc>
      </w:tr>
      <w:tr>
        <w:tblPrEx>
          <w:tblCellMar>
            <w:top w:w="15" w:type="dxa"/>
            <w:left w:w="15" w:type="dxa"/>
            <w:bottom w:w="15" w:type="dxa"/>
            <w:right w:w="15" w:type="dxa"/>
          </w:tblCellMar>
        </w:tblPrEx>
        <w:trPr>
          <w:jc w:val="center"/>
        </w:trPr>
        <w:tc>
          <w:tcPr>
            <w:tcW w:w="9628" w:type="dxa"/>
            <w:gridSpan w:val="7"/>
            <w:tcBorders>
              <w:top w:val="nil"/>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b/>
                <w:bCs/>
                <w:kern w:val="0"/>
                <w:sz w:val="15"/>
                <w:szCs w:val="15"/>
              </w:rPr>
              <w:t>定额管理查询按钮</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13. </w:t>
            </w:r>
          </w:p>
        </w:tc>
        <w:tc>
          <w:tcPr>
            <w:tcW w:w="1074"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查询</w:t>
            </w:r>
          </w:p>
        </w:tc>
        <w:tc>
          <w:tcPr>
            <w:tcW w:w="1928"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single" w:color="auto" w:sz="8" w:space="0"/>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点击按钮，根据查询条件查询出在当前人员权限下的结果列表。</w:t>
            </w:r>
          </w:p>
        </w:tc>
      </w:tr>
      <w:tr>
        <w:tblPrEx>
          <w:tblCellMar>
            <w:top w:w="15" w:type="dxa"/>
            <w:left w:w="15" w:type="dxa"/>
            <w:bottom w:w="15" w:type="dxa"/>
            <w:right w:w="15" w:type="dxa"/>
          </w:tblCellMar>
        </w:tblPrEx>
        <w:trPr>
          <w:jc w:val="center"/>
        </w:trPr>
        <w:tc>
          <w:tcPr>
            <w:tcW w:w="599" w:type="dxa"/>
            <w:tcBorders>
              <w:top w:val="nil"/>
              <w:left w:val="single" w:color="auto" w:sz="8" w:space="0"/>
              <w:bottom w:val="single" w:color="auto" w:sz="8" w:space="0"/>
              <w:right w:val="single" w:color="auto" w:sz="8" w:space="0"/>
            </w:tcBorders>
            <w:tcMar>
              <w:top w:w="0" w:type="dxa"/>
              <w:left w:w="115" w:type="dxa"/>
              <w:bottom w:w="0" w:type="dxa"/>
              <w:right w:w="115" w:type="dxa"/>
            </w:tcMar>
            <w:vAlign w:val="center"/>
          </w:tcPr>
          <w:p>
            <w:pPr>
              <w:widowControl/>
              <w:spacing w:line="300" w:lineRule="atLeast"/>
              <w:ind w:left="420" w:hanging="420"/>
              <w:jc w:val="left"/>
              <w:rPr>
                <w:kern w:val="0"/>
                <w:sz w:val="20"/>
                <w:szCs w:val="20"/>
              </w:rPr>
            </w:pPr>
            <w:r>
              <w:rPr>
                <w:rFonts w:ascii="PingFang SC" w:hAnsi="PingFang SC"/>
                <w:kern w:val="0"/>
                <w:sz w:val="15"/>
                <w:szCs w:val="15"/>
              </w:rPr>
              <w:t>14. </w:t>
            </w:r>
          </w:p>
        </w:tc>
        <w:tc>
          <w:tcPr>
            <w:tcW w:w="1074"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重置</w:t>
            </w:r>
          </w:p>
        </w:tc>
        <w:tc>
          <w:tcPr>
            <w:tcW w:w="1928"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kern w:val="0"/>
                <w:sz w:val="15"/>
                <w:szCs w:val="15"/>
              </w:rPr>
              <w:t> </w:t>
            </w:r>
          </w:p>
        </w:tc>
        <w:tc>
          <w:tcPr>
            <w:tcW w:w="91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rFonts w:ascii="PingFang SC" w:hAnsi="PingFang SC"/>
                <w:kern w:val="0"/>
                <w:sz w:val="15"/>
                <w:szCs w:val="15"/>
              </w:rPr>
              <w:t>按钮</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957"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jc w:val="left"/>
              <w:rPr>
                <w:kern w:val="0"/>
                <w:szCs w:val="21"/>
              </w:rPr>
            </w:pPr>
            <w:r>
              <w:rPr>
                <w:kern w:val="0"/>
                <w:sz w:val="15"/>
                <w:szCs w:val="15"/>
              </w:rPr>
              <w:t>-</w:t>
            </w:r>
          </w:p>
        </w:tc>
        <w:tc>
          <w:tcPr>
            <w:tcW w:w="3196" w:type="dxa"/>
            <w:tcBorders>
              <w:top w:val="nil"/>
              <w:left w:val="nil"/>
              <w:bottom w:val="single" w:color="auto" w:sz="8" w:space="0"/>
              <w:right w:val="single" w:color="auto" w:sz="8" w:space="0"/>
            </w:tcBorders>
            <w:tcMar>
              <w:top w:w="0" w:type="dxa"/>
              <w:left w:w="115" w:type="dxa"/>
              <w:bottom w:w="0" w:type="dxa"/>
              <w:right w:w="115" w:type="dxa"/>
            </w:tcMar>
            <w:vAlign w:val="center"/>
          </w:tcPr>
          <w:p>
            <w:pPr>
              <w:widowControl/>
              <w:spacing w:line="315" w:lineRule="atLeast"/>
              <w:rPr>
                <w:kern w:val="0"/>
                <w:szCs w:val="21"/>
              </w:rPr>
            </w:pPr>
            <w:r>
              <w:rPr>
                <w:rFonts w:hint="eastAsia" w:ascii="宋体" w:hAnsi="宋体"/>
                <w:color w:val="000000"/>
                <w:kern w:val="0"/>
                <w:sz w:val="15"/>
                <w:szCs w:val="15"/>
              </w:rPr>
              <w:t>点击按钮，将所有查询条件还原为默认初始值。</w:t>
            </w:r>
          </w:p>
        </w:tc>
      </w:tr>
    </w:tbl>
    <w:p/>
    <w:p/>
    <w:p>
      <w:pPr>
        <w:pStyle w:val="4"/>
        <w:numPr>
          <w:ilvl w:val="2"/>
          <w:numId w:val="17"/>
        </w:numPr>
        <w:ind w:left="1418" w:hanging="567"/>
        <w:rPr>
          <w:lang w:eastAsia="zh-CN"/>
        </w:rPr>
      </w:pPr>
      <w:bookmarkStart w:id="39" w:name="_Toc112954589"/>
      <w:r>
        <w:rPr>
          <w:rFonts w:hint="eastAsia"/>
          <w:lang w:eastAsia="zh-CN"/>
        </w:rPr>
        <w:t>托盘管理</w:t>
      </w:r>
      <w:bookmarkEnd w:id="39"/>
    </w:p>
    <w:p>
      <w:pPr>
        <w:pStyle w:val="5"/>
        <w:numPr>
          <w:ilvl w:val="3"/>
          <w:numId w:val="17"/>
        </w:numPr>
        <w:ind w:left="708" w:hanging="708"/>
      </w:pPr>
      <w:r>
        <w:rPr>
          <w:rFonts w:hint="eastAsia"/>
        </w:rPr>
        <w:t>功能描述</w:t>
      </w:r>
    </w:p>
    <w:p>
      <w:pPr>
        <w:pStyle w:val="5"/>
        <w:numPr>
          <w:ilvl w:val="3"/>
          <w:numId w:val="17"/>
        </w:numPr>
        <w:ind w:left="708" w:hanging="708"/>
      </w:pPr>
      <w:r>
        <w:rPr>
          <w:rFonts w:hint="eastAsia"/>
        </w:rPr>
        <w:t>业务描述</w:t>
      </w:r>
    </w:p>
    <w:p>
      <w:pPr>
        <w:pStyle w:val="5"/>
        <w:numPr>
          <w:ilvl w:val="3"/>
          <w:numId w:val="17"/>
        </w:numPr>
        <w:ind w:left="708" w:hanging="708"/>
      </w:pPr>
      <w:r>
        <w:rPr>
          <w:rFonts w:hint="eastAsia"/>
        </w:rPr>
        <w:t>流程图</w:t>
      </w:r>
    </w:p>
    <w:p>
      <w:pPr>
        <w:pStyle w:val="5"/>
        <w:numPr>
          <w:ilvl w:val="3"/>
          <w:numId w:val="17"/>
        </w:numPr>
        <w:ind w:left="708" w:hanging="708"/>
      </w:pPr>
      <w:r>
        <w:rPr>
          <w:rFonts w:hint="eastAsia"/>
        </w:rPr>
        <w:t>原型图</w:t>
      </w:r>
    </w:p>
    <w:p>
      <w:r>
        <w:drawing>
          <wp:inline distT="0" distB="0" distL="0" distR="0">
            <wp:extent cx="6110605" cy="333946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110605" cy="3339465"/>
                    </a:xfrm>
                    <a:prstGeom prst="rect">
                      <a:avLst/>
                    </a:prstGeom>
                    <a:noFill/>
                    <a:ln>
                      <a:noFill/>
                    </a:ln>
                  </pic:spPr>
                </pic:pic>
              </a:graphicData>
            </a:graphic>
          </wp:inline>
        </w:drawing>
      </w:r>
    </w:p>
    <w:p>
      <w:pPr>
        <w:pStyle w:val="5"/>
        <w:numPr>
          <w:ilvl w:val="3"/>
          <w:numId w:val="17"/>
        </w:numPr>
        <w:ind w:left="708" w:hanging="708"/>
      </w:pPr>
      <w:r>
        <w:rPr>
          <w:rFonts w:hint="eastAsia"/>
        </w:rPr>
        <w:t>字段描述及业务规则</w:t>
      </w:r>
    </w:p>
    <w:tbl>
      <w:tblPr>
        <w:tblStyle w:val="31"/>
        <w:tblW w:w="962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599"/>
        <w:gridCol w:w="1074"/>
        <w:gridCol w:w="1928"/>
        <w:gridCol w:w="917"/>
        <w:gridCol w:w="957"/>
        <w:gridCol w:w="957"/>
        <w:gridCol w:w="3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9628" w:type="dxa"/>
            <w:gridSpan w:val="7"/>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托盘管理查询条件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599"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074"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92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17"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57"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57"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19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托盘代码</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N</w:t>
            </w:r>
          </w:p>
        </w:tc>
        <w:tc>
          <w:tcPr>
            <w:tcW w:w="3196" w:type="dxa"/>
            <w:vAlign w:val="center"/>
          </w:tcPr>
          <w:p>
            <w:pPr>
              <w:spacing w:line="360" w:lineRule="auto"/>
              <w:rPr>
                <w:rFonts w:ascii="PingFang SC" w:hAnsi="PingFang SC" w:cs="PingFang SC"/>
                <w:color w:val="000000"/>
                <w:kern w:val="0"/>
                <w:sz w:val="15"/>
                <w:szCs w:val="15"/>
                <w:lang w:bidi="ar"/>
              </w:rPr>
            </w:pPr>
            <w:r>
              <w:rPr>
                <w:rFonts w:ascii="PingFang SC" w:hAnsi="PingFang SC" w:cs="PingFang SC"/>
                <w:color w:val="000000"/>
                <w:kern w:val="0"/>
                <w:sz w:val="15"/>
                <w:szCs w:val="15"/>
                <w:lang w:bidi="ar"/>
              </w:rPr>
              <w:t>托盘代码展示格式通常为N-托盘尺寸；</w:t>
            </w:r>
          </w:p>
          <w:p>
            <w:pPr>
              <w:spacing w:line="360" w:lineRule="auto"/>
              <w:rPr>
                <w:rFonts w:ascii="PingFang SC" w:hAnsi="PingFang SC" w:eastAsia="PingFang SC" w:cs="PingFang SC"/>
                <w:sz w:val="15"/>
                <w:szCs w:val="15"/>
              </w:rPr>
            </w:pPr>
            <w:r>
              <w:rPr>
                <w:rFonts w:ascii="PingFang SC" w:hAnsi="PingFang SC" w:cs="PingFang SC"/>
                <w:color w:val="000000"/>
                <w:kern w:val="0"/>
                <w:sz w:val="15"/>
                <w:szCs w:val="15"/>
                <w:lang w:bidi="ar"/>
              </w:rPr>
              <w:t>查询时支持手工录入文本进行模糊搜索；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托盘名称</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N</w:t>
            </w:r>
          </w:p>
        </w:tc>
        <w:tc>
          <w:tcPr>
            <w:tcW w:w="3196" w:type="dxa"/>
            <w:vAlign w:val="center"/>
          </w:tcPr>
          <w:p>
            <w:pPr>
              <w:spacing w:line="360" w:lineRule="auto"/>
              <w:rPr>
                <w:rFonts w:ascii="PingFang SC" w:hAnsi="PingFang SC" w:cs="PingFang SC"/>
                <w:color w:val="000000"/>
                <w:kern w:val="0"/>
                <w:sz w:val="15"/>
                <w:szCs w:val="15"/>
                <w:lang w:bidi="ar"/>
              </w:rPr>
            </w:pPr>
            <w:r>
              <w:rPr>
                <w:rFonts w:ascii="PingFang SC" w:hAnsi="PingFang SC" w:cs="PingFang SC"/>
                <w:color w:val="000000"/>
                <w:kern w:val="0"/>
                <w:sz w:val="15"/>
                <w:szCs w:val="15"/>
                <w:lang w:bidi="ar"/>
              </w:rPr>
              <w:t>托盘名称展示格式为文本或数字；</w:t>
            </w:r>
          </w:p>
          <w:p>
            <w:pPr>
              <w:spacing w:line="360" w:lineRule="auto"/>
              <w:rPr>
                <w:rFonts w:ascii="PingFang SC" w:hAnsi="PingFang SC" w:eastAsia="PingFang SC" w:cs="PingFang SC"/>
                <w:sz w:val="15"/>
                <w:szCs w:val="15"/>
              </w:rPr>
            </w:pPr>
            <w:r>
              <w:rPr>
                <w:rFonts w:ascii="PingFang SC" w:hAnsi="PingFang SC" w:cs="PingFang SC"/>
                <w:color w:val="000000"/>
                <w:kern w:val="0"/>
                <w:sz w:val="15"/>
                <w:szCs w:val="15"/>
                <w:lang w:bidi="ar"/>
              </w:rPr>
              <w:t>支持手工录入文本进行模糊搜索；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628" w:type="dxa"/>
            <w:gridSpan w:val="7"/>
            <w:shd w:val="clear" w:color="auto" w:fill="BEBEBE" w:themeFill="background1" w:themeFillShade="BF"/>
            <w:vAlign w:val="center"/>
          </w:tcPr>
          <w:p>
            <w:pPr>
              <w:spacing w:line="360" w:lineRule="auto"/>
              <w:jc w:val="left"/>
              <w:rPr>
                <w:rFonts w:eastAsia="PingFang SC" w:cs="Arial"/>
                <w:b/>
                <w:bCs/>
                <w:sz w:val="15"/>
                <w:szCs w:val="15"/>
                <w:shd w:val="pct10" w:color="auto" w:fill="FFFFFF"/>
              </w:rPr>
            </w:pPr>
            <w:r>
              <w:rPr>
                <w:rFonts w:hint="eastAsia" w:eastAsia="PingFang SC" w:cs="Arial"/>
                <w:b/>
                <w:bCs/>
                <w:sz w:val="15"/>
                <w:szCs w:val="15"/>
              </w:rPr>
              <w:t>托盘管理查询结果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托盘代码</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957" w:type="dxa"/>
            <w:vAlign w:val="center"/>
          </w:tcPr>
          <w:p>
            <w:pPr>
              <w:spacing w:line="360" w:lineRule="auto"/>
              <w:jc w:val="left"/>
              <w:rPr>
                <w:rFonts w:eastAsia="PingFang SC" w:cs="Arial"/>
                <w:sz w:val="15"/>
                <w:szCs w:val="15"/>
              </w:rPr>
            </w:pPr>
            <w:r>
              <w:rPr>
                <w:rFonts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展示托盘的唯一代码；</w:t>
            </w:r>
          </w:p>
          <w:p>
            <w:pPr>
              <w:spacing w:line="360" w:lineRule="auto"/>
              <w:jc w:val="left"/>
              <w:rPr>
                <w:rFonts w:eastAsia="PingFang SC" w:cs="Arial"/>
                <w:sz w:val="15"/>
                <w:szCs w:val="15"/>
              </w:rPr>
            </w:pPr>
            <w:r>
              <w:rPr>
                <w:rFonts w:eastAsia="PingFang SC" w:cs="Arial"/>
                <w:sz w:val="15"/>
                <w:szCs w:val="15"/>
              </w:rPr>
              <w:t>展示格式为：N-长(mm)*宽（mm）*高（mm）</w:t>
            </w:r>
          </w:p>
          <w:p>
            <w:pPr>
              <w:spacing w:line="360" w:lineRule="auto"/>
              <w:jc w:val="left"/>
              <w:rPr>
                <w:rFonts w:eastAsia="PingFang SC" w:cs="Arial"/>
                <w:sz w:val="15"/>
                <w:szCs w:val="15"/>
              </w:rPr>
            </w:pPr>
            <w:r>
              <w:rPr>
                <w:rFonts w:eastAsia="PingFang SC" w:cs="Arial"/>
                <w:sz w:val="15"/>
                <w:szCs w:val="15"/>
              </w:rPr>
              <w:t>或长(mm)*宽（mm）*高（mm）或1；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托盘名称</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展示托盘名称；当托盘代码为1时，托盘名称为1；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长（MM）</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数字</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展示该类型托盘的长度，以毫米作为计量单位；正整数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宽（MM）</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数字</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展示该类型托盘的宽度，以毫米作为计量单位；正整数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高（MM）</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数字</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展示该类型托盘的高度，以毫米作为计量单位；正整数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重量（KG）</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数字</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展示该类型托盘的重量，以KG作为计量单位；正整数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体积（方）</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数字</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展示该类型托盘的体积，以方作为计量单位；</w:t>
            </w:r>
          </w:p>
          <w:p>
            <w:pPr>
              <w:spacing w:line="360" w:lineRule="auto"/>
              <w:jc w:val="left"/>
              <w:rPr>
                <w:rFonts w:eastAsia="PingFang SC" w:cs="Arial"/>
                <w:sz w:val="15"/>
                <w:szCs w:val="15"/>
              </w:rPr>
            </w:pPr>
            <w:r>
              <w:rPr>
                <w:rFonts w:eastAsia="PingFang SC" w:cs="Arial"/>
                <w:sz w:val="15"/>
                <w:szCs w:val="15"/>
              </w:rPr>
              <w:t>体积=长*宽*高；精确到小数点后六位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折叠后长（MM）</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数字</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展示该类型托盘折叠后的长度，以毫米作为计量单位；含0在内的正整数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折叠后宽（MM）</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数字</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展示该类型托盘折叠后的宽度，以毫米作为计量单位；含0在内的正整数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折叠后高（MM）</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数字</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展示该类型托盘折叠后的高度，以毫米作为计量单位；含0在内的正整数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折叠后体积（方）</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数字</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jc w:val="left"/>
              <w:rPr>
                <w:rFonts w:eastAsia="PingFang SC" w:cs="Arial"/>
                <w:sz w:val="15"/>
                <w:szCs w:val="15"/>
              </w:rPr>
            </w:pPr>
            <w:r>
              <w:rPr>
                <w:rFonts w:eastAsia="PingFang SC" w:cs="Arial"/>
                <w:sz w:val="15"/>
                <w:szCs w:val="15"/>
              </w:rPr>
              <w:t>展示该类型托盘折叠后的体积，以方作为计量单位；</w:t>
            </w:r>
          </w:p>
          <w:p>
            <w:pPr>
              <w:spacing w:line="360" w:lineRule="auto"/>
              <w:jc w:val="left"/>
              <w:rPr>
                <w:rFonts w:eastAsia="PingFang SC" w:cs="Arial"/>
                <w:sz w:val="15"/>
                <w:szCs w:val="15"/>
              </w:rPr>
            </w:pPr>
            <w:r>
              <w:rPr>
                <w:rFonts w:eastAsia="PingFang SC" w:cs="Arial"/>
                <w:sz w:val="15"/>
                <w:szCs w:val="15"/>
              </w:rPr>
              <w:t>体积=长*宽*高；精确到小数点后六位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628" w:type="dxa"/>
            <w:gridSpan w:val="7"/>
            <w:shd w:val="clear" w:color="auto" w:fill="BEBEBE" w:themeFill="background1" w:themeFillShade="BF"/>
            <w:vAlign w:val="center"/>
          </w:tcPr>
          <w:p>
            <w:pPr>
              <w:spacing w:line="360" w:lineRule="auto"/>
              <w:jc w:val="left"/>
              <w:rPr>
                <w:rFonts w:eastAsia="PingFang SC" w:cs="Arial"/>
                <w:b/>
                <w:bCs/>
                <w:sz w:val="15"/>
                <w:szCs w:val="15"/>
              </w:rPr>
            </w:pPr>
            <w:r>
              <w:rPr>
                <w:rFonts w:hint="eastAsia" w:eastAsia="PingFang SC" w:cs="Arial"/>
                <w:b/>
                <w:bCs/>
                <w:sz w:val="15"/>
                <w:szCs w:val="15"/>
              </w:rPr>
              <w:t>托盘管理查询按钮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查询</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按钮</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N</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rPr>
                <w:rFonts w:eastAsia="PingFang SC" w:cs="Arial"/>
                <w:sz w:val="15"/>
                <w:szCs w:val="15"/>
              </w:rPr>
            </w:pPr>
            <w:r>
              <w:rPr>
                <w:rFonts w:hint="eastAsia" w:ascii="宋体" w:hAnsi="宋体" w:cs="宋体"/>
                <w:color w:val="000000"/>
                <w:kern w:val="0"/>
                <w:sz w:val="15"/>
                <w:szCs w:val="15"/>
                <w:lang w:bidi="ar"/>
              </w:rPr>
              <w:t>点击按钮，根据查询条件查询出在当前人员权限下的结果列表。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9" w:type="dxa"/>
            <w:vAlign w:val="center"/>
          </w:tcPr>
          <w:p>
            <w:pPr>
              <w:pStyle w:val="99"/>
              <w:numPr>
                <w:ilvl w:val="0"/>
                <w:numId w:val="18"/>
              </w:numPr>
              <w:spacing w:line="360" w:lineRule="auto"/>
              <w:ind w:firstLineChars="0"/>
              <w:jc w:val="left"/>
              <w:rPr>
                <w:rFonts w:ascii="Arial" w:hAnsi="Arial" w:eastAsia="PingFang SC" w:cs="Arial"/>
                <w:sz w:val="15"/>
                <w:szCs w:val="15"/>
              </w:rPr>
            </w:pPr>
          </w:p>
        </w:tc>
        <w:tc>
          <w:tcPr>
            <w:tcW w:w="1074" w:type="dxa"/>
            <w:vAlign w:val="center"/>
          </w:tcPr>
          <w:p>
            <w:pPr>
              <w:spacing w:line="360" w:lineRule="auto"/>
              <w:jc w:val="left"/>
              <w:rPr>
                <w:rFonts w:eastAsia="PingFang SC" w:cs="Arial"/>
                <w:sz w:val="15"/>
                <w:szCs w:val="15"/>
              </w:rPr>
            </w:pPr>
            <w:r>
              <w:rPr>
                <w:rFonts w:hint="eastAsia" w:eastAsia="PingFang SC" w:cs="Arial"/>
                <w:sz w:val="15"/>
                <w:szCs w:val="15"/>
              </w:rPr>
              <w:t>重置</w:t>
            </w:r>
          </w:p>
        </w:tc>
        <w:tc>
          <w:tcPr>
            <w:tcW w:w="1928" w:type="dxa"/>
            <w:vAlign w:val="center"/>
          </w:tcPr>
          <w:p>
            <w:pPr>
              <w:spacing w:line="360" w:lineRule="auto"/>
              <w:rPr>
                <w:rFonts w:eastAsia="PingFang SC" w:cs="Arial"/>
                <w:sz w:val="15"/>
                <w:szCs w:val="15"/>
              </w:rPr>
            </w:pPr>
          </w:p>
        </w:tc>
        <w:tc>
          <w:tcPr>
            <w:tcW w:w="917" w:type="dxa"/>
            <w:vAlign w:val="center"/>
          </w:tcPr>
          <w:p>
            <w:pPr>
              <w:spacing w:line="360" w:lineRule="auto"/>
              <w:jc w:val="left"/>
              <w:rPr>
                <w:rFonts w:eastAsia="PingFang SC" w:cs="Arial"/>
                <w:sz w:val="15"/>
                <w:szCs w:val="15"/>
              </w:rPr>
            </w:pPr>
            <w:r>
              <w:rPr>
                <w:rFonts w:hint="eastAsia" w:eastAsia="PingFang SC" w:cs="Arial"/>
                <w:sz w:val="15"/>
                <w:szCs w:val="15"/>
              </w:rPr>
              <w:t>按钮</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N</w:t>
            </w:r>
          </w:p>
        </w:tc>
        <w:tc>
          <w:tcPr>
            <w:tcW w:w="957"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196" w:type="dxa"/>
            <w:vAlign w:val="center"/>
          </w:tcPr>
          <w:p>
            <w:pPr>
              <w:spacing w:line="360" w:lineRule="auto"/>
              <w:rPr>
                <w:rFonts w:eastAsia="PingFang SC" w:cs="Arial"/>
                <w:sz w:val="15"/>
                <w:szCs w:val="15"/>
              </w:rPr>
            </w:pPr>
            <w:r>
              <w:rPr>
                <w:rFonts w:hint="eastAsia" w:ascii="宋体" w:hAnsi="宋体" w:cs="宋体"/>
                <w:color w:val="000000"/>
                <w:kern w:val="0"/>
                <w:sz w:val="15"/>
                <w:szCs w:val="15"/>
                <w:lang w:bidi="ar"/>
              </w:rPr>
              <w:t>点击按钮，将所有查询条件还原为默认初始值。</w:t>
            </w:r>
          </w:p>
        </w:tc>
      </w:tr>
    </w:tbl>
    <w:p/>
    <w:p>
      <w:pPr>
        <w:pStyle w:val="3"/>
        <w:numPr>
          <w:ilvl w:val="1"/>
          <w:numId w:val="17"/>
        </w:numPr>
      </w:pPr>
      <w:bookmarkStart w:id="40" w:name="_Toc112954590"/>
      <w:r>
        <w:rPr>
          <w:rFonts w:hint="eastAsia"/>
        </w:rPr>
        <w:t>合同管理</w:t>
      </w:r>
      <w:bookmarkEnd w:id="40"/>
    </w:p>
    <w:p>
      <w:pPr>
        <w:pStyle w:val="4"/>
        <w:numPr>
          <w:ilvl w:val="2"/>
          <w:numId w:val="19"/>
        </w:numPr>
        <w:rPr>
          <w:lang w:eastAsia="zh-CN"/>
        </w:rPr>
      </w:pPr>
      <w:bookmarkStart w:id="41" w:name="_Toc112954591"/>
      <w:r>
        <w:rPr>
          <w:rFonts w:hint="eastAsia"/>
          <w:lang w:eastAsia="zh-CN"/>
        </w:rPr>
        <w:t>合同信息查询</w:t>
      </w:r>
      <w:bookmarkEnd w:id="41"/>
    </w:p>
    <w:p>
      <w:r>
        <w:rPr>
          <w:rFonts w:hint="eastAsia"/>
        </w:rPr>
        <w:t>根据与采购系统打合情况，采购合同会包括合同基础信息、线路信息、价格信息、计算公式等。</w:t>
      </w:r>
    </w:p>
    <w:p/>
    <w:p>
      <w:r>
        <w:rPr>
          <w:rFonts w:hint="eastAsia"/>
        </w:rPr>
        <w:t>用户进入一级菜单——业财，菜单展示如下图所示：</w:t>
      </w:r>
    </w:p>
    <w:p>
      <w:r>
        <w:drawing>
          <wp:inline distT="0" distB="0" distL="114300" distR="114300">
            <wp:extent cx="1514475" cy="1190625"/>
            <wp:effectExtent l="0" t="0" r="9525" b="952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27"/>
                    <a:stretch>
                      <a:fillRect/>
                    </a:stretch>
                  </pic:blipFill>
                  <pic:spPr>
                    <a:xfrm>
                      <a:off x="0" y="0"/>
                      <a:ext cx="1514475" cy="1190625"/>
                    </a:xfrm>
                    <a:prstGeom prst="rect">
                      <a:avLst/>
                    </a:prstGeom>
                    <a:noFill/>
                    <a:ln>
                      <a:noFill/>
                    </a:ln>
                  </pic:spPr>
                </pic:pic>
              </a:graphicData>
            </a:graphic>
          </wp:inline>
        </w:drawing>
      </w:r>
    </w:p>
    <w:p>
      <w:r>
        <w:rPr>
          <w:rFonts w:hint="eastAsia"/>
        </w:rPr>
        <w:t>菜单清单如下：</w:t>
      </w:r>
    </w:p>
    <w:tbl>
      <w:tblPr>
        <w:tblStyle w:val="31"/>
        <w:tblW w:w="9083" w:type="dxa"/>
        <w:tblInd w:w="61" w:type="dxa"/>
        <w:tblLayout w:type="fixed"/>
        <w:tblCellMar>
          <w:top w:w="0" w:type="dxa"/>
          <w:left w:w="0" w:type="dxa"/>
          <w:bottom w:w="0" w:type="dxa"/>
          <w:right w:w="0" w:type="dxa"/>
        </w:tblCellMar>
      </w:tblPr>
      <w:tblGrid>
        <w:gridCol w:w="1049"/>
        <w:gridCol w:w="1174"/>
        <w:gridCol w:w="1230"/>
        <w:gridCol w:w="5630"/>
      </w:tblGrid>
      <w:tr>
        <w:tblPrEx>
          <w:tblCellMar>
            <w:top w:w="0" w:type="dxa"/>
            <w:left w:w="0" w:type="dxa"/>
            <w:bottom w:w="0" w:type="dxa"/>
            <w:right w:w="0" w:type="dxa"/>
          </w:tblCellMar>
        </w:tblPrEx>
        <w:trPr>
          <w:trHeight w:val="210" w:hRule="atLeast"/>
        </w:trPr>
        <w:tc>
          <w:tcPr>
            <w:tcW w:w="10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一级菜单</w:t>
            </w:r>
          </w:p>
        </w:tc>
        <w:tc>
          <w:tcPr>
            <w:tcW w:w="117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二级菜单</w:t>
            </w:r>
          </w:p>
        </w:tc>
        <w:tc>
          <w:tcPr>
            <w:tcW w:w="123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三级菜单</w:t>
            </w:r>
          </w:p>
        </w:tc>
        <w:tc>
          <w:tcPr>
            <w:tcW w:w="563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四级菜单</w:t>
            </w:r>
          </w:p>
        </w:tc>
      </w:tr>
      <w:tr>
        <w:tblPrEx>
          <w:tblCellMar>
            <w:top w:w="0" w:type="dxa"/>
            <w:left w:w="0" w:type="dxa"/>
            <w:bottom w:w="0" w:type="dxa"/>
            <w:right w:w="0" w:type="dxa"/>
          </w:tblCellMar>
        </w:tblPrEx>
        <w:trPr>
          <w:trHeight w:val="90" w:hRule="atLeast"/>
        </w:trPr>
        <w:tc>
          <w:tcPr>
            <w:tcW w:w="1049" w:type="dxa"/>
            <w:vMerge w:val="restart"/>
            <w:tcBorders>
              <w:top w:val="single" w:color="000000" w:sz="6" w:space="0"/>
              <w:left w:val="single" w:color="000000" w:sz="6" w:space="0"/>
              <w:right w:val="single" w:color="000000" w:sz="6" w:space="0"/>
            </w:tcBorders>
            <w:shd w:val="clear" w:color="auto" w:fill="DCDCDC"/>
            <w:tcMar>
              <w:top w:w="60" w:type="dxa"/>
              <w:left w:w="60" w:type="dxa"/>
              <w:bottom w:w="60" w:type="dxa"/>
              <w:right w:w="60" w:type="dxa"/>
            </w:tcMar>
          </w:tcPr>
          <w:p>
            <w:pPr>
              <w:jc w:val="left"/>
              <w:rPr>
                <w:rFonts w:ascii="Arial" w:hAnsi="Arial" w:cs="Arial"/>
                <w:b/>
                <w:color w:val="000000"/>
                <w:sz w:val="15"/>
                <w:szCs w:val="15"/>
              </w:rPr>
            </w:pPr>
            <w:r>
              <w:rPr>
                <w:rFonts w:hint="eastAsia" w:ascii="Arial" w:hAnsi="Arial" w:cs="Arial"/>
                <w:b/>
                <w:color w:val="000000"/>
                <w:sz w:val="15"/>
                <w:szCs w:val="15"/>
              </w:rPr>
              <w:t>业财</w:t>
            </w:r>
          </w:p>
        </w:tc>
        <w:tc>
          <w:tcPr>
            <w:tcW w:w="1174" w:type="dxa"/>
            <w:vMerge w:val="restart"/>
            <w:tcBorders>
              <w:top w:val="single" w:color="000000" w:sz="6" w:space="0"/>
              <w:left w:val="single" w:color="000000" w:sz="6" w:space="0"/>
              <w:right w:val="single" w:color="000000" w:sz="6" w:space="0"/>
            </w:tcBorders>
            <w:tcMar>
              <w:top w:w="60" w:type="dxa"/>
              <w:left w:w="60" w:type="dxa"/>
              <w:bottom w:w="60" w:type="dxa"/>
              <w:right w:w="60" w:type="dxa"/>
            </w:tcMar>
          </w:tcPr>
          <w:p>
            <w:pPr>
              <w:jc w:val="left"/>
              <w:rPr>
                <w:rFonts w:ascii="Arial" w:cs="Arial"/>
                <w:color w:val="000000"/>
                <w:sz w:val="15"/>
                <w:szCs w:val="15"/>
              </w:rPr>
            </w:pPr>
            <w:r>
              <w:rPr>
                <w:rFonts w:hint="eastAsia" w:ascii="Arial" w:cs="Arial"/>
                <w:color w:val="000000"/>
                <w:sz w:val="15"/>
                <w:szCs w:val="15"/>
              </w:rPr>
              <w:t>合同管理</w:t>
            </w:r>
          </w:p>
        </w:tc>
        <w:tc>
          <w:tcPr>
            <w:tcW w:w="1230" w:type="dxa"/>
            <w:vMerge w:val="restart"/>
            <w:tcBorders>
              <w:top w:val="single" w:color="000000" w:sz="6" w:space="0"/>
              <w:left w:val="single" w:color="000000" w:sz="6" w:space="0"/>
              <w:right w:val="single" w:color="000000" w:sz="6" w:space="0"/>
            </w:tcBorders>
            <w:tcMar>
              <w:top w:w="60" w:type="dxa"/>
              <w:left w:w="60" w:type="dxa"/>
              <w:bottom w:w="60" w:type="dxa"/>
              <w:right w:w="60" w:type="dxa"/>
            </w:tcMar>
          </w:tcPr>
          <w:p>
            <w:pPr>
              <w:jc w:val="left"/>
              <w:rPr>
                <w:rFonts w:ascii="Arial" w:hAnsi="Arial" w:cs="Arial"/>
                <w:color w:val="000000"/>
                <w:sz w:val="15"/>
                <w:szCs w:val="15"/>
              </w:rPr>
            </w:pPr>
            <w:r>
              <w:rPr>
                <w:rFonts w:hint="eastAsia" w:ascii="Arial" w:hAnsi="Arial" w:cs="Arial"/>
                <w:color w:val="000000"/>
                <w:sz w:val="15"/>
                <w:szCs w:val="15"/>
              </w:rPr>
              <w:t>采购合同管理</w:t>
            </w:r>
          </w:p>
        </w:tc>
        <w:tc>
          <w:tcPr>
            <w:tcW w:w="563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color w:val="000000"/>
                <w:sz w:val="18"/>
                <w:szCs w:val="18"/>
                <w:shd w:val="clear" w:color="auto" w:fill="FFFFFF"/>
              </w:rPr>
            </w:pPr>
            <w:r>
              <w:rPr>
                <w:rFonts w:hint="eastAsia" w:ascii="Arial" w:hAnsi="Arial" w:cs="Arial"/>
                <w:color w:val="000000"/>
                <w:sz w:val="15"/>
                <w:szCs w:val="15"/>
              </w:rPr>
              <w:t>合同信息</w:t>
            </w:r>
          </w:p>
        </w:tc>
      </w:tr>
      <w:tr>
        <w:tblPrEx>
          <w:tblCellMar>
            <w:top w:w="0" w:type="dxa"/>
            <w:left w:w="0" w:type="dxa"/>
            <w:bottom w:w="0" w:type="dxa"/>
            <w:right w:w="0" w:type="dxa"/>
          </w:tblCellMar>
        </w:tblPrEx>
        <w:trPr>
          <w:trHeight w:val="305" w:hRule="atLeast"/>
        </w:trPr>
        <w:tc>
          <w:tcPr>
            <w:tcW w:w="1049" w:type="dxa"/>
            <w:vMerge w:val="continue"/>
            <w:tcBorders>
              <w:left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17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230" w:type="dxa"/>
            <w:vMerge w:val="continue"/>
            <w:tcBorders>
              <w:left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63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物料库</w:t>
            </w:r>
          </w:p>
        </w:tc>
      </w:tr>
      <w:tr>
        <w:tblPrEx>
          <w:tblCellMar>
            <w:top w:w="0" w:type="dxa"/>
            <w:left w:w="0" w:type="dxa"/>
            <w:bottom w:w="0" w:type="dxa"/>
            <w:right w:w="0" w:type="dxa"/>
          </w:tblCellMar>
        </w:tblPrEx>
        <w:trPr>
          <w:trHeight w:val="305" w:hRule="atLeast"/>
        </w:trPr>
        <w:tc>
          <w:tcPr>
            <w:tcW w:w="1049" w:type="dxa"/>
            <w:vMerge w:val="continue"/>
            <w:tcBorders>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174" w:type="dxa"/>
            <w:vMerge w:val="continue"/>
            <w:tcBorders>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1230" w:type="dxa"/>
            <w:vMerge w:val="continue"/>
            <w:tcBorders>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63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FF"/>
                <w:sz w:val="15"/>
                <w:szCs w:val="15"/>
              </w:rPr>
            </w:pPr>
            <w:r>
              <w:rPr>
                <w:rFonts w:hint="eastAsia" w:ascii="Arial" w:hAnsi="Arial" w:cs="Arial"/>
                <w:color w:val="000000"/>
                <w:sz w:val="15"/>
                <w:szCs w:val="15"/>
              </w:rPr>
              <w:t>价格库</w:t>
            </w:r>
          </w:p>
        </w:tc>
      </w:tr>
    </w:tbl>
    <w:p/>
    <w:p>
      <w:r>
        <w:rPr>
          <w:rFonts w:hint="eastAsia"/>
        </w:rPr>
        <w:t>从采购系统接收到的采购合同的查询页面。页面示意图如下：</w:t>
      </w:r>
    </w:p>
    <w:p/>
    <w:p>
      <w:r>
        <w:drawing>
          <wp:inline distT="0" distB="0" distL="114300" distR="114300">
            <wp:extent cx="6109335" cy="1935480"/>
            <wp:effectExtent l="0" t="0" r="5715" b="762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8"/>
                    <a:stretch>
                      <a:fillRect/>
                    </a:stretch>
                  </pic:blipFill>
                  <pic:spPr>
                    <a:xfrm>
                      <a:off x="0" y="0"/>
                      <a:ext cx="6109335" cy="1935480"/>
                    </a:xfrm>
                    <a:prstGeom prst="rect">
                      <a:avLst/>
                    </a:prstGeom>
                    <a:noFill/>
                    <a:ln>
                      <a:noFill/>
                    </a:ln>
                  </pic:spPr>
                </pic:pic>
              </a:graphicData>
            </a:graphic>
          </wp:inline>
        </w:drawing>
      </w:r>
    </w:p>
    <w:p/>
    <w:p>
      <w:pPr>
        <w:pStyle w:val="19"/>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各字段业务规则如下：</w:t>
      </w:r>
    </w:p>
    <w:tbl>
      <w:tblPr>
        <w:tblStyle w:val="31"/>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color w:val="000000"/>
                <w:sz w:val="18"/>
                <w:szCs w:val="18"/>
                <w:shd w:val="clear" w:color="auto" w:fill="FFFFFF"/>
              </w:rPr>
            </w:pPr>
            <w:r>
              <w:rPr>
                <w:rFonts w:hint="eastAsia" w:ascii="Arial" w:hAnsi="Arial" w:cs="Arial"/>
                <w:color w:val="000000"/>
                <w:sz w:val="15"/>
                <w:szCs w:val="15"/>
              </w:rPr>
              <w:t>录入待查询的合同号，支持模糊查询。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录入待查询的合同名称，支持模糊查询。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合同签订组织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单击后，弹出组织查询页面。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合同业务类别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下拉单选</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可选项：整车运输采购、零部件运输采购、综合采购、运输业务、仓储业务、价格确认书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收方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单击后，弹出供应商查询页面。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下拉单选</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可选项：线路、劳务、包月车、油补、路桥油料、仓库</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生效日期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日期区间域</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可选生效日期的区间。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失效日期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日期区间域</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可选失效日期的区间。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导出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1、点击后，导出结果列表所有合同数据。</w:t>
            </w:r>
          </w:p>
          <w:p>
            <w:pPr>
              <w:tabs>
                <w:tab w:val="right" w:pos="5398"/>
              </w:tabs>
              <w:rPr>
                <w:rFonts w:ascii="Arial" w:hAnsi="Arial" w:cs="Arial"/>
                <w:color w:val="000000"/>
                <w:sz w:val="15"/>
                <w:szCs w:val="15"/>
              </w:rPr>
            </w:pPr>
            <w:r>
              <w:rPr>
                <w:rFonts w:hint="eastAsia" w:ascii="Arial" w:hAnsi="Arial" w:cs="Arial"/>
                <w:color w:val="000000"/>
                <w:sz w:val="15"/>
                <w:szCs w:val="15"/>
              </w:rPr>
              <w:t>2、若通过查询条件进行过滤后，则导出过滤出的所有合同数据。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超链接</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点击后，新tab弹出对应的合同信息详情页。</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合同签订组织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展示合同签订组织。</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收方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b/>
                <w:bCs/>
                <w:color w:val="000000"/>
                <w:sz w:val="15"/>
                <w:szCs w:val="15"/>
              </w:rPr>
            </w:pPr>
            <w:r>
              <w:rPr>
                <w:rFonts w:hint="eastAsia" w:ascii="Arial" w:hAnsi="Arial" w:cs="Arial"/>
                <w:color w:val="000000"/>
                <w:sz w:val="15"/>
                <w:szCs w:val="15"/>
              </w:rPr>
              <w:t>展示收方。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合同业务类别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展示合同业务类别。</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结算周期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展示结算周期。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生效日期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展示生效日期。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失效日期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展示失效日期。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含税合同金额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展示含税合同金额。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支付方式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展示支付方式。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是否有效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展示是否有效。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展示结算分类。</w:t>
            </w:r>
          </w:p>
        </w:tc>
      </w:tr>
    </w:tbl>
    <w:p/>
    <w:p>
      <w:pPr>
        <w:pStyle w:val="4"/>
        <w:numPr>
          <w:ilvl w:val="2"/>
          <w:numId w:val="19"/>
        </w:numPr>
        <w:rPr>
          <w:lang w:eastAsia="zh-CN"/>
        </w:rPr>
      </w:pPr>
      <w:bookmarkStart w:id="42" w:name="_Toc112954592"/>
      <w:r>
        <w:rPr>
          <w:rFonts w:hint="eastAsia"/>
          <w:lang w:eastAsia="zh-CN"/>
        </w:rPr>
        <w:t>合同信息详情</w:t>
      </w:r>
      <w:bookmarkEnd w:id="42"/>
    </w:p>
    <w:p>
      <w:pPr>
        <w:rPr>
          <w:lang w:eastAsia="zh-Hans"/>
        </w:rPr>
      </w:pPr>
    </w:p>
    <w:p/>
    <w:p>
      <w:r>
        <w:rPr>
          <w:rFonts w:hint="eastAsia"/>
        </w:rPr>
        <w:t>采购合同详情页仅用于查看从采购系统接收到的采购合同信息，不可维护。展示如下：</w:t>
      </w:r>
    </w:p>
    <w:p>
      <w:r>
        <w:drawing>
          <wp:inline distT="0" distB="0" distL="114300" distR="114300">
            <wp:extent cx="6109335" cy="3017520"/>
            <wp:effectExtent l="0" t="0" r="5715" b="1143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9"/>
                    <a:stretch>
                      <a:fillRect/>
                    </a:stretch>
                  </pic:blipFill>
                  <pic:spPr>
                    <a:xfrm>
                      <a:off x="0" y="0"/>
                      <a:ext cx="6109335" cy="3017520"/>
                    </a:xfrm>
                    <a:prstGeom prst="rect">
                      <a:avLst/>
                    </a:prstGeom>
                    <a:noFill/>
                    <a:ln>
                      <a:noFill/>
                    </a:ln>
                  </pic:spPr>
                </pic:pic>
              </a:graphicData>
            </a:graphic>
          </wp:inline>
        </w:drawing>
      </w:r>
    </w:p>
    <w:p/>
    <w:p>
      <w:pPr>
        <w:pStyle w:val="19"/>
        <w:widowControl/>
        <w:tabs>
          <w:tab w:val="left" w:pos="993"/>
        </w:tabs>
        <w:adjustRightInd w:val="0"/>
        <w:spacing w:before="120" w:line="360" w:lineRule="auto"/>
        <w:ind w:left="0" w:leftChars="0" w:firstLine="210" w:firstLineChars="100"/>
        <w:jc w:val="left"/>
        <w:rPr>
          <w:rFonts w:ascii="宋体" w:hAnsi="宋体" w:cs="Arial"/>
          <w:color w:val="000000"/>
        </w:rPr>
      </w:pPr>
      <w:r>
        <w:rPr>
          <w:rFonts w:hint="eastAsia" w:ascii="宋体" w:hAnsi="宋体" w:cs="Arial"/>
          <w:color w:val="000000"/>
        </w:rPr>
        <w:t>各字段业务规则如下：</w:t>
      </w:r>
    </w:p>
    <w:tbl>
      <w:tblPr>
        <w:tblStyle w:val="31"/>
        <w:tblW w:w="8363" w:type="dxa"/>
        <w:tblInd w:w="61" w:type="dxa"/>
        <w:tblLayout w:type="fixed"/>
        <w:tblCellMar>
          <w:top w:w="0" w:type="dxa"/>
          <w:left w:w="0" w:type="dxa"/>
          <w:bottom w:w="0" w:type="dxa"/>
          <w:right w:w="0" w:type="dxa"/>
        </w:tblCellMar>
      </w:tblPr>
      <w:tblGrid>
        <w:gridCol w:w="1694"/>
        <w:gridCol w:w="1263"/>
        <w:gridCol w:w="870"/>
        <w:gridCol w:w="4536"/>
      </w:tblGrid>
      <w:tr>
        <w:tblPrEx>
          <w:tblCellMar>
            <w:top w:w="0" w:type="dxa"/>
            <w:left w:w="0" w:type="dxa"/>
            <w:bottom w:w="0" w:type="dxa"/>
            <w:right w:w="0" w:type="dxa"/>
          </w:tblCellMar>
        </w:tblPrEx>
        <w:trPr>
          <w:trHeight w:val="21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26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87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微软雅黑" w:hAnsi="微软雅黑" w:eastAsia="微软雅黑" w:cs="微软雅黑"/>
                <w:b/>
                <w:sz w:val="15"/>
                <w:szCs w:val="15"/>
              </w:rPr>
            </w:pPr>
            <w:r>
              <w:rPr>
                <w:rFonts w:hint="eastAsia" w:ascii="微软雅黑" w:hAnsi="微软雅黑" w:eastAsia="微软雅黑" w:cs="微软雅黑"/>
                <w:b/>
                <w:sz w:val="15"/>
                <w:szCs w:val="15"/>
              </w:rPr>
              <w:t>采购合同信息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pStyle w:val="15"/>
              <w:rPr>
                <w:color w:val="000000"/>
                <w:sz w:val="18"/>
                <w:szCs w:val="18"/>
                <w:shd w:val="clear" w:color="auto" w:fill="FFFFFF"/>
              </w:rPr>
            </w:pPr>
            <w:r>
              <w:rPr>
                <w:rFonts w:hint="eastAsia"/>
                <w:color w:val="000000"/>
                <w:sz w:val="15"/>
                <w:szCs w:val="15"/>
                <w:shd w:val="clear" w:color="auto" w:fill="FFFFFF"/>
              </w:rPr>
              <w:t>展示合同号。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结算类型</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结算类型。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合同签订组织</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FF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合同签订组织。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合同名称</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合同名称。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合同业务类型</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合同业务类型。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收方</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收方。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生效时间</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生效时间。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失效时间</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失效时间。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付款周期</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付款周期。</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不含税合同金额</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不含税合同金额。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含税合同金额</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含税合同金额。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币种</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币种。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支付方式</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支付方式。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是否有效</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是否有效。</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微软雅黑" w:hAnsi="微软雅黑" w:eastAsia="微软雅黑" w:cs="微软雅黑"/>
                <w:sz w:val="15"/>
                <w:szCs w:val="15"/>
              </w:rPr>
            </w:pPr>
            <w:r>
              <w:rPr>
                <w:rFonts w:hint="eastAsia" w:ascii="微软雅黑" w:hAnsi="微软雅黑" w:eastAsia="微软雅黑" w:cs="微软雅黑"/>
                <w:b/>
                <w:bCs/>
                <w:sz w:val="15"/>
                <w:szCs w:val="15"/>
              </w:rPr>
              <w:t>计费公式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结算方式</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结算方式。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费用名称</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费用名称。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计费公式</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计费公式。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税率（%）</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阶梯条件大于等于</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阶梯条件大于等于。</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阶梯条件小于</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阶梯条件小于。</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单位</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单位。</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微软雅黑" w:hAnsi="微软雅黑" w:eastAsia="微软雅黑" w:cs="微软雅黑"/>
                <w:sz w:val="15"/>
                <w:szCs w:val="15"/>
              </w:rPr>
            </w:pPr>
            <w:r>
              <w:rPr>
                <w:rFonts w:hint="eastAsia" w:ascii="微软雅黑" w:hAnsi="微软雅黑" w:eastAsia="微软雅黑" w:cs="微软雅黑"/>
                <w:b/>
                <w:bCs/>
                <w:sz w:val="15"/>
                <w:szCs w:val="15"/>
              </w:rPr>
              <w:t>线路价格</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业务项目。</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结算方式</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结算方式。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起点类型</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起点类型。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起点名称</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起点名称。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终点类型</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终点类型。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终点名称</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终点名称。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车型</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车型。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按方单价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按方单价。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按重单价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按重单价。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按趟单价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按趟单价。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按件单价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按件单价。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按柜单价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按柜单价。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仓储单价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仓储单价。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往返单价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往返单价。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单程单价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单程单价。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去程单价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去程单价。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返程单价</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返程单价。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保底费</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保底费。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装卸费</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装卸费。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港杂费</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港杂费。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物流辅助费</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物流辅助费。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提货费</w:t>
            </w:r>
          </w:p>
        </w:tc>
        <w:tc>
          <w:tcPr>
            <w:tcW w:w="126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87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color w:val="000000"/>
                <w:sz w:val="15"/>
                <w:szCs w:val="15"/>
                <w:shd w:val="clear" w:color="auto" w:fill="FFFFFF"/>
              </w:rPr>
              <w:t>展示</w:t>
            </w:r>
            <w:r>
              <w:rPr>
                <w:rFonts w:hint="eastAsia" w:ascii="Arial" w:hAnsi="Arial" w:cs="Arial"/>
                <w:color w:val="000000"/>
                <w:sz w:val="15"/>
                <w:szCs w:val="15"/>
              </w:rPr>
              <w:t>提货费。</w:t>
            </w:r>
          </w:p>
        </w:tc>
      </w:tr>
    </w:tbl>
    <w:p/>
    <w:p/>
    <w:p>
      <w:pPr>
        <w:pStyle w:val="4"/>
        <w:numPr>
          <w:ilvl w:val="2"/>
          <w:numId w:val="19"/>
        </w:numPr>
        <w:rPr>
          <w:lang w:eastAsia="zh-CN"/>
        </w:rPr>
      </w:pPr>
      <w:bookmarkStart w:id="43" w:name="_Toc112954593"/>
      <w:r>
        <w:rPr>
          <w:rFonts w:hint="eastAsia"/>
          <w:lang w:eastAsia="zh-CN"/>
        </w:rPr>
        <w:t>线路信息查询</w:t>
      </w:r>
      <w:bookmarkEnd w:id="43"/>
    </w:p>
    <w:p>
      <w:pPr>
        <w:rPr>
          <w:lang w:eastAsia="zh-Hans"/>
        </w:rPr>
      </w:pPr>
    </w:p>
    <w:p>
      <w:r>
        <w:rPr>
          <w:rFonts w:hint="eastAsia"/>
        </w:rPr>
        <w:t>从采购系统接收到的物料库的查询页面。页面示意图如下：</w:t>
      </w:r>
    </w:p>
    <w:p/>
    <w:p>
      <w:r>
        <w:drawing>
          <wp:inline distT="0" distB="0" distL="114300" distR="114300">
            <wp:extent cx="6116320" cy="2215515"/>
            <wp:effectExtent l="0" t="0" r="17780" b="1333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30"/>
                    <a:stretch>
                      <a:fillRect/>
                    </a:stretch>
                  </pic:blipFill>
                  <pic:spPr>
                    <a:xfrm>
                      <a:off x="0" y="0"/>
                      <a:ext cx="6116320" cy="2215515"/>
                    </a:xfrm>
                    <a:prstGeom prst="rect">
                      <a:avLst/>
                    </a:prstGeom>
                    <a:noFill/>
                    <a:ln>
                      <a:noFill/>
                    </a:ln>
                  </pic:spPr>
                </pic:pic>
              </a:graphicData>
            </a:graphic>
          </wp:inline>
        </w:drawing>
      </w:r>
    </w:p>
    <w:p/>
    <w:p>
      <w:pPr>
        <w:pStyle w:val="19"/>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各字段业务规则如下：</w:t>
      </w:r>
    </w:p>
    <w:tbl>
      <w:tblPr>
        <w:tblStyle w:val="31"/>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color w:val="000000"/>
                <w:sz w:val="18"/>
                <w:szCs w:val="18"/>
                <w:shd w:val="clear" w:color="auto" w:fill="FFFFFF"/>
              </w:rPr>
            </w:pPr>
            <w:r>
              <w:rPr>
                <w:rFonts w:hint="eastAsia" w:ascii="Arial" w:hAnsi="Arial" w:cs="Arial"/>
                <w:color w:val="000000"/>
                <w:sz w:val="15"/>
                <w:szCs w:val="15"/>
              </w:rPr>
              <w:t>录入待查询的采购包编号，支持模糊查询。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采购包名称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录入待查询的采购包名称，支持模糊查询。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服务客户名称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弹框可选待查询的服务客户，选项来源：客户档案。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录入待查询的物料名称，支持模糊查询。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线路频次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录入待查询的线路频次，支持模糊查询。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下拉单选</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可选结算方式，可选项：线路、按趟、按方、按月、按重等。</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期望起运日期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点击可选期望起运日期。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录入待查询的车辆类型，支持模糊查询。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导出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1、点击后，导出结果列表所有应付单和应付明细数据。</w:t>
            </w:r>
          </w:p>
          <w:p>
            <w:pPr>
              <w:tabs>
                <w:tab w:val="right" w:pos="5398"/>
              </w:tabs>
              <w:rPr>
                <w:rFonts w:ascii="Arial" w:hAnsi="Arial" w:cs="Arial"/>
                <w:color w:val="000000"/>
                <w:sz w:val="15"/>
                <w:szCs w:val="15"/>
              </w:rPr>
            </w:pPr>
            <w:r>
              <w:rPr>
                <w:rFonts w:hint="eastAsia" w:ascii="Arial" w:hAnsi="Arial" w:cs="Arial"/>
                <w:color w:val="000000"/>
                <w:sz w:val="15"/>
                <w:szCs w:val="15"/>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超链接</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展示采购包编号。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采购包名称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展示采购包名称。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服务客户名称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展示服务客户名称。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运作主体名称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展示运作主体名称。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展示物料名称。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起点类型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展示起点类型。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起点名称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展示起点名称。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终点类型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展示终点类型。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终点名称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展示终点名称。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线路频次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展示线路频次。</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展示结算方式。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运输类型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展示运输类型。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展示车辆类型。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预计运量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展示预计运量。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期望起运日期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展示期望起运日期。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预估不含税金额(万元)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展示预估不含税金额(万元)。</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税率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展示税率。</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预估含税金额(万元)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展示预估含税金额(万元)。</w:t>
            </w:r>
          </w:p>
        </w:tc>
      </w:tr>
    </w:tbl>
    <w:p/>
    <w:p/>
    <w:p>
      <w:pPr>
        <w:pStyle w:val="4"/>
        <w:numPr>
          <w:ilvl w:val="2"/>
          <w:numId w:val="19"/>
        </w:numPr>
        <w:rPr>
          <w:lang w:eastAsia="zh-CN"/>
        </w:rPr>
      </w:pPr>
      <w:bookmarkStart w:id="44" w:name="_Toc112954594"/>
      <w:r>
        <w:rPr>
          <w:rFonts w:hint="eastAsia"/>
          <w:lang w:eastAsia="zh-CN"/>
        </w:rPr>
        <w:t>价格信息查询</w:t>
      </w:r>
      <w:bookmarkEnd w:id="44"/>
    </w:p>
    <w:p>
      <w:pPr>
        <w:rPr>
          <w:lang w:eastAsia="zh-Hans"/>
        </w:rPr>
      </w:pPr>
    </w:p>
    <w:p>
      <w:r>
        <w:rPr>
          <w:rFonts w:hint="eastAsia"/>
        </w:rPr>
        <w:t>从采购系统接收到的价格库查询页面。页面示意图如下：</w:t>
      </w:r>
    </w:p>
    <w:p/>
    <w:p>
      <w:r>
        <w:drawing>
          <wp:inline distT="0" distB="0" distL="114300" distR="114300">
            <wp:extent cx="6113145" cy="1765935"/>
            <wp:effectExtent l="0" t="0" r="1905" b="571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31"/>
                    <a:stretch>
                      <a:fillRect/>
                    </a:stretch>
                  </pic:blipFill>
                  <pic:spPr>
                    <a:xfrm>
                      <a:off x="0" y="0"/>
                      <a:ext cx="6113145" cy="1765935"/>
                    </a:xfrm>
                    <a:prstGeom prst="rect">
                      <a:avLst/>
                    </a:prstGeom>
                    <a:noFill/>
                    <a:ln>
                      <a:noFill/>
                    </a:ln>
                  </pic:spPr>
                </pic:pic>
              </a:graphicData>
            </a:graphic>
          </wp:inline>
        </w:drawing>
      </w:r>
    </w:p>
    <w:p/>
    <w:p>
      <w:pPr>
        <w:pStyle w:val="19"/>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各字段业务规则如下：</w:t>
      </w:r>
    </w:p>
    <w:tbl>
      <w:tblPr>
        <w:tblStyle w:val="31"/>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color w:val="000000"/>
                <w:sz w:val="18"/>
                <w:szCs w:val="18"/>
                <w:shd w:val="clear" w:color="auto" w:fill="FFFFFF"/>
              </w:rPr>
            </w:pPr>
            <w:r>
              <w:rPr>
                <w:rFonts w:hint="eastAsia" w:ascii="Arial" w:hAnsi="Arial" w:cs="Arial"/>
                <w:color w:val="000000"/>
                <w:sz w:val="15"/>
                <w:szCs w:val="15"/>
              </w:rPr>
              <w:t>可选结算类型。可选项：</w:t>
            </w:r>
            <w:r>
              <w:rPr>
                <w:rFonts w:ascii="Arial" w:hAnsi="Arial" w:cs="Arial"/>
                <w:color w:val="000000"/>
                <w:sz w:val="15"/>
                <w:szCs w:val="15"/>
              </w:rPr>
              <w:t>包月、按方、按柜、按重、按趟、按方按重、按里程</w:t>
            </w:r>
            <w:r>
              <w:rPr>
                <w:rFonts w:hint="eastAsia" w:ascii="Arial" w:hAnsi="Arial" w:cs="Arial"/>
                <w:color w:val="000000"/>
                <w:sz w:val="15"/>
                <w:szCs w:val="15"/>
              </w:rPr>
              <w:t>等。</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价格类型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可选价格类型。可选项</w:t>
            </w:r>
            <w:r>
              <w:rPr>
                <w:rFonts w:ascii="Arial" w:hAnsi="Arial" w:cs="Arial"/>
                <w:color w:val="000000"/>
                <w:sz w:val="15"/>
                <w:szCs w:val="15"/>
              </w:rPr>
              <w:t>：开口价格、闭口价格；多司机费、车辆租赁费、主运费、</w:t>
            </w:r>
            <w:r>
              <w:rPr>
                <w:rFonts w:hint="eastAsia" w:ascii="Arial" w:hAnsi="Arial" w:cs="Arial"/>
                <w:color w:val="000000"/>
                <w:sz w:val="15"/>
                <w:szCs w:val="15"/>
              </w:rPr>
              <w:t>保底费、装卸费、港杂费、物流辅助费、</w:t>
            </w:r>
            <w:r>
              <w:rPr>
                <w:rFonts w:ascii="Arial" w:hAnsi="Arial" w:cs="Arial"/>
                <w:color w:val="000000"/>
                <w:sz w:val="15"/>
                <w:szCs w:val="15"/>
              </w:rPr>
              <w:t>提货费、送货费、卸车服务费</w:t>
            </w:r>
            <w:r>
              <w:rPr>
                <w:rFonts w:hint="eastAsia" w:ascii="Arial" w:hAnsi="Arial" w:cs="Arial"/>
                <w:color w:val="000000"/>
                <w:sz w:val="15"/>
                <w:szCs w:val="15"/>
              </w:rPr>
              <w:t>等</w:t>
            </w:r>
            <w:r>
              <w:rPr>
                <w:rFonts w:ascii="Arial" w:hAnsi="Arial" w:cs="Arial"/>
                <w:color w:val="000000"/>
                <w:sz w:val="15"/>
                <w:szCs w:val="15"/>
              </w:rPr>
              <w:t>。</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可选费用类型。可选项：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车型/零件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可录入待查询的车型/零件，支持模糊查询。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方量/重量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可录入待查询的方量/重量，支持模糊查询。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导出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1、点击后，导出结果列表所有应付单和应付明细数据。</w:t>
            </w:r>
          </w:p>
          <w:p>
            <w:pPr>
              <w:tabs>
                <w:tab w:val="right" w:pos="5398"/>
              </w:tabs>
              <w:rPr>
                <w:rFonts w:ascii="Arial" w:hAnsi="Arial" w:cs="Arial"/>
                <w:color w:val="000000"/>
                <w:sz w:val="15"/>
                <w:szCs w:val="15"/>
              </w:rPr>
            </w:pPr>
            <w:r>
              <w:rPr>
                <w:rFonts w:hint="eastAsia" w:ascii="Arial" w:hAnsi="Arial" w:cs="Arial"/>
                <w:color w:val="000000"/>
                <w:sz w:val="15"/>
                <w:szCs w:val="15"/>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结算类型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000000"/>
                <w:sz w:val="15"/>
                <w:szCs w:val="15"/>
              </w:rPr>
              <w:t>展示结算类型。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价格类型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展示价格类型。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展示费用类型。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车型/零件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展示车型/零件。</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方量/重量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展示方量/重量。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价格（不含税）</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展示价格（不含税）。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税率（%）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展示税率（%）。</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价格（含税）</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展示价格（含税）。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展示计量单位。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支持的运输类型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4536"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展示支持的运输类型。</w:t>
            </w:r>
          </w:p>
        </w:tc>
      </w:tr>
    </w:tbl>
    <w:p/>
    <w:p/>
    <w:p/>
    <w:p/>
    <w:p>
      <w:pPr>
        <w:pStyle w:val="3"/>
        <w:numPr>
          <w:ilvl w:val="1"/>
          <w:numId w:val="19"/>
        </w:numPr>
      </w:pPr>
      <w:bookmarkStart w:id="45" w:name="_Toc112954595"/>
      <w:r>
        <w:rPr>
          <w:rFonts w:hint="eastAsia"/>
        </w:rPr>
        <w:t>计费单据</w:t>
      </w:r>
      <w:bookmarkEnd w:id="45"/>
    </w:p>
    <w:p>
      <w:r>
        <w:rPr>
          <w:rFonts w:hint="eastAsia"/>
        </w:rPr>
        <w:t>此功能用于接收并展示各业务系统提供的计费单据。</w:t>
      </w:r>
    </w:p>
    <w:p>
      <w:r>
        <w:rPr>
          <w:rFonts w:hint="eastAsia"/>
        </w:rPr>
        <w:t>由于数据源为其他系统，原则上所有的计费单据都只可查询查看，不可修改。</w:t>
      </w:r>
    </w:p>
    <w:p>
      <w:pPr>
        <w:pStyle w:val="4"/>
        <w:numPr>
          <w:ilvl w:val="2"/>
          <w:numId w:val="19"/>
        </w:numPr>
        <w:rPr>
          <w:lang w:eastAsia="zh-CN"/>
        </w:rPr>
      </w:pPr>
      <w:bookmarkStart w:id="46" w:name="_Toc112954596"/>
      <w:r>
        <w:rPr>
          <w:rFonts w:hint="eastAsia"/>
          <w:lang w:eastAsia="zh-CN"/>
        </w:rPr>
        <w:t>客户订单</w:t>
      </w:r>
      <w:bookmarkEnd w:id="46"/>
    </w:p>
    <w:p>
      <w:pPr>
        <w:pStyle w:val="5"/>
        <w:numPr>
          <w:ilvl w:val="0"/>
          <w:numId w:val="0"/>
        </w:numPr>
        <w:ind w:left="708" w:hanging="708"/>
      </w:pPr>
      <w:r>
        <w:rPr>
          <w:rFonts w:hint="eastAsia"/>
        </w:rPr>
        <w:t>2</w:t>
      </w:r>
      <w:r>
        <w:t xml:space="preserve">.10.1.1. </w:t>
      </w:r>
      <w:r>
        <w:rPr>
          <w:rFonts w:hint="eastAsia"/>
        </w:rPr>
        <w:t xml:space="preserve">功能描述 </w:t>
      </w:r>
    </w:p>
    <w:p>
      <w:r>
        <w:rPr>
          <w:rFonts w:hint="eastAsia"/>
        </w:rPr>
        <w:t>此功能用于接收来自运输系统的客户订单数据。此处的客户订单仅接收并展示与结算相关的字段信息。</w:t>
      </w:r>
    </w:p>
    <w:p>
      <w:r>
        <w:rPr>
          <w:rFonts w:hint="eastAsia"/>
        </w:rPr>
        <w:t>数据传输节点为运输完成，客户接收后。</w:t>
      </w:r>
    </w:p>
    <w:p>
      <w:pPr>
        <w:pStyle w:val="5"/>
        <w:numPr>
          <w:ilvl w:val="0"/>
          <w:numId w:val="0"/>
        </w:numPr>
        <w:ind w:left="708" w:hanging="708"/>
      </w:pPr>
      <w:r>
        <w:rPr>
          <w:rFonts w:hint="eastAsia"/>
        </w:rPr>
        <w:t>2</w:t>
      </w:r>
      <w:r>
        <w:t xml:space="preserve">.10.1.2. </w:t>
      </w:r>
      <w:r>
        <w:rPr>
          <w:rFonts w:hint="eastAsia"/>
        </w:rPr>
        <w:t>业务场景</w:t>
      </w:r>
    </w:p>
    <w:p>
      <w:r>
        <w:rPr>
          <w:rFonts w:hint="eastAsia"/>
        </w:rPr>
        <w:t>运输系统的客户订单分三类：整车运输、备件运输、入厂物流。针对不同产品小类，客户订单字段不同。</w:t>
      </w:r>
    </w:p>
    <w:p>
      <w:r>
        <w:rPr>
          <w:rFonts w:hint="eastAsia"/>
        </w:rPr>
        <w:t>截止行文时间，运输系统暂只支持上述三种产品小类的运输结算。</w:t>
      </w:r>
    </w:p>
    <w:p/>
    <w:p>
      <w:pPr>
        <w:pStyle w:val="5"/>
        <w:numPr>
          <w:ilvl w:val="0"/>
          <w:numId w:val="0"/>
        </w:numPr>
        <w:ind w:left="708" w:hanging="708"/>
      </w:pPr>
      <w:r>
        <w:rPr>
          <w:rFonts w:hint="eastAsia"/>
        </w:rPr>
        <w:t>2</w:t>
      </w:r>
      <w:r>
        <w:t xml:space="preserve">.10.1.3. </w:t>
      </w:r>
      <w:r>
        <w:rPr>
          <w:rFonts w:hint="eastAsia"/>
        </w:rPr>
        <w:t>原型图</w:t>
      </w:r>
    </w:p>
    <w:p/>
    <w:p/>
    <w:p>
      <w:pPr>
        <w:pStyle w:val="5"/>
        <w:numPr>
          <w:ilvl w:val="0"/>
          <w:numId w:val="0"/>
        </w:numPr>
        <w:ind w:left="708" w:hanging="708"/>
      </w:pPr>
      <w:r>
        <w:rPr>
          <w:rFonts w:hint="eastAsia"/>
        </w:rPr>
        <w:t>2</w:t>
      </w:r>
      <w:r>
        <w:t xml:space="preserve">.10.1.4. </w:t>
      </w:r>
      <w:r>
        <w:rPr>
          <w:rFonts w:hint="eastAsia"/>
        </w:rPr>
        <w:t>字段描述及业务规则</w:t>
      </w:r>
    </w:p>
    <w:p/>
    <w:p>
      <w:r>
        <w:rPr>
          <w:rFonts w:hint="eastAsia"/>
        </w:rPr>
        <w:t>整车运输客户订单字段描述如下：</w:t>
      </w:r>
    </w:p>
    <w:p/>
    <w:tbl>
      <w:tblPr>
        <w:tblStyle w:val="3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612"/>
        <w:gridCol w:w="1712"/>
        <w:gridCol w:w="1364"/>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31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86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691"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476"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166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费用项</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用以区分不同的业务单据。</w:t>
            </w:r>
          </w:p>
          <w:p>
            <w:pPr>
              <w:jc w:val="left"/>
              <w:rPr>
                <w:rFonts w:ascii="仿宋" w:hAnsi="仿宋" w:eastAsia="仿宋" w:cs="仿宋"/>
                <w:color w:val="000000"/>
                <w:sz w:val="24"/>
              </w:rPr>
            </w:pPr>
            <w:r>
              <w:rPr>
                <w:rFonts w:hint="eastAsia" w:eastAsia="PingFang SC" w:cs="Arial"/>
                <w:b/>
                <w:bCs/>
                <w:sz w:val="15"/>
                <w:szCs w:val="15"/>
              </w:rPr>
              <w:t>字段值需维护在费用项基础数据中。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客户订单号</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超链接</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客户订单的唯一标识，一张客户订单有且只有一个客户订单号。即物流执行计划号。</w:t>
            </w:r>
          </w:p>
          <w:p>
            <w:pPr>
              <w:jc w:val="left"/>
              <w:rPr>
                <w:rFonts w:eastAsia="PingFang SC" w:cs="Arial"/>
                <w:sz w:val="15"/>
                <w:szCs w:val="15"/>
              </w:rPr>
            </w:pPr>
            <w:r>
              <w:rPr>
                <w:rFonts w:hint="eastAsia" w:eastAsia="PingFang SC" w:cs="Arial"/>
                <w:color w:val="FF0000"/>
                <w:sz w:val="15"/>
                <w:szCs w:val="15"/>
              </w:rPr>
              <w:t>若费用项为非运费，则需传虚拟订单号。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运输需求号</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与该客户订单关联的所有运输需求号。多张运输需求号号以“；”区别。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路由订单号</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与该客户订单关联的所有路由订单号。多张路由订单号号以“；”区别。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运单号</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即系统运单号，与该客户订单关联的所有系统运单号。多张运单号以“；”区别。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客户运单号</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sz w:val="24"/>
              </w:rPr>
            </w:pPr>
            <w:r>
              <w:rPr>
                <w:rFonts w:hint="eastAsia" w:eastAsia="PingFang SC" w:cs="Arial"/>
                <w:sz w:val="15"/>
                <w:szCs w:val="15"/>
              </w:rPr>
              <w:t>该客户订单对应的客户运单号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业务日期</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color w:val="FF0000"/>
                <w:sz w:val="15"/>
                <w:szCs w:val="15"/>
              </w:rPr>
            </w:pPr>
            <w:r>
              <w:rPr>
                <w:rFonts w:hint="eastAsia" w:eastAsia="PingFang SC" w:cs="Arial"/>
                <w:color w:val="FF0000"/>
                <w:sz w:val="15"/>
                <w:szCs w:val="15"/>
              </w:rPr>
              <w:t>展示方式：2022-06-25 11:30:29</w:t>
            </w:r>
          </w:p>
          <w:p>
            <w:pPr>
              <w:jc w:val="left"/>
              <w:rPr>
                <w:rFonts w:ascii="仿宋" w:hAnsi="仿宋" w:cs="仿宋"/>
                <w:color w:val="FF0000"/>
                <w:sz w:val="24"/>
              </w:rPr>
            </w:pPr>
            <w:r>
              <w:rPr>
                <w:rFonts w:hint="eastAsia" w:eastAsia="PingFang SC" w:cs="Arial"/>
                <w:b/>
                <w:bCs/>
                <w:color w:val="FF0000"/>
                <w:sz w:val="15"/>
                <w:szCs w:val="15"/>
              </w:rPr>
              <w:t>运输可传客户订单的创建时间或签收时间，需确认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业务月份</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展示方式：2022-06</w:t>
            </w:r>
            <w:r>
              <w:rPr>
                <w:rFonts w:hint="eastAsia" w:eastAsia="PingFang SC" w:cs="Arial"/>
                <w:sz w:val="15"/>
                <w:szCs w:val="15"/>
              </w:rPr>
              <w:br w:type="textWrapping"/>
            </w:r>
            <w:r>
              <w:rPr>
                <w:rFonts w:hint="eastAsia" w:eastAsia="PingFang SC" w:cs="Arial"/>
                <w:color w:val="FF0000"/>
                <w:sz w:val="15"/>
                <w:szCs w:val="15"/>
              </w:rPr>
              <w:t>指结算的业务月份，运输可传创建时间或签收时间，系统提取需要的时间中的年月部分。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公司名称</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sz w:val="24"/>
              </w:rPr>
            </w:pPr>
            <w:r>
              <w:rPr>
                <w:rFonts w:hint="eastAsia" w:eastAsia="PingFang SC" w:cs="Arial"/>
                <w:sz w:val="15"/>
                <w:szCs w:val="15"/>
              </w:rPr>
              <w:t>运输提供实际运输的公司。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客户名称</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下订的客户名称。</w:t>
            </w:r>
          </w:p>
          <w:p>
            <w:pPr>
              <w:widowControl/>
              <w:jc w:val="left"/>
              <w:textAlignment w:val="center"/>
              <w:rPr>
                <w:rFonts w:eastAsia="PingFang SC" w:cs="Arial"/>
                <w:color w:val="FF0000"/>
                <w:sz w:val="15"/>
                <w:szCs w:val="15"/>
              </w:rPr>
            </w:pPr>
            <w:r>
              <w:rPr>
                <w:rFonts w:hint="eastAsia" w:eastAsia="PingFang SC" w:cs="Arial"/>
                <w:sz w:val="15"/>
                <w:szCs w:val="15"/>
              </w:rPr>
              <w:t>需进行数据规范性校验，客户名称应在主数据维护的“客户档案”中存在。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合同编号</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color w:val="FF0000"/>
                <w:sz w:val="15"/>
                <w:szCs w:val="15"/>
              </w:rPr>
            </w:pPr>
            <w:r>
              <w:rPr>
                <w:rFonts w:hint="eastAsia" w:eastAsia="PingFang SC" w:cs="Arial"/>
                <w:color w:val="FF0000"/>
                <w:sz w:val="15"/>
                <w:szCs w:val="15"/>
              </w:rPr>
              <w:t>客户订单依据的合同编号。</w:t>
            </w:r>
          </w:p>
          <w:p>
            <w:pPr>
              <w:widowControl/>
              <w:jc w:val="left"/>
              <w:textAlignment w:val="center"/>
              <w:rPr>
                <w:rFonts w:eastAsia="PingFang SC" w:cs="Arial"/>
                <w:color w:val="FF0000"/>
                <w:sz w:val="15"/>
                <w:szCs w:val="15"/>
              </w:rPr>
            </w:pPr>
            <w:r>
              <w:rPr>
                <w:rFonts w:hint="eastAsia" w:eastAsia="PingFang SC" w:cs="Arial"/>
                <w:color w:val="FF0000"/>
                <w:sz w:val="15"/>
                <w:szCs w:val="15"/>
              </w:rPr>
              <w:t>一张客户订单有且仅有一个对应的合同编号。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业务项目</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FF0000"/>
                <w:sz w:val="24"/>
              </w:rPr>
            </w:pPr>
            <w:r>
              <w:rPr>
                <w:rFonts w:hint="eastAsia" w:eastAsia="PingFang SC" w:cs="Arial"/>
                <w:color w:val="FF0000"/>
                <w:sz w:val="15"/>
                <w:szCs w:val="15"/>
              </w:rPr>
              <w:t>客户订单关联的合同中的核算项目。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90" w:hRule="atLeast"/>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产品小类</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sz w:val="24"/>
              </w:rPr>
            </w:pPr>
            <w:r>
              <w:rPr>
                <w:rFonts w:hint="eastAsia" w:eastAsia="PingFang SC" w:cs="Arial"/>
                <w:sz w:val="15"/>
                <w:szCs w:val="15"/>
              </w:rPr>
              <w:t>整车运输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客户品牌</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spacing w:line="360" w:lineRule="auto"/>
              <w:jc w:val="left"/>
              <w:rPr>
                <w:rFonts w:eastAsia="PingFang SC" w:cs="Arial"/>
                <w:sz w:val="15"/>
                <w:szCs w:val="15"/>
              </w:rPr>
            </w:pPr>
            <w:r>
              <w:rPr>
                <w:rFonts w:hint="eastAsia" w:eastAsia="PingFang SC" w:cs="Arial"/>
                <w:sz w:val="15"/>
                <w:szCs w:val="15"/>
              </w:rPr>
              <w:t>即品牌。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费用维度</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sz w:val="24"/>
              </w:rPr>
            </w:pPr>
            <w:r>
              <w:rPr>
                <w:rFonts w:hint="eastAsia" w:eastAsia="PingFang SC" w:cs="Arial"/>
                <w:sz w:val="15"/>
                <w:szCs w:val="15"/>
              </w:rPr>
              <w:t>当前可选项：管理费用、制造费用、销售费用、研发费用、生产成本</w:t>
            </w:r>
            <w:r>
              <w:rPr>
                <w:rFonts w:hint="eastAsia" w:ascii="仿宋" w:hAnsi="仿宋" w:eastAsia="仿宋" w:cs="仿宋"/>
                <w:color w:val="000000"/>
                <w:kern w:val="0"/>
                <w:sz w:val="24"/>
                <w:lang w:bidi="ar"/>
              </w:rPr>
              <w:br w:type="textWrapping"/>
            </w:r>
            <w:r>
              <w:rPr>
                <w:rFonts w:hint="eastAsia" w:eastAsia="PingFang SC" w:cs="Arial"/>
                <w:color w:val="FF0000"/>
                <w:sz w:val="15"/>
                <w:szCs w:val="15"/>
              </w:rPr>
              <w:t>Mapping关系需定义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收支项目</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收支项目名称：物流收入－运输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VIN码</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14位码，车架号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车型</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制单日期</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客户运单制单时间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起运地</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即发货地/发货仓库。</w:t>
            </w:r>
          </w:p>
          <w:p>
            <w:pPr>
              <w:widowControl/>
              <w:jc w:val="left"/>
              <w:textAlignment w:val="center"/>
              <w:rPr>
                <w:rFonts w:eastAsia="PingFang SC" w:cs="Arial"/>
                <w:sz w:val="15"/>
                <w:szCs w:val="15"/>
              </w:rPr>
            </w:pPr>
            <w:r>
              <w:rPr>
                <w:rFonts w:hint="eastAsia" w:eastAsia="PingFang SC" w:cs="Arial"/>
                <w:sz w:val="15"/>
                <w:szCs w:val="15"/>
              </w:rPr>
              <w:t>起运地与合同匹配。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发货区域</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kern w:val="0"/>
                <w:sz w:val="24"/>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发货城市</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kern w:val="0"/>
                <w:sz w:val="24"/>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发货省份</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kern w:val="0"/>
                <w:sz w:val="24"/>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运抵地</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收货地/目的地地址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运抵地类型</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指“收货地/目的地”，指目的地类型</w:t>
            </w:r>
          </w:p>
          <w:p>
            <w:pPr>
              <w:widowControl/>
              <w:jc w:val="left"/>
              <w:textAlignment w:val="center"/>
              <w:rPr>
                <w:rFonts w:eastAsia="PingFang SC" w:cs="Arial"/>
                <w:sz w:val="15"/>
                <w:szCs w:val="15"/>
              </w:rPr>
            </w:pPr>
            <w:r>
              <w:rPr>
                <w:rFonts w:hint="eastAsia" w:eastAsia="PingFang SC" w:cs="Arial"/>
                <w:sz w:val="15"/>
                <w:szCs w:val="15"/>
              </w:rPr>
              <w:t>包括：</w:t>
            </w:r>
            <w:r>
              <w:rPr>
                <w:rFonts w:eastAsia="PingFang SC" w:cs="Arial"/>
                <w:sz w:val="15"/>
                <w:szCs w:val="15"/>
              </w:rPr>
              <w:t>4S店、专营店、（虚、实）仓库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收货区域</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收货城市</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收货省份</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ascii="仿宋" w:hAnsi="仿宋" w:eastAsia="仿宋" w:cs="仿宋"/>
                <w:color w:val="00000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运输类型</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包括：前端、干线、末端、倒板，装卸。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运输方式</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包括：公路运输、铁路运输、水路运输、自提。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运输工具</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救援车；板车；地跑。</w:t>
            </w:r>
            <w:r>
              <w:rPr>
                <w:rFonts w:hint="eastAsia" w:eastAsia="PingFang SC" w:cs="Arial"/>
                <w:sz w:val="15"/>
                <w:szCs w:val="15"/>
              </w:rPr>
              <w:br w:type="textWrapping"/>
            </w:r>
            <w:r>
              <w:rPr>
                <w:rFonts w:hint="eastAsia" w:eastAsia="PingFang SC" w:cs="Arial"/>
                <w:sz w:val="15"/>
                <w:szCs w:val="15"/>
              </w:rPr>
              <w:t>存在工具不同，价格不一样的情况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结算方式</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按台/按公里。下客户订单时需明确结算方式。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台份</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整车运输以被运的车辆为单位结算，此项默认为1。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公里数</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按公里计算，公里数在合同中已根据起运地与运抵地定义好。</w:t>
            </w:r>
            <w:r>
              <w:rPr>
                <w:rFonts w:hint="eastAsia" w:eastAsia="PingFang SC" w:cs="Arial"/>
                <w:sz w:val="15"/>
                <w:szCs w:val="15"/>
              </w:rPr>
              <w:br w:type="textWrapping"/>
            </w:r>
            <w:r>
              <w:rPr>
                <w:rFonts w:hint="eastAsia" w:eastAsia="PingFang SC" w:cs="Arial"/>
                <w:sz w:val="15"/>
                <w:szCs w:val="15"/>
              </w:rPr>
              <w:t>通过合同编号、起运地、运抵地查找到对应的公里数。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补贴款（不含税）</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加则填正数，减则填负数</w:t>
            </w:r>
            <w:r>
              <w:rPr>
                <w:rFonts w:hint="eastAsia" w:eastAsia="PingFang SC" w:cs="Arial"/>
                <w:sz w:val="15"/>
                <w:szCs w:val="15"/>
              </w:rPr>
              <w:br w:type="textWrapping"/>
            </w:r>
            <w:r>
              <w:rPr>
                <w:rFonts w:hint="eastAsia" w:eastAsia="PingFang SC" w:cs="Arial"/>
                <w:b/>
                <w:bCs/>
                <w:color w:val="FF0000"/>
                <w:sz w:val="15"/>
                <w:szCs w:val="15"/>
              </w:rPr>
              <w:t>具体是什么补贴需要跟业务确认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考核扣款（不含税）</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加则填正数，减则填负数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补板费</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widowControl/>
              <w:jc w:val="left"/>
              <w:textAlignment w:val="center"/>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不含税结算总金额</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系统根据税率计算</w:t>
            </w:r>
            <w:r>
              <w:rPr>
                <w:rFonts w:hint="eastAsia" w:eastAsia="PingFang SC" w:cs="Arial"/>
                <w:sz w:val="15"/>
                <w:szCs w:val="15"/>
              </w:rPr>
              <w:br w:type="textWrapping"/>
            </w:r>
            <w:r>
              <w:rPr>
                <w:rFonts w:hint="eastAsia" w:eastAsia="PingFang SC" w:cs="Arial"/>
                <w:sz w:val="15"/>
                <w:szCs w:val="15"/>
              </w:rPr>
              <w:t>等于不含税总价+考核扣款+补贴款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含税结算总金额</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widowControl/>
              <w:jc w:val="left"/>
              <w:textAlignment w:val="center"/>
              <w:rPr>
                <w:rFonts w:eastAsia="PingFang SC" w:cs="Arial"/>
                <w:sz w:val="15"/>
                <w:szCs w:val="15"/>
              </w:rPr>
            </w:pPr>
            <w:r>
              <w:rPr>
                <w:rFonts w:hint="eastAsia" w:eastAsia="PingFang SC" w:cs="Arial"/>
                <w:sz w:val="15"/>
                <w:szCs w:val="15"/>
              </w:rPr>
              <w:t>不导入，系统计算</w:t>
            </w:r>
            <w:r>
              <w:rPr>
                <w:rFonts w:hint="eastAsia" w:eastAsia="PingFang SC" w:cs="Arial"/>
                <w:sz w:val="15"/>
                <w:szCs w:val="15"/>
              </w:rPr>
              <w:br w:type="textWrapping"/>
            </w:r>
            <w:r>
              <w:rPr>
                <w:rFonts w:hint="eastAsia" w:eastAsia="PingFang SC" w:cs="Arial"/>
                <w:sz w:val="15"/>
                <w:szCs w:val="15"/>
              </w:rPr>
              <w:t>等于含税总金额*（1+税率）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0"/>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备注</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widowControl/>
              <w:jc w:val="left"/>
              <w:textAlignment w:val="center"/>
              <w:rPr>
                <w:rFonts w:eastAsia="PingFang SC" w:cs="Arial"/>
                <w:sz w:val="15"/>
                <w:szCs w:val="15"/>
              </w:rPr>
            </w:pPr>
          </w:p>
        </w:tc>
      </w:tr>
    </w:tbl>
    <w:p/>
    <w:p/>
    <w:p/>
    <w:p/>
    <w:p/>
    <w:p>
      <w:pPr>
        <w:pStyle w:val="4"/>
        <w:numPr>
          <w:ilvl w:val="2"/>
          <w:numId w:val="19"/>
        </w:numPr>
        <w:rPr>
          <w:lang w:eastAsia="zh-CN"/>
        </w:rPr>
      </w:pPr>
      <w:bookmarkStart w:id="47" w:name="_Toc112954597"/>
      <w:r>
        <w:rPr>
          <w:rFonts w:hint="eastAsia"/>
          <w:lang w:eastAsia="zh-CN"/>
        </w:rPr>
        <w:t>运输需求</w:t>
      </w:r>
      <w:bookmarkEnd w:id="47"/>
    </w:p>
    <w:p>
      <w:pPr>
        <w:pStyle w:val="5"/>
        <w:numPr>
          <w:ilvl w:val="3"/>
          <w:numId w:val="19"/>
        </w:numPr>
        <w:rPr>
          <w:lang w:eastAsia="zh-Hans"/>
        </w:rPr>
      </w:pPr>
      <w:r>
        <w:rPr>
          <w:rFonts w:hint="eastAsia"/>
        </w:rPr>
        <w:t>功能描述</w:t>
      </w:r>
    </w:p>
    <w:p/>
    <w:p>
      <w:pPr>
        <w:pStyle w:val="5"/>
        <w:numPr>
          <w:ilvl w:val="3"/>
          <w:numId w:val="19"/>
        </w:numPr>
        <w:rPr>
          <w:lang w:eastAsia="zh-Hans"/>
        </w:rPr>
      </w:pPr>
      <w:r>
        <w:rPr>
          <w:rFonts w:hint="eastAsia"/>
        </w:rPr>
        <w:t>业务场景</w:t>
      </w:r>
    </w:p>
    <w:p/>
    <w:p>
      <w:pPr>
        <w:pStyle w:val="5"/>
        <w:numPr>
          <w:ilvl w:val="3"/>
          <w:numId w:val="19"/>
        </w:numPr>
        <w:rPr>
          <w:lang w:eastAsia="zh-Hans"/>
        </w:rPr>
      </w:pPr>
      <w:r>
        <w:rPr>
          <w:rFonts w:hint="eastAsia"/>
        </w:rPr>
        <w:t>原型图</w:t>
      </w:r>
    </w:p>
    <w:p/>
    <w:p>
      <w:pPr>
        <w:pStyle w:val="5"/>
        <w:numPr>
          <w:ilvl w:val="3"/>
          <w:numId w:val="19"/>
        </w:numPr>
        <w:rPr>
          <w:lang w:eastAsia="zh-Hans"/>
        </w:rPr>
      </w:pPr>
      <w:r>
        <w:rPr>
          <w:rFonts w:hint="eastAsia"/>
        </w:rPr>
        <w:t>字段描述及业务规则</w:t>
      </w:r>
    </w:p>
    <w:p/>
    <w:p>
      <w:r>
        <w:rPr>
          <w:rFonts w:hint="eastAsia"/>
        </w:rPr>
        <w:t>运输需求字段描述如下：</w:t>
      </w:r>
    </w:p>
    <w:p/>
    <w:tbl>
      <w:tblPr>
        <w:tblStyle w:val="3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612"/>
        <w:gridCol w:w="1712"/>
        <w:gridCol w:w="1364"/>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31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86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691"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476"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166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1"/>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费用项</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用以区分不同的业务单据。</w:t>
            </w:r>
          </w:p>
          <w:p>
            <w:pPr>
              <w:jc w:val="left"/>
              <w:rPr>
                <w:rFonts w:ascii="仿宋" w:hAnsi="仿宋" w:eastAsia="仿宋" w:cs="仿宋"/>
                <w:color w:val="000000"/>
                <w:sz w:val="24"/>
              </w:rPr>
            </w:pPr>
            <w:r>
              <w:rPr>
                <w:rFonts w:hint="eastAsia" w:eastAsia="PingFang SC" w:cs="Arial"/>
                <w:b/>
                <w:bCs/>
                <w:sz w:val="15"/>
                <w:szCs w:val="15"/>
              </w:rPr>
              <w:t>字段值需维护在费用项基础数据中。</w:t>
            </w:r>
          </w:p>
        </w:tc>
      </w:tr>
    </w:tbl>
    <w:p/>
    <w:p/>
    <w:p>
      <w:pPr>
        <w:pStyle w:val="4"/>
        <w:numPr>
          <w:ilvl w:val="2"/>
          <w:numId w:val="19"/>
        </w:numPr>
        <w:rPr>
          <w:lang w:eastAsia="zh-CN"/>
        </w:rPr>
      </w:pPr>
      <w:bookmarkStart w:id="48" w:name="_Toc112954598"/>
      <w:r>
        <w:rPr>
          <w:rFonts w:hint="eastAsia"/>
          <w:lang w:eastAsia="zh-CN"/>
        </w:rPr>
        <w:t>路由订单</w:t>
      </w:r>
      <w:bookmarkEnd w:id="48"/>
    </w:p>
    <w:p/>
    <w:p>
      <w:pPr>
        <w:pStyle w:val="5"/>
        <w:numPr>
          <w:ilvl w:val="3"/>
          <w:numId w:val="19"/>
        </w:numPr>
        <w:rPr>
          <w:lang w:eastAsia="zh-Hans"/>
        </w:rPr>
      </w:pPr>
      <w:r>
        <w:rPr>
          <w:rFonts w:hint="eastAsia"/>
        </w:rPr>
        <w:t>功能描述</w:t>
      </w:r>
    </w:p>
    <w:p/>
    <w:p>
      <w:pPr>
        <w:pStyle w:val="5"/>
        <w:numPr>
          <w:ilvl w:val="3"/>
          <w:numId w:val="19"/>
        </w:numPr>
        <w:rPr>
          <w:lang w:eastAsia="zh-Hans"/>
        </w:rPr>
      </w:pPr>
      <w:r>
        <w:rPr>
          <w:rFonts w:hint="eastAsia"/>
        </w:rPr>
        <w:t>业务场景</w:t>
      </w:r>
    </w:p>
    <w:p/>
    <w:p>
      <w:pPr>
        <w:pStyle w:val="5"/>
        <w:numPr>
          <w:ilvl w:val="3"/>
          <w:numId w:val="19"/>
        </w:numPr>
        <w:rPr>
          <w:lang w:eastAsia="zh-Hans"/>
        </w:rPr>
      </w:pPr>
      <w:r>
        <w:rPr>
          <w:rFonts w:hint="eastAsia"/>
        </w:rPr>
        <w:t>原型图</w:t>
      </w:r>
    </w:p>
    <w:p/>
    <w:p>
      <w:pPr>
        <w:pStyle w:val="5"/>
        <w:numPr>
          <w:ilvl w:val="3"/>
          <w:numId w:val="19"/>
        </w:numPr>
        <w:rPr>
          <w:lang w:eastAsia="zh-Hans"/>
        </w:rPr>
      </w:pPr>
      <w:r>
        <w:rPr>
          <w:rFonts w:hint="eastAsia"/>
        </w:rPr>
        <w:t>字段描述及业务规则</w:t>
      </w:r>
    </w:p>
    <w:p/>
    <w:p>
      <w:r>
        <w:rPr>
          <w:rFonts w:hint="eastAsia"/>
        </w:rPr>
        <w:t>路由订单字段描述如下：</w:t>
      </w:r>
    </w:p>
    <w:p/>
    <w:tbl>
      <w:tblPr>
        <w:tblStyle w:val="3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612"/>
        <w:gridCol w:w="1712"/>
        <w:gridCol w:w="1364"/>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31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86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691"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476"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166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2"/>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费用项</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用以区分不同的业务单据。</w:t>
            </w:r>
          </w:p>
          <w:p>
            <w:pPr>
              <w:jc w:val="left"/>
              <w:rPr>
                <w:rFonts w:ascii="仿宋" w:hAnsi="仿宋" w:eastAsia="仿宋" w:cs="仿宋"/>
                <w:color w:val="000000"/>
                <w:sz w:val="24"/>
              </w:rPr>
            </w:pPr>
            <w:r>
              <w:rPr>
                <w:rFonts w:hint="eastAsia" w:eastAsia="PingFang SC" w:cs="Arial"/>
                <w:b/>
                <w:bCs/>
                <w:sz w:val="15"/>
                <w:szCs w:val="15"/>
              </w:rPr>
              <w:t>字段值需维护在费用项基础数据中。</w:t>
            </w:r>
          </w:p>
        </w:tc>
      </w:tr>
    </w:tbl>
    <w:p/>
    <w:p/>
    <w:p>
      <w:pPr>
        <w:pStyle w:val="4"/>
        <w:numPr>
          <w:ilvl w:val="2"/>
          <w:numId w:val="19"/>
        </w:numPr>
        <w:rPr>
          <w:lang w:eastAsia="zh-CN"/>
        </w:rPr>
      </w:pPr>
      <w:bookmarkStart w:id="49" w:name="_Toc112954599"/>
      <w:r>
        <w:rPr>
          <w:rFonts w:hint="eastAsia"/>
          <w:lang w:eastAsia="zh-CN"/>
        </w:rPr>
        <w:t>运单</w:t>
      </w:r>
      <w:bookmarkEnd w:id="49"/>
    </w:p>
    <w:p/>
    <w:p>
      <w:pPr>
        <w:pStyle w:val="5"/>
        <w:numPr>
          <w:ilvl w:val="3"/>
          <w:numId w:val="19"/>
        </w:numPr>
        <w:rPr>
          <w:lang w:eastAsia="zh-Hans"/>
        </w:rPr>
      </w:pPr>
      <w:r>
        <w:rPr>
          <w:rFonts w:hint="eastAsia"/>
        </w:rPr>
        <w:t>功能描述</w:t>
      </w:r>
    </w:p>
    <w:p/>
    <w:p>
      <w:pPr>
        <w:pStyle w:val="5"/>
        <w:numPr>
          <w:ilvl w:val="3"/>
          <w:numId w:val="19"/>
        </w:numPr>
        <w:rPr>
          <w:lang w:eastAsia="zh-Hans"/>
        </w:rPr>
      </w:pPr>
      <w:r>
        <w:rPr>
          <w:rFonts w:hint="eastAsia"/>
        </w:rPr>
        <w:t>业务场景</w:t>
      </w:r>
    </w:p>
    <w:p/>
    <w:p>
      <w:pPr>
        <w:pStyle w:val="5"/>
        <w:numPr>
          <w:ilvl w:val="3"/>
          <w:numId w:val="19"/>
        </w:numPr>
        <w:rPr>
          <w:lang w:eastAsia="zh-Hans"/>
        </w:rPr>
      </w:pPr>
      <w:r>
        <w:rPr>
          <w:rFonts w:hint="eastAsia"/>
        </w:rPr>
        <w:t>原型图</w:t>
      </w:r>
    </w:p>
    <w:p/>
    <w:p>
      <w:pPr>
        <w:pStyle w:val="5"/>
        <w:numPr>
          <w:ilvl w:val="3"/>
          <w:numId w:val="19"/>
        </w:numPr>
        <w:rPr>
          <w:lang w:eastAsia="zh-Hans"/>
        </w:rPr>
      </w:pPr>
      <w:r>
        <w:rPr>
          <w:rFonts w:hint="eastAsia"/>
        </w:rPr>
        <w:t>字段描述及业务规则</w:t>
      </w:r>
    </w:p>
    <w:p/>
    <w:p>
      <w:r>
        <w:rPr>
          <w:rFonts w:hint="eastAsia"/>
        </w:rPr>
        <w:t>运单字段描述如下：</w:t>
      </w:r>
    </w:p>
    <w:p/>
    <w:tbl>
      <w:tblPr>
        <w:tblStyle w:val="3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612"/>
        <w:gridCol w:w="1712"/>
        <w:gridCol w:w="1364"/>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31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86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691"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476"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166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3"/>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费用项</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用以区分不同的业务单据。</w:t>
            </w:r>
          </w:p>
          <w:p>
            <w:pPr>
              <w:jc w:val="left"/>
              <w:rPr>
                <w:rFonts w:ascii="仿宋" w:hAnsi="仿宋" w:eastAsia="仿宋" w:cs="仿宋"/>
                <w:color w:val="000000"/>
                <w:sz w:val="24"/>
              </w:rPr>
            </w:pPr>
            <w:r>
              <w:rPr>
                <w:rFonts w:hint="eastAsia" w:eastAsia="PingFang SC" w:cs="Arial"/>
                <w:b/>
                <w:bCs/>
                <w:sz w:val="15"/>
                <w:szCs w:val="15"/>
              </w:rPr>
              <w:t>字段值需维护在费用项基础数据中。</w:t>
            </w:r>
          </w:p>
        </w:tc>
      </w:tr>
    </w:tbl>
    <w:p/>
    <w:p/>
    <w:p>
      <w:pPr>
        <w:pStyle w:val="4"/>
        <w:numPr>
          <w:ilvl w:val="2"/>
          <w:numId w:val="19"/>
        </w:numPr>
        <w:rPr>
          <w:lang w:eastAsia="zh-CN"/>
        </w:rPr>
      </w:pPr>
      <w:bookmarkStart w:id="50" w:name="_Toc112954600"/>
      <w:r>
        <w:rPr>
          <w:rFonts w:hint="eastAsia"/>
          <w:lang w:eastAsia="zh-CN"/>
        </w:rPr>
        <w:t>车辆考勤</w:t>
      </w:r>
      <w:bookmarkEnd w:id="50"/>
    </w:p>
    <w:p/>
    <w:p>
      <w:pPr>
        <w:pStyle w:val="5"/>
        <w:numPr>
          <w:ilvl w:val="3"/>
          <w:numId w:val="19"/>
        </w:numPr>
        <w:rPr>
          <w:lang w:eastAsia="zh-Hans"/>
        </w:rPr>
      </w:pPr>
      <w:r>
        <w:rPr>
          <w:rFonts w:hint="eastAsia"/>
        </w:rPr>
        <w:t>功能描述</w:t>
      </w:r>
    </w:p>
    <w:p/>
    <w:p>
      <w:pPr>
        <w:pStyle w:val="5"/>
        <w:numPr>
          <w:ilvl w:val="3"/>
          <w:numId w:val="19"/>
        </w:numPr>
        <w:rPr>
          <w:lang w:eastAsia="zh-Hans"/>
        </w:rPr>
      </w:pPr>
      <w:r>
        <w:rPr>
          <w:rFonts w:hint="eastAsia"/>
        </w:rPr>
        <w:t>业务场景</w:t>
      </w:r>
    </w:p>
    <w:p/>
    <w:p>
      <w:pPr>
        <w:pStyle w:val="5"/>
        <w:numPr>
          <w:ilvl w:val="3"/>
          <w:numId w:val="19"/>
        </w:numPr>
        <w:rPr>
          <w:lang w:eastAsia="zh-Hans"/>
        </w:rPr>
      </w:pPr>
      <w:r>
        <w:rPr>
          <w:rFonts w:hint="eastAsia"/>
        </w:rPr>
        <w:t>原型图</w:t>
      </w:r>
    </w:p>
    <w:p/>
    <w:p>
      <w:pPr>
        <w:pStyle w:val="5"/>
        <w:numPr>
          <w:ilvl w:val="3"/>
          <w:numId w:val="19"/>
        </w:numPr>
        <w:rPr>
          <w:lang w:eastAsia="zh-Hans"/>
        </w:rPr>
      </w:pPr>
      <w:r>
        <w:rPr>
          <w:rFonts w:hint="eastAsia"/>
        </w:rPr>
        <w:t>字段描述及业务规则</w:t>
      </w:r>
    </w:p>
    <w:p/>
    <w:p>
      <w:r>
        <w:rPr>
          <w:rFonts w:hint="eastAsia"/>
        </w:rPr>
        <w:t>车辆考勤字段描述如下：</w:t>
      </w:r>
    </w:p>
    <w:p/>
    <w:tbl>
      <w:tblPr>
        <w:tblStyle w:val="3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612"/>
        <w:gridCol w:w="1712"/>
        <w:gridCol w:w="1364"/>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31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86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691"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476"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166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24"/>
              </w:numPr>
              <w:spacing w:line="360" w:lineRule="auto"/>
              <w:ind w:firstLineChars="0"/>
              <w:jc w:val="left"/>
              <w:rPr>
                <w:rFonts w:ascii="Arial" w:hAnsi="Arial" w:eastAsia="PingFang SC" w:cs="Arial"/>
                <w:sz w:val="15"/>
                <w:szCs w:val="15"/>
              </w:rPr>
            </w:pPr>
          </w:p>
        </w:tc>
        <w:tc>
          <w:tcPr>
            <w:tcW w:w="867" w:type="pct"/>
            <w:vAlign w:val="center"/>
          </w:tcPr>
          <w:p>
            <w:pPr>
              <w:spacing w:line="360" w:lineRule="auto"/>
              <w:jc w:val="left"/>
              <w:rPr>
                <w:rFonts w:eastAsia="PingFang SC" w:cs="Arial"/>
                <w:sz w:val="15"/>
                <w:szCs w:val="15"/>
              </w:rPr>
            </w:pPr>
            <w:r>
              <w:rPr>
                <w:rFonts w:hint="eastAsia" w:eastAsia="PingFang SC" w:cs="Arial"/>
                <w:sz w:val="15"/>
                <w:szCs w:val="15"/>
              </w:rPr>
              <w:t>费用项</w:t>
            </w:r>
          </w:p>
        </w:tc>
        <w:tc>
          <w:tcPr>
            <w:tcW w:w="69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r>
              <w:rPr>
                <w:rFonts w:hint="eastAsia" w:eastAsia="PingFang SC" w:cs="Arial"/>
                <w:sz w:val="15"/>
                <w:szCs w:val="15"/>
              </w:rPr>
              <w:t>文本</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N</w:t>
            </w:r>
          </w:p>
        </w:tc>
        <w:tc>
          <w:tcPr>
            <w:tcW w:w="497" w:type="pct"/>
            <w:vAlign w:val="center"/>
          </w:tcPr>
          <w:p>
            <w:pPr>
              <w:spacing w:line="360" w:lineRule="auto"/>
              <w:jc w:val="left"/>
              <w:rPr>
                <w:rFonts w:eastAsia="PingFang SC" w:cs="Arial"/>
                <w:sz w:val="15"/>
                <w:szCs w:val="15"/>
              </w:rPr>
            </w:pPr>
            <w:r>
              <w:rPr>
                <w:rFonts w:hint="eastAsia" w:eastAsia="PingFang SC" w:cs="Arial"/>
                <w:sz w:val="15"/>
                <w:szCs w:val="15"/>
              </w:rPr>
              <w:t>Y</w:t>
            </w:r>
          </w:p>
        </w:tc>
        <w:tc>
          <w:tcPr>
            <w:tcW w:w="1660" w:type="pct"/>
            <w:vAlign w:val="center"/>
          </w:tcPr>
          <w:p>
            <w:pPr>
              <w:jc w:val="left"/>
              <w:rPr>
                <w:rFonts w:eastAsia="PingFang SC" w:cs="Arial"/>
                <w:sz w:val="15"/>
                <w:szCs w:val="15"/>
              </w:rPr>
            </w:pPr>
            <w:r>
              <w:rPr>
                <w:rFonts w:hint="eastAsia" w:eastAsia="PingFang SC" w:cs="Arial"/>
                <w:sz w:val="15"/>
                <w:szCs w:val="15"/>
              </w:rPr>
              <w:t>用以区分不同的业务单据。</w:t>
            </w:r>
          </w:p>
          <w:p>
            <w:pPr>
              <w:jc w:val="left"/>
              <w:rPr>
                <w:rFonts w:ascii="仿宋" w:hAnsi="仿宋" w:eastAsia="仿宋" w:cs="仿宋"/>
                <w:color w:val="000000"/>
                <w:sz w:val="24"/>
              </w:rPr>
            </w:pPr>
            <w:r>
              <w:rPr>
                <w:rFonts w:hint="eastAsia" w:eastAsia="PingFang SC" w:cs="Arial"/>
                <w:b/>
                <w:bCs/>
                <w:sz w:val="15"/>
                <w:szCs w:val="15"/>
              </w:rPr>
              <w:t>字段值需维护在费用项基础数据中。</w:t>
            </w:r>
          </w:p>
        </w:tc>
      </w:tr>
    </w:tbl>
    <w:p/>
    <w:p/>
    <w:p/>
    <w:p/>
    <w:p/>
    <w:p>
      <w:pPr>
        <w:pStyle w:val="3"/>
        <w:numPr>
          <w:ilvl w:val="1"/>
          <w:numId w:val="19"/>
        </w:numPr>
      </w:pPr>
      <w:bookmarkStart w:id="51" w:name="_Toc112954602"/>
      <w:r>
        <w:rPr>
          <w:rFonts w:hint="eastAsia"/>
        </w:rPr>
        <w:t>计费凭据</w:t>
      </w:r>
      <w:bookmarkEnd w:id="51"/>
    </w:p>
    <w:p/>
    <w:p>
      <w:pPr>
        <w:pStyle w:val="4"/>
        <w:numPr>
          <w:ilvl w:val="2"/>
          <w:numId w:val="19"/>
        </w:numPr>
        <w:rPr>
          <w:lang w:eastAsia="zh-CN"/>
        </w:rPr>
      </w:pPr>
      <w:bookmarkStart w:id="52" w:name="_Toc2260"/>
      <w:r>
        <w:rPr>
          <w:rFonts w:hint="eastAsia"/>
          <w:lang w:eastAsia="zh-CN"/>
        </w:rPr>
        <w:t>应收计费凭据</w:t>
      </w:r>
      <w:bookmarkEnd w:id="52"/>
    </w:p>
    <w:p>
      <w:pPr>
        <w:pStyle w:val="5"/>
        <w:numPr>
          <w:ilvl w:val="3"/>
          <w:numId w:val="19"/>
        </w:numPr>
        <w:rPr>
          <w:lang w:eastAsia="zh-Hans"/>
        </w:rPr>
      </w:pPr>
      <w:r>
        <w:rPr>
          <w:rFonts w:hint="eastAsia"/>
        </w:rPr>
        <w:t>功能描述</w:t>
      </w:r>
    </w:p>
    <w:p>
      <w:r>
        <w:rPr>
          <w:rFonts w:hint="eastAsia"/>
        </w:rPr>
        <w:t>应收计费凭据为业财系统生成应收结算单的前置功能，主要用于整合业务数据与合同信息，根据匹配条件，将业务数据与合同计费规则匹配起来，从而得出结算金额。</w:t>
      </w:r>
    </w:p>
    <w:p>
      <w:pPr>
        <w:pStyle w:val="5"/>
        <w:numPr>
          <w:ilvl w:val="3"/>
          <w:numId w:val="19"/>
        </w:numPr>
        <w:rPr>
          <w:lang w:eastAsia="zh-Hans"/>
        </w:rPr>
      </w:pPr>
      <w:r>
        <w:rPr>
          <w:rFonts w:hint="eastAsia"/>
        </w:rPr>
        <w:t>业务场景</w:t>
      </w:r>
    </w:p>
    <w:p>
      <w:r>
        <w:rPr>
          <w:rFonts w:hint="eastAsia"/>
        </w:rPr>
        <w:t>应收计费凭据原则上以运输系统业务单据-采购订单和商务合同信息为基准。由于运输系统传输节点定为运输完成后，运输相关的各项业务单据都已生成，当需要其他单据信息时，应可以根据采购订单号获取到关联的其他业务单据信息。</w:t>
      </w:r>
    </w:p>
    <w:p>
      <w:r>
        <w:rPr>
          <w:rFonts w:hint="eastAsia"/>
        </w:rPr>
        <w:t>当前已完成与运输系统的调研，根据调研结果，目前应收结算运输系统涉及的产品小类有：整车运输、备件物流、入厂物流三种，其他系统涉及的产品小类还未打合，暂不放入设计中。</w:t>
      </w:r>
    </w:p>
    <w:p/>
    <w:p/>
    <w:p>
      <w:pPr>
        <w:pStyle w:val="5"/>
        <w:numPr>
          <w:ilvl w:val="3"/>
          <w:numId w:val="19"/>
        </w:numPr>
        <w:rPr>
          <w:lang w:eastAsia="zh-Hans"/>
        </w:rPr>
      </w:pPr>
      <w:r>
        <w:rPr>
          <w:rFonts w:hint="eastAsia"/>
        </w:rPr>
        <w:t>流程图</w:t>
      </w:r>
    </w:p>
    <w:p>
      <w:r>
        <w:rPr>
          <w:rFonts w:hint="eastAsia"/>
        </w:rPr>
        <w:drawing>
          <wp:inline distT="0" distB="0" distL="114300" distR="114300">
            <wp:extent cx="6110605" cy="6591935"/>
            <wp:effectExtent l="0" t="0" r="4445" b="18415"/>
            <wp:docPr id="6" name="图片 6" descr="计费凭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计费凭据"/>
                    <pic:cNvPicPr>
                      <a:picLocks noChangeAspect="1"/>
                    </pic:cNvPicPr>
                  </pic:nvPicPr>
                  <pic:blipFill>
                    <a:blip r:embed="rId32"/>
                    <a:stretch>
                      <a:fillRect/>
                    </a:stretch>
                  </pic:blipFill>
                  <pic:spPr>
                    <a:xfrm>
                      <a:off x="0" y="0"/>
                      <a:ext cx="6110605" cy="6591935"/>
                    </a:xfrm>
                    <a:prstGeom prst="rect">
                      <a:avLst/>
                    </a:prstGeom>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图2.11.1.</w:t>
      </w:r>
      <w:r>
        <w:rPr>
          <w:rFonts w:ascii="微软雅黑" w:hAnsi="微软雅黑" w:eastAsia="微软雅黑"/>
          <w:sz w:val="18"/>
          <w:szCs w:val="18"/>
        </w:rPr>
        <w:t>3</w:t>
      </w:r>
      <w:r>
        <w:rPr>
          <w:rFonts w:hint="eastAsia" w:ascii="微软雅黑" w:hAnsi="微软雅黑" w:eastAsia="微软雅黑"/>
          <w:sz w:val="18"/>
          <w:szCs w:val="18"/>
        </w:rPr>
        <w:t>-</w:t>
      </w:r>
      <w:r>
        <w:rPr>
          <w:rFonts w:ascii="微软雅黑" w:hAnsi="微软雅黑" w:eastAsia="微软雅黑"/>
          <w:sz w:val="18"/>
          <w:szCs w:val="18"/>
        </w:rPr>
        <w:t xml:space="preserve">1 </w:t>
      </w:r>
      <w:r>
        <w:rPr>
          <w:rFonts w:hint="eastAsia" w:ascii="微软雅黑" w:hAnsi="微软雅黑" w:eastAsia="微软雅黑"/>
          <w:sz w:val="18"/>
          <w:szCs w:val="18"/>
        </w:rPr>
        <w:t>应收计费凭据流程图</w:t>
      </w:r>
    </w:p>
    <w:p/>
    <w:tbl>
      <w:tblPr>
        <w:tblStyle w:val="32"/>
        <w:tblW w:w="96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4"/>
        <w:gridCol w:w="1226"/>
        <w:gridCol w:w="1560"/>
        <w:gridCol w:w="1559"/>
        <w:gridCol w:w="2410"/>
        <w:gridCol w:w="1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04"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流程节点</w:t>
            </w:r>
          </w:p>
        </w:tc>
        <w:tc>
          <w:tcPr>
            <w:tcW w:w="1226"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节点类型</w:t>
            </w:r>
          </w:p>
        </w:tc>
        <w:tc>
          <w:tcPr>
            <w:tcW w:w="156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输入信息</w:t>
            </w:r>
          </w:p>
        </w:tc>
        <w:tc>
          <w:tcPr>
            <w:tcW w:w="1559"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执行对象</w:t>
            </w:r>
          </w:p>
        </w:tc>
        <w:tc>
          <w:tcPr>
            <w:tcW w:w="241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执行内容/逻辑</w:t>
            </w:r>
          </w:p>
        </w:tc>
        <w:tc>
          <w:tcPr>
            <w:tcW w:w="132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301</w:t>
            </w:r>
          </w:p>
          <w:p>
            <w:pPr>
              <w:jc w:val="center"/>
              <w:rPr>
                <w:rFonts w:ascii="微软雅黑" w:hAnsi="微软雅黑" w:eastAsia="微软雅黑"/>
                <w:sz w:val="18"/>
                <w:szCs w:val="18"/>
              </w:rPr>
            </w:pPr>
            <w:r>
              <w:rPr>
                <w:rFonts w:hint="eastAsia" w:ascii="微软雅黑" w:hAnsi="微软雅黑" w:eastAsia="微软雅黑"/>
                <w:sz w:val="18"/>
                <w:szCs w:val="18"/>
              </w:rPr>
              <w:t>客户订单</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其它系统流程节点</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客户订单</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货物接收后，运输系统自动传输对应的客户订单给业财</w:t>
            </w:r>
          </w:p>
        </w:tc>
        <w:tc>
          <w:tcPr>
            <w:tcW w:w="132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业财系统接收客户订单信息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302</w:t>
            </w:r>
          </w:p>
          <w:p>
            <w:pPr>
              <w:jc w:val="center"/>
              <w:rPr>
                <w:rFonts w:ascii="微软雅黑" w:hAnsi="微软雅黑" w:eastAsia="微软雅黑"/>
                <w:sz w:val="18"/>
                <w:szCs w:val="18"/>
              </w:rPr>
            </w:pPr>
            <w:r>
              <w:rPr>
                <w:rFonts w:hint="eastAsia" w:ascii="微软雅黑" w:hAnsi="微软雅黑" w:eastAsia="微软雅黑"/>
                <w:sz w:val="18"/>
                <w:szCs w:val="18"/>
              </w:rPr>
              <w:t>运输需求</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其它系统流程节点</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rPr>
            </w:pPr>
            <w:r>
              <w:rPr>
                <w:rFonts w:hint="eastAsia" w:ascii="微软雅黑" w:hAnsi="微软雅黑" w:eastAsia="微软雅黑"/>
                <w:sz w:val="18"/>
                <w:szCs w:val="18"/>
              </w:rPr>
              <w:t>运输需求</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货物接收后，运输系统自动传输对应的运输需求给业财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业财系统接收运输需求信息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303</w:t>
            </w:r>
          </w:p>
          <w:p>
            <w:pPr>
              <w:jc w:val="center"/>
              <w:rPr>
                <w:rFonts w:ascii="微软雅黑" w:hAnsi="微软雅黑" w:eastAsia="微软雅黑"/>
                <w:sz w:val="18"/>
                <w:szCs w:val="18"/>
              </w:rPr>
            </w:pPr>
            <w:r>
              <w:rPr>
                <w:rFonts w:hint="eastAsia" w:ascii="微软雅黑" w:hAnsi="微软雅黑" w:eastAsia="微软雅黑"/>
                <w:sz w:val="18"/>
                <w:szCs w:val="18"/>
              </w:rPr>
              <w:t>路由订单</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流程节点</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rPr>
            </w:pPr>
            <w:r>
              <w:rPr>
                <w:rFonts w:hint="eastAsia" w:ascii="微软雅黑" w:hAnsi="微软雅黑" w:eastAsia="微软雅黑"/>
                <w:sz w:val="18"/>
                <w:szCs w:val="18"/>
              </w:rPr>
              <w:t>路由订单</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货物接收后，运输系统自动传输对应的路由订单给业财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业财系统接收路由订单信息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304</w:t>
            </w:r>
          </w:p>
          <w:p>
            <w:pPr>
              <w:jc w:val="center"/>
              <w:rPr>
                <w:rFonts w:ascii="微软雅黑" w:hAnsi="微软雅黑" w:eastAsia="微软雅黑"/>
                <w:sz w:val="18"/>
                <w:szCs w:val="18"/>
              </w:rPr>
            </w:pPr>
            <w:r>
              <w:rPr>
                <w:rFonts w:hint="eastAsia" w:ascii="微软雅黑" w:hAnsi="微软雅黑" w:eastAsia="微软雅黑"/>
                <w:sz w:val="18"/>
                <w:szCs w:val="18"/>
              </w:rPr>
              <w:t>运单</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流程节点</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运单</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货物接收后，运输系统自动传输对应的运单给业财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业财系统接收运单信息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305</w:t>
            </w:r>
          </w:p>
          <w:p>
            <w:pPr>
              <w:jc w:val="center"/>
              <w:rPr>
                <w:rFonts w:ascii="微软雅黑" w:hAnsi="微软雅黑" w:eastAsia="微软雅黑"/>
                <w:sz w:val="18"/>
                <w:szCs w:val="18"/>
              </w:rPr>
            </w:pPr>
            <w:r>
              <w:rPr>
                <w:rFonts w:hint="eastAsia" w:ascii="微软雅黑" w:hAnsi="微软雅黑" w:eastAsia="微软雅黑"/>
                <w:sz w:val="18"/>
                <w:szCs w:val="18"/>
              </w:rPr>
              <w:t>车辆考勤</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w:t>
            </w:r>
          </w:p>
          <w:p>
            <w:pPr>
              <w:jc w:val="center"/>
              <w:rPr>
                <w:rFonts w:ascii="微软雅黑" w:hAnsi="微软雅黑" w:eastAsia="微软雅黑"/>
                <w:sz w:val="18"/>
                <w:szCs w:val="18"/>
              </w:rPr>
            </w:pPr>
            <w:r>
              <w:rPr>
                <w:rFonts w:hint="eastAsia" w:ascii="微软雅黑" w:hAnsi="微软雅黑" w:eastAsia="微软雅黑"/>
                <w:sz w:val="18"/>
                <w:szCs w:val="18"/>
              </w:rPr>
              <w:t>数据</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rPr>
            </w:pPr>
            <w:r>
              <w:rPr>
                <w:rFonts w:hint="eastAsia" w:ascii="微软雅黑" w:hAnsi="微软雅黑" w:eastAsia="微软雅黑"/>
                <w:sz w:val="18"/>
                <w:szCs w:val="18"/>
              </w:rPr>
              <w:t>车辆考勤数据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运输系统每月25日自动传输车辆考勤给业财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业财系统接收车辆考勤信息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BF050105</w:t>
            </w:r>
          </w:p>
          <w:p>
            <w:pPr>
              <w:jc w:val="center"/>
              <w:rPr>
                <w:rFonts w:ascii="微软雅黑" w:hAnsi="微软雅黑" w:eastAsia="微软雅黑"/>
                <w:sz w:val="18"/>
                <w:szCs w:val="18"/>
              </w:rPr>
            </w:pPr>
            <w:r>
              <w:rPr>
                <w:rFonts w:hint="eastAsia" w:ascii="微软雅黑" w:hAnsi="微软雅黑" w:eastAsia="微软雅黑"/>
                <w:sz w:val="18"/>
                <w:szCs w:val="18"/>
              </w:rPr>
              <w:t>承运商考核</w:t>
            </w:r>
          </w:p>
        </w:tc>
        <w:tc>
          <w:tcPr>
            <w:tcW w:w="1226"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其他系统</w:t>
            </w:r>
          </w:p>
          <w:p>
            <w:pPr>
              <w:jc w:val="center"/>
              <w:rPr>
                <w:rFonts w:ascii="微软雅黑" w:hAnsi="微软雅黑" w:eastAsia="微软雅黑"/>
                <w:sz w:val="18"/>
                <w:szCs w:val="18"/>
              </w:rPr>
            </w:pPr>
            <w:r>
              <w:rPr>
                <w:rFonts w:hint="eastAsia" w:ascii="微软雅黑" w:hAnsi="微软雅黑" w:eastAsia="微软雅黑"/>
                <w:sz w:val="18"/>
                <w:szCs w:val="18"/>
              </w:rPr>
              <w:t>数据</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rPr>
            </w:pPr>
            <w:r>
              <w:rPr>
                <w:rFonts w:hint="eastAsia" w:ascii="微软雅黑" w:hAnsi="微软雅黑" w:eastAsia="微软雅黑"/>
                <w:sz w:val="18"/>
                <w:szCs w:val="18"/>
              </w:rPr>
              <w:t>承运商考核数据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运输系统每月25日自动传输承运商考核数据给业财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业财系统接收运单信息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获取对应</w:t>
            </w:r>
          </w:p>
          <w:p>
            <w:pPr>
              <w:jc w:val="center"/>
              <w:rPr>
                <w:rFonts w:ascii="微软雅黑" w:hAnsi="微软雅黑" w:eastAsia="微软雅黑"/>
                <w:sz w:val="18"/>
                <w:szCs w:val="18"/>
              </w:rPr>
            </w:pPr>
            <w:r>
              <w:rPr>
                <w:rFonts w:hint="eastAsia" w:ascii="微软雅黑" w:hAnsi="微软雅黑" w:eastAsia="微软雅黑"/>
                <w:sz w:val="18"/>
                <w:szCs w:val="18"/>
              </w:rPr>
              <w:t>业务单据</w:t>
            </w:r>
          </w:p>
        </w:tc>
        <w:tc>
          <w:tcPr>
            <w:tcW w:w="1226" w:type="dxa"/>
            <w:vAlign w:val="center"/>
          </w:tcPr>
          <w:p>
            <w:pPr>
              <w:jc w:val="center"/>
              <w:rPr>
                <w:rFonts w:ascii="微软雅黑" w:hAnsi="微软雅黑" w:eastAsia="微软雅黑"/>
                <w:sz w:val="18"/>
                <w:szCs w:val="18"/>
                <w:lang w:eastAsia="zh-Hans"/>
              </w:rPr>
            </w:pPr>
          </w:p>
        </w:tc>
        <w:tc>
          <w:tcPr>
            <w:tcW w:w="1560" w:type="dxa"/>
            <w:vAlign w:val="center"/>
          </w:tcPr>
          <w:p>
            <w:pPr>
              <w:jc w:val="center"/>
              <w:rPr>
                <w:rFonts w:ascii="微软雅黑" w:hAnsi="微软雅黑" w:eastAsia="微软雅黑"/>
                <w:sz w:val="18"/>
                <w:szCs w:val="18"/>
                <w:lang w:eastAsia="zh-Hans"/>
              </w:rPr>
            </w:pPr>
          </w:p>
        </w:tc>
        <w:tc>
          <w:tcPr>
            <w:tcW w:w="1559" w:type="dxa"/>
            <w:vAlign w:val="center"/>
          </w:tcPr>
          <w:p>
            <w:pPr>
              <w:jc w:val="center"/>
              <w:rPr>
                <w:rFonts w:ascii="微软雅黑" w:hAnsi="微软雅黑" w:eastAsia="微软雅黑"/>
                <w:sz w:val="18"/>
                <w:szCs w:val="18"/>
                <w:lang w:eastAsia="zh-Hans"/>
              </w:rPr>
            </w:pPr>
          </w:p>
        </w:tc>
        <w:tc>
          <w:tcPr>
            <w:tcW w:w="2410" w:type="dxa"/>
            <w:vAlign w:val="center"/>
          </w:tcPr>
          <w:p>
            <w:pPr>
              <w:jc w:val="center"/>
              <w:rPr>
                <w:rFonts w:ascii="微软雅黑" w:hAnsi="微软雅黑" w:eastAsia="微软雅黑"/>
                <w:sz w:val="18"/>
                <w:szCs w:val="18"/>
                <w:lang w:eastAsia="zh-Hans"/>
              </w:rPr>
            </w:pPr>
          </w:p>
        </w:tc>
        <w:tc>
          <w:tcPr>
            <w:tcW w:w="1320" w:type="dxa"/>
            <w:vAlign w:val="center"/>
          </w:tcPr>
          <w:p>
            <w:pPr>
              <w:jc w:val="center"/>
              <w:rPr>
                <w:rFonts w:ascii="微软雅黑" w:hAnsi="微软雅黑" w:eastAsia="微软雅黑"/>
                <w:sz w:val="18"/>
                <w:szCs w:val="18"/>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p>
        </w:tc>
        <w:tc>
          <w:tcPr>
            <w:tcW w:w="1226" w:type="dxa"/>
            <w:vAlign w:val="center"/>
          </w:tcPr>
          <w:p>
            <w:pPr>
              <w:jc w:val="center"/>
              <w:rPr>
                <w:rFonts w:ascii="微软雅黑" w:hAnsi="微软雅黑" w:eastAsia="微软雅黑"/>
                <w:sz w:val="18"/>
                <w:szCs w:val="18"/>
                <w:lang w:eastAsia="zh-Hans"/>
              </w:rPr>
            </w:pPr>
          </w:p>
        </w:tc>
        <w:tc>
          <w:tcPr>
            <w:tcW w:w="1560" w:type="dxa"/>
            <w:vAlign w:val="center"/>
          </w:tcPr>
          <w:p>
            <w:pPr>
              <w:jc w:val="center"/>
              <w:rPr>
                <w:rFonts w:ascii="微软雅黑" w:hAnsi="微软雅黑" w:eastAsia="微软雅黑"/>
                <w:sz w:val="18"/>
                <w:szCs w:val="18"/>
                <w:lang w:eastAsia="zh-Hans"/>
              </w:rPr>
            </w:pPr>
          </w:p>
        </w:tc>
        <w:tc>
          <w:tcPr>
            <w:tcW w:w="1559" w:type="dxa"/>
            <w:vAlign w:val="center"/>
          </w:tcPr>
          <w:p>
            <w:pPr>
              <w:jc w:val="center"/>
              <w:rPr>
                <w:rFonts w:ascii="微软雅黑" w:hAnsi="微软雅黑" w:eastAsia="微软雅黑"/>
                <w:sz w:val="18"/>
                <w:szCs w:val="18"/>
                <w:lang w:eastAsia="zh-Hans"/>
              </w:rPr>
            </w:pPr>
          </w:p>
        </w:tc>
        <w:tc>
          <w:tcPr>
            <w:tcW w:w="2410" w:type="dxa"/>
            <w:vAlign w:val="center"/>
          </w:tcPr>
          <w:p>
            <w:pPr>
              <w:jc w:val="center"/>
              <w:rPr>
                <w:rFonts w:ascii="微软雅黑" w:hAnsi="微软雅黑" w:eastAsia="微软雅黑"/>
                <w:sz w:val="18"/>
                <w:szCs w:val="18"/>
                <w:lang w:eastAsia="zh-Hans"/>
              </w:rPr>
            </w:pPr>
          </w:p>
        </w:tc>
        <w:tc>
          <w:tcPr>
            <w:tcW w:w="1320" w:type="dxa"/>
            <w:vAlign w:val="center"/>
          </w:tcPr>
          <w:p>
            <w:pPr>
              <w:jc w:val="center"/>
              <w:rPr>
                <w:rFonts w:ascii="微软雅黑" w:hAnsi="微软雅黑" w:eastAsia="微软雅黑"/>
                <w:sz w:val="18"/>
                <w:szCs w:val="18"/>
                <w:lang w:eastAsia="zh-Hans"/>
              </w:rPr>
            </w:pPr>
          </w:p>
        </w:tc>
      </w:tr>
    </w:tbl>
    <w:p/>
    <w:p>
      <w:pPr>
        <w:pStyle w:val="5"/>
        <w:numPr>
          <w:ilvl w:val="3"/>
          <w:numId w:val="19"/>
        </w:numPr>
        <w:rPr>
          <w:lang w:eastAsia="zh-Hans"/>
        </w:rPr>
      </w:pPr>
      <w:r>
        <w:rPr>
          <w:rFonts w:hint="eastAsia"/>
        </w:rPr>
        <w:t>原型图</w:t>
      </w:r>
    </w:p>
    <w:p/>
    <w:p/>
    <w:p>
      <w:pPr>
        <w:pStyle w:val="5"/>
        <w:numPr>
          <w:ilvl w:val="3"/>
          <w:numId w:val="19"/>
        </w:numPr>
        <w:rPr>
          <w:lang w:eastAsia="zh-Hans"/>
        </w:rPr>
      </w:pPr>
      <w:r>
        <w:rPr>
          <w:rFonts w:hint="eastAsia"/>
        </w:rPr>
        <w:t>字段描述及业务规则</w:t>
      </w:r>
    </w:p>
    <w:p/>
    <w:p>
      <w:r>
        <w:rPr>
          <w:rFonts w:hint="eastAsia"/>
        </w:rPr>
        <w:t>由于调研未全部完成，此处的规则与字段只包括整车运输、入厂物流、备件物流三种产品小类。</w:t>
      </w:r>
    </w:p>
    <w:p/>
    <w:p>
      <w:r>
        <w:rPr>
          <w:rFonts w:hint="eastAsia"/>
        </w:rPr>
        <w:t>上述三种产品小类涉及的结算方式有：</w:t>
      </w:r>
    </w:p>
    <w:p>
      <w:r>
        <w:rPr>
          <w:rFonts w:hint="eastAsia"/>
        </w:rPr>
        <w:t>按台份、按公里数、按体积、按重量、按重量和体积、按趟、按数量、按综合运输、按综合费用</w:t>
      </w:r>
    </w:p>
    <w:p/>
    <w:p/>
    <w:p>
      <w:pPr>
        <w:numPr>
          <w:ilvl w:val="0"/>
          <w:numId w:val="25"/>
        </w:numPr>
      </w:pPr>
      <w:r>
        <w:rPr>
          <w:rFonts w:hint="eastAsia"/>
        </w:rPr>
        <w:t>按台份结算：</w:t>
      </w:r>
    </w:p>
    <w:p>
      <w:r>
        <w:rPr>
          <w:rFonts w:hint="eastAsia"/>
        </w:rPr>
        <w:t>计费单据：客户订单</w:t>
      </w:r>
    </w:p>
    <w:p>
      <w:r>
        <w:rPr>
          <w:rFonts w:hint="eastAsia"/>
        </w:rPr>
        <w:t>基础数据：</w:t>
      </w:r>
    </w:p>
    <w:p>
      <w:r>
        <w:rPr>
          <w:rFonts w:hint="eastAsia"/>
        </w:rPr>
        <w:t>涉及产品小类：整车运输</w:t>
      </w:r>
    </w:p>
    <w:p>
      <w:r>
        <w:rPr>
          <w:rFonts w:hint="eastAsia"/>
        </w:rPr>
        <w:t>涉及结算单：应收结算单-按台份-整车运输</w:t>
      </w:r>
    </w:p>
    <w:p/>
    <w:p>
      <w:r>
        <w:rPr>
          <w:rFonts w:hint="eastAsia"/>
        </w:rPr>
        <w:t>匹配条件：</w:t>
      </w:r>
    </w:p>
    <w:p>
      <w:r>
        <w:rPr>
          <w:rFonts w:hint="eastAsia"/>
        </w:rPr>
        <w:t>业务数据：客户（付方）、公司名称（收方）、合同编号、始发地、目的地、交付时间、台份</w:t>
      </w:r>
    </w:p>
    <w:p>
      <w:r>
        <w:rPr>
          <w:rFonts w:hint="eastAsia"/>
        </w:rPr>
        <w:t>合同信息：客户（付方）、公司名称（收方）、合同编号、生效日期、失效日期、线路起点、线路终点、结算方式、阶梯计价规则</w:t>
      </w:r>
    </w:p>
    <w:p/>
    <w:p>
      <w:r>
        <w:rPr>
          <w:rFonts w:hint="eastAsia"/>
        </w:rPr>
        <w:t>结算金额生成规则：</w:t>
      </w:r>
    </w:p>
    <w:p>
      <w:pPr>
        <w:numPr>
          <w:ilvl w:val="0"/>
          <w:numId w:val="26"/>
        </w:numPr>
      </w:pPr>
      <w:r>
        <w:rPr>
          <w:rFonts w:hint="eastAsia"/>
        </w:rPr>
        <w:t>根据业务单据上的合同编号匹配到对应的合同，校验业务单据与合同的收付方是否一致；</w:t>
      </w:r>
    </w:p>
    <w:p>
      <w:pPr>
        <w:numPr>
          <w:ilvl w:val="0"/>
          <w:numId w:val="26"/>
        </w:numPr>
      </w:pPr>
      <w:r>
        <w:rPr>
          <w:rFonts w:hint="eastAsia"/>
        </w:rPr>
        <w:t>根据业务单据的交付时间匹配合同的生效日期与失效日期，校验该业务单据是否在合同效期内；</w:t>
      </w:r>
    </w:p>
    <w:p>
      <w:pPr>
        <w:numPr>
          <w:ilvl w:val="0"/>
          <w:numId w:val="26"/>
        </w:numPr>
      </w:pPr>
      <w:r>
        <w:rPr>
          <w:rFonts w:hint="eastAsia"/>
        </w:rPr>
        <w:t>根据业务单据的始发地与目的地匹配合同中线路的起点与终点，获取该线路的结算方式、单价及其他费用价格（如港杂费等）；【在一个合同中，一条线路应该只对应一种结算方式，否则无法匹配】</w:t>
      </w:r>
    </w:p>
    <w:p>
      <w:pPr>
        <w:numPr>
          <w:ilvl w:val="0"/>
          <w:numId w:val="26"/>
        </w:numPr>
      </w:pPr>
      <w:r>
        <w:rPr>
          <w:rFonts w:hint="eastAsia"/>
        </w:rPr>
        <w:t>根据上一步获取的结算方式，匹配合同中结算方式对应的计费公式及税率。</w:t>
      </w:r>
    </w:p>
    <w:p>
      <w:pPr>
        <w:numPr>
          <w:ilvl w:val="0"/>
          <w:numId w:val="26"/>
        </w:numPr>
      </w:pPr>
      <w:r>
        <w:rPr>
          <w:rFonts w:hint="eastAsia"/>
        </w:rPr>
        <w:t>根据获取到的台份、单价，结合计费公式及税率，得出各条业务数据的结算金额。</w:t>
      </w:r>
    </w:p>
    <w:p>
      <w:pPr>
        <w:numPr>
          <w:ilvl w:val="0"/>
          <w:numId w:val="26"/>
        </w:numPr>
      </w:pPr>
      <w:r>
        <w:rPr>
          <w:rFonts w:hint="eastAsia"/>
        </w:rPr>
        <w:t>备注：在当前运输-整车业务的各单据中未找到补贴/扣款的相关数据，需确认是否存在到业务明细（每辆车）的补贴/扣款。若不存在，则在应收结算单-油补和应收结算单-承运商月度考评中体现；若存在，则需运输系统在业务单据中体现相关数据。</w:t>
      </w:r>
    </w:p>
    <w:p/>
    <w:p>
      <w:r>
        <w:rPr>
          <w:rFonts w:hint="eastAsia"/>
        </w:rPr>
        <w:t>匹配结果（计费数据）：单价、计费公式、税率</w:t>
      </w:r>
    </w:p>
    <w:p>
      <w:r>
        <w:rPr>
          <w:rFonts w:hint="eastAsia"/>
        </w:rPr>
        <w:t>计费结果：不含税总价、不含税结算总金额、含税结算总金额</w:t>
      </w:r>
    </w:p>
    <w:p>
      <w:r>
        <w:rPr>
          <w:rFonts w:hint="eastAsia"/>
        </w:rPr>
        <w:t>不含税结算总金额=不含税总价+其他费用</w:t>
      </w:r>
    </w:p>
    <w:p>
      <w:r>
        <w:rPr>
          <w:rFonts w:hint="eastAsia"/>
        </w:rPr>
        <w:t>含税结算总金额=不含税结算总金额*（1+税率）</w:t>
      </w:r>
    </w:p>
    <w:p/>
    <w:p>
      <w:pPr>
        <w:numPr>
          <w:ilvl w:val="0"/>
          <w:numId w:val="25"/>
        </w:numPr>
      </w:pPr>
      <w:r>
        <w:rPr>
          <w:rFonts w:hint="eastAsia"/>
        </w:rPr>
        <w:t>按公里数结算：</w:t>
      </w:r>
    </w:p>
    <w:p>
      <w:r>
        <w:rPr>
          <w:rFonts w:hint="eastAsia"/>
        </w:rPr>
        <w:t>业务单据：客户订单</w:t>
      </w:r>
    </w:p>
    <w:p>
      <w:r>
        <w:rPr>
          <w:rFonts w:hint="eastAsia"/>
        </w:rPr>
        <w:t>涉及产品小类：整车运输</w:t>
      </w:r>
    </w:p>
    <w:p>
      <w:r>
        <w:rPr>
          <w:rFonts w:hint="eastAsia"/>
        </w:rPr>
        <w:t>涉及结算单：应收结算单-按公里数-整车运输</w:t>
      </w:r>
    </w:p>
    <w:p/>
    <w:p>
      <w:r>
        <w:rPr>
          <w:rFonts w:hint="eastAsia"/>
        </w:rPr>
        <w:t>匹配条件：</w:t>
      </w:r>
    </w:p>
    <w:p>
      <w:r>
        <w:rPr>
          <w:rFonts w:hint="eastAsia"/>
        </w:rPr>
        <w:t>业务数据：客户（付方）、公司名称（收方）、合同编号、始发地、目的地、交付时间、公里数</w:t>
      </w:r>
    </w:p>
    <w:p>
      <w:r>
        <w:rPr>
          <w:rFonts w:hint="eastAsia"/>
        </w:rPr>
        <w:t>合同信息：客户（付方）、公司名称（收方）、合同编号、生效日期、失效日期、线路起点、线路终点、结算方式、阶梯计价规则</w:t>
      </w:r>
    </w:p>
    <w:p/>
    <w:p>
      <w:r>
        <w:rPr>
          <w:rFonts w:hint="eastAsia"/>
        </w:rPr>
        <w:t>结算金额生成规则：</w:t>
      </w:r>
    </w:p>
    <w:p>
      <w:pPr>
        <w:numPr>
          <w:ilvl w:val="0"/>
          <w:numId w:val="27"/>
        </w:numPr>
      </w:pPr>
      <w:r>
        <w:rPr>
          <w:rFonts w:hint="eastAsia"/>
        </w:rPr>
        <w:t>根据业务单据上的合同编号匹配到对应的合同，校验业务单据与合同的收付方是否一致；</w:t>
      </w:r>
    </w:p>
    <w:p>
      <w:pPr>
        <w:numPr>
          <w:ilvl w:val="0"/>
          <w:numId w:val="27"/>
        </w:numPr>
      </w:pPr>
      <w:r>
        <w:rPr>
          <w:rFonts w:hint="eastAsia"/>
        </w:rPr>
        <w:t>根据业务单据的交付时间匹配合同的生效日期与失效日期，校验该业务单据是否在合同效期内；</w:t>
      </w:r>
    </w:p>
    <w:p>
      <w:pPr>
        <w:numPr>
          <w:ilvl w:val="0"/>
          <w:numId w:val="27"/>
        </w:numPr>
      </w:pPr>
      <w:r>
        <w:rPr>
          <w:rFonts w:hint="eastAsia"/>
        </w:rPr>
        <w:t>根据业务单据的始发地与目的地匹配合同中线路的起点与终点，获取该线路的公里数、结算方式、按公里单价及其他费用价格（如港杂费等）；【在一个合同中，一条线路应该只对应一种结算方式，否则无法匹配】</w:t>
      </w:r>
    </w:p>
    <w:p>
      <w:pPr>
        <w:numPr>
          <w:ilvl w:val="0"/>
          <w:numId w:val="27"/>
        </w:numPr>
      </w:pPr>
      <w:r>
        <w:rPr>
          <w:rFonts w:hint="eastAsia"/>
        </w:rPr>
        <w:t>根据上一步获取的结算方式，匹配合同中结算方式对应的计费公式及税率。</w:t>
      </w:r>
    </w:p>
    <w:p>
      <w:pPr>
        <w:numPr>
          <w:ilvl w:val="0"/>
          <w:numId w:val="27"/>
        </w:numPr>
      </w:pPr>
      <w:r>
        <w:rPr>
          <w:rFonts w:hint="eastAsia"/>
        </w:rPr>
        <w:t>根据获取到的台份、公里数、单价，结合计费公式及税率，得出各条业务数据的结算金额。</w:t>
      </w:r>
    </w:p>
    <w:p>
      <w:pPr>
        <w:numPr>
          <w:ilvl w:val="0"/>
          <w:numId w:val="27"/>
        </w:numPr>
      </w:pPr>
      <w:r>
        <w:rPr>
          <w:rFonts w:hint="eastAsia"/>
        </w:rPr>
        <w:t>备注：在当前运输-整车业务的各单据中未找到补贴/扣款的相关数据，需确认是否存在到业务明细（每辆车）的补贴/扣款。若不存在，则在应收结算单-油补和应收结算单-承运商月度考评中体现；若存在，则需运输系统在业务单据中体现相关数据。</w:t>
      </w:r>
    </w:p>
    <w:p>
      <w:pPr>
        <w:numPr>
          <w:ilvl w:val="0"/>
          <w:numId w:val="27"/>
        </w:numPr>
      </w:pPr>
      <w:r>
        <w:rPr>
          <w:rFonts w:hint="eastAsia"/>
        </w:rPr>
        <w:t>参考：区域公司结算单-武汉车城-《附件1-收入结算明细表（整车运输)》-易捷特正式运输/上海芯智动新能源科技有限公司</w:t>
      </w:r>
    </w:p>
    <w:p/>
    <w:p>
      <w:r>
        <w:rPr>
          <w:rFonts w:hint="eastAsia"/>
        </w:rPr>
        <w:t>匹配结果（计费数据）：公里数、按公里单价、计费公式、税率</w:t>
      </w:r>
    </w:p>
    <w:p>
      <w:r>
        <w:rPr>
          <w:rFonts w:hint="eastAsia"/>
        </w:rPr>
        <w:t>计费结果：不含税总价、不含税结算总金额、含税结算总金额</w:t>
      </w:r>
    </w:p>
    <w:p>
      <w:r>
        <w:rPr>
          <w:rFonts w:hint="eastAsia"/>
        </w:rPr>
        <w:t>不含税结算总金额=不含税总价+其他费用</w:t>
      </w:r>
    </w:p>
    <w:p>
      <w:r>
        <w:rPr>
          <w:rFonts w:hint="eastAsia"/>
        </w:rPr>
        <w:t>含税结算总金额=不含税结算总金额*（1+税率）</w:t>
      </w:r>
    </w:p>
    <w:p/>
    <w:p>
      <w:pPr>
        <w:numPr>
          <w:ilvl w:val="0"/>
          <w:numId w:val="25"/>
        </w:numPr>
      </w:pPr>
      <w:r>
        <w:rPr>
          <w:rFonts w:hint="eastAsia"/>
        </w:rPr>
        <w:t>按体积结算：</w:t>
      </w:r>
    </w:p>
    <w:p>
      <w:r>
        <w:rPr>
          <w:rFonts w:hint="eastAsia"/>
        </w:rPr>
        <w:t>业务单据：运单</w:t>
      </w:r>
    </w:p>
    <w:p>
      <w:r>
        <w:rPr>
          <w:rFonts w:hint="eastAsia"/>
        </w:rPr>
        <w:t>涉及产品小类：入厂物流、备件物流</w:t>
      </w:r>
    </w:p>
    <w:p>
      <w:r>
        <w:rPr>
          <w:rFonts w:hint="eastAsia"/>
        </w:rPr>
        <w:t>涉及结算单：应收结算单-按方-入厂物流-单一规则结算模板、应收结算单-按方-入厂物流-两种以上规则结算模板、应收结算单-按方-入厂物流-JACTO&amp;华辉龙&amp;马瑞利、应收结算单-按方-备件物流-主机厂-运输模板一、应收结算单-按方-备件物流-主机厂-运输模板三、应收结算单-按方-备件物流-社会业务-固定模板、应收结算单-按方-备件物流-社会业务两种以上费用</w:t>
      </w:r>
    </w:p>
    <w:p/>
    <w:p>
      <w:r>
        <w:rPr>
          <w:rFonts w:hint="eastAsia"/>
        </w:rPr>
        <w:t>匹配条件：</w:t>
      </w:r>
    </w:p>
    <w:p>
      <w:r>
        <w:rPr>
          <w:rFonts w:hint="eastAsia"/>
        </w:rPr>
        <w:t>业务数据：客户（付方）、公司名称（收方）、合同编号、始发地、目的地、交付时间、体积</w:t>
      </w:r>
    </w:p>
    <w:p>
      <w:r>
        <w:rPr>
          <w:rFonts w:hint="eastAsia"/>
        </w:rPr>
        <w:t>合同信息：客户（付方）、公司名称（收方）、合同编号、生效日期、失效日期、线路起点、线路终点、结算方式、阶梯计价规则</w:t>
      </w:r>
    </w:p>
    <w:p/>
    <w:p>
      <w:r>
        <w:rPr>
          <w:rFonts w:hint="eastAsia"/>
        </w:rPr>
        <w:t>结算金额生成规则：</w:t>
      </w:r>
    </w:p>
    <w:p>
      <w:pPr>
        <w:numPr>
          <w:ilvl w:val="0"/>
          <w:numId w:val="28"/>
        </w:numPr>
      </w:pPr>
      <w:r>
        <w:rPr>
          <w:rFonts w:hint="eastAsia"/>
        </w:rPr>
        <w:t>根据业务单据上的合同编号匹配到对应的合同，校验业务单据与合同的收付方是否一致；</w:t>
      </w:r>
    </w:p>
    <w:p>
      <w:pPr>
        <w:numPr>
          <w:ilvl w:val="0"/>
          <w:numId w:val="28"/>
        </w:numPr>
      </w:pPr>
      <w:r>
        <w:rPr>
          <w:rFonts w:hint="eastAsia"/>
        </w:rPr>
        <w:t>根据业务单据的交付时间匹配合同的生效日期与失效日期，校验该业务单据是否在合同效期内；</w:t>
      </w:r>
    </w:p>
    <w:p>
      <w:pPr>
        <w:numPr>
          <w:ilvl w:val="0"/>
          <w:numId w:val="28"/>
        </w:numPr>
      </w:pPr>
      <w:r>
        <w:rPr>
          <w:rFonts w:hint="eastAsia"/>
        </w:rPr>
        <w:t>根据业务单据的始发地与目的地匹配合同中线路的起点与终点，获取该线路的结算方式、单价及其他费用价格（如港杂费等）；【在一个合同中，一条线路应该只对应一种结算方式，否则无法匹配】</w:t>
      </w:r>
    </w:p>
    <w:p>
      <w:pPr>
        <w:numPr>
          <w:ilvl w:val="0"/>
          <w:numId w:val="28"/>
        </w:numPr>
      </w:pPr>
      <w:r>
        <w:rPr>
          <w:rFonts w:hint="eastAsia"/>
        </w:rPr>
        <w:t>根据上一步获取的结算方式，匹配合同中结算方式对应的计费公式及税率。</w:t>
      </w:r>
    </w:p>
    <w:p>
      <w:pPr>
        <w:numPr>
          <w:ilvl w:val="0"/>
          <w:numId w:val="28"/>
        </w:numPr>
      </w:pPr>
      <w:r>
        <w:rPr>
          <w:rFonts w:hint="eastAsia"/>
        </w:rPr>
        <w:t>根据获取到的体积、单价、其他费用，结合计费公式及税率，得出各条业务数据的结算金额。</w:t>
      </w:r>
    </w:p>
    <w:p>
      <w:pPr>
        <w:numPr>
          <w:ilvl w:val="0"/>
          <w:numId w:val="28"/>
        </w:numPr>
      </w:pPr>
      <w:r>
        <w:rPr>
          <w:rFonts w:hint="eastAsia"/>
        </w:rPr>
        <w:t>备注1：应收结算单-按方-入厂物流-单一规则结算模板中，体积=尺寸信息的长宽高*箱数+托盘的方数=长*宽*高*箱数+方数，该计算公式中包括了托盘相关信息，未在运输系统单据中体现，需确认运单是否能够提供。若能，则可以计算，若不能，则需明确托盘信息业务数据来源。</w:t>
      </w:r>
    </w:p>
    <w:p>
      <w:pPr>
        <w:numPr>
          <w:ilvl w:val="0"/>
          <w:numId w:val="28"/>
        </w:numPr>
      </w:pPr>
      <w:r>
        <w:rPr>
          <w:rFonts w:hint="eastAsia"/>
        </w:rPr>
        <w:t>备注2：入厂物流-两种以上规则结算模板、备件物流-主机厂-运输模板一、备件物流-主机厂-运输模板三、备件物流-社会业务-固定模板、备件物流-社会业务-两种以上费用中都涉及最低收费/最低体积的计算，对于最低收费/最低体积的情况，业财结算中心用阶梯计价的方式处理。</w:t>
      </w:r>
    </w:p>
    <w:p>
      <w:r>
        <w:rPr>
          <w:rFonts w:hint="eastAsia"/>
        </w:rPr>
        <w:t>8）备注3：备件物流-主机厂-运输模板一中，若体积*体积定额乘数&lt;重量，则使用重量结算；否则按方结算；需要系统匹配合同信息后预先根据条件判定使用的模板类型（按方、按重）</w:t>
      </w:r>
    </w:p>
    <w:p>
      <w:r>
        <w:rPr>
          <w:rFonts w:hint="eastAsia"/>
        </w:rPr>
        <w:t>参考：《备件物流-主机厂-运输模板一，参考区域公司结算单-广州飞梭云-收入附件-附件9-运输明细》</w:t>
      </w:r>
    </w:p>
    <w:p/>
    <w:p/>
    <w:p>
      <w:r>
        <w:rPr>
          <w:rFonts w:hint="eastAsia"/>
        </w:rPr>
        <w:t>匹配结果（计费数据）：往返单价、单程单价、去程单价、返程单价、按方单价、保底价、计费公式、税率、管理费、港杂费、物流辅助费、提货费</w:t>
      </w:r>
    </w:p>
    <w:p>
      <w:r>
        <w:rPr>
          <w:rFonts w:hint="eastAsia"/>
        </w:rPr>
        <w:t>计费结果：不含税总价、不含税结算总金额、含税结算总金额</w:t>
      </w:r>
    </w:p>
    <w:p>
      <w:r>
        <w:rPr>
          <w:rFonts w:hint="eastAsia"/>
        </w:rPr>
        <w:t>不含税结算总金额=不含税总价+其他费用</w:t>
      </w:r>
    </w:p>
    <w:p>
      <w:r>
        <w:rPr>
          <w:rFonts w:hint="eastAsia"/>
        </w:rPr>
        <w:t>含税结算总金额=不含税结算总金额*（1+税率）</w:t>
      </w:r>
    </w:p>
    <w:p/>
    <w:p>
      <w:pPr>
        <w:numPr>
          <w:ilvl w:val="0"/>
          <w:numId w:val="25"/>
        </w:numPr>
      </w:pPr>
      <w:r>
        <w:rPr>
          <w:rFonts w:hint="eastAsia"/>
        </w:rPr>
        <w:t>按重量结算</w:t>
      </w:r>
    </w:p>
    <w:p>
      <w:r>
        <w:rPr>
          <w:rFonts w:hint="eastAsia"/>
        </w:rPr>
        <w:t>业务单据：客户订单、运单</w:t>
      </w:r>
    </w:p>
    <w:p>
      <w:r>
        <w:rPr>
          <w:rFonts w:hint="eastAsia"/>
        </w:rPr>
        <w:t>涉及产品小类：入厂物流、备件物流</w:t>
      </w:r>
    </w:p>
    <w:p>
      <w:r>
        <w:rPr>
          <w:rFonts w:hint="eastAsia"/>
        </w:rPr>
        <w:t>涉及结算单：应收结算单-按重-入厂物流-两种以上规则结算模板、应收结算单-按重-备件物流-主机厂-运输模板一、应收结算单-按重-备件物流-主机厂-运输模板二、应收结算单-按重-备件物流-主机厂-运输模板三、应收结算单-按重-备件物流-社会业务-固定模板、应收结算单-按重-备件物流-社会业务两种以上费用</w:t>
      </w:r>
    </w:p>
    <w:p/>
    <w:p>
      <w:r>
        <w:rPr>
          <w:rFonts w:hint="eastAsia"/>
        </w:rPr>
        <w:t>匹配条件：</w:t>
      </w:r>
    </w:p>
    <w:p>
      <w:r>
        <w:rPr>
          <w:rFonts w:hint="eastAsia"/>
        </w:rPr>
        <w:t>业务数据：客户（付方）、公司名称（收方）、合同编号、始发地、目的地、交付时间、重量</w:t>
      </w:r>
    </w:p>
    <w:p>
      <w:r>
        <w:rPr>
          <w:rFonts w:hint="eastAsia"/>
        </w:rPr>
        <w:t>合同信息：客户（付方）、公司名称（收方）、合同编号、生效日期、失效日期、线路起点、线路终点、结算方式、阶梯计价规则</w:t>
      </w:r>
    </w:p>
    <w:p/>
    <w:p>
      <w:r>
        <w:rPr>
          <w:rFonts w:hint="eastAsia"/>
        </w:rPr>
        <w:t>结算金额生成规则：</w:t>
      </w:r>
    </w:p>
    <w:p>
      <w:pPr>
        <w:numPr>
          <w:ilvl w:val="0"/>
          <w:numId w:val="29"/>
        </w:numPr>
      </w:pPr>
      <w:r>
        <w:rPr>
          <w:rFonts w:hint="eastAsia"/>
        </w:rPr>
        <w:t>根据业务单据上的合同编号匹配到对应的合同，校验业务单据与合同的收付方是否一致；</w:t>
      </w:r>
    </w:p>
    <w:p>
      <w:pPr>
        <w:numPr>
          <w:ilvl w:val="0"/>
          <w:numId w:val="29"/>
        </w:numPr>
      </w:pPr>
      <w:r>
        <w:rPr>
          <w:rFonts w:hint="eastAsia"/>
        </w:rPr>
        <w:t>根据业务单据的交付时间匹配合同 的生效日期与失效日期，校验该业务单据是否在合同效期内；</w:t>
      </w:r>
    </w:p>
    <w:p>
      <w:pPr>
        <w:numPr>
          <w:ilvl w:val="0"/>
          <w:numId w:val="29"/>
        </w:numPr>
      </w:pPr>
      <w:r>
        <w:rPr>
          <w:rFonts w:hint="eastAsia"/>
        </w:rPr>
        <w:t>根据业务单据的始发地与目的地匹配合同中线路的起点与终点，获取该线路的结算方式、单价、重量、体积、体积定额乘数及其他费用价格（如港杂费等）；【在一个合同中，一条线路应该只对应一种结算方式，否则无法匹配】</w:t>
      </w:r>
    </w:p>
    <w:p>
      <w:pPr>
        <w:numPr>
          <w:ilvl w:val="0"/>
          <w:numId w:val="29"/>
        </w:numPr>
      </w:pPr>
      <w:r>
        <w:rPr>
          <w:rFonts w:hint="eastAsia"/>
        </w:rPr>
        <w:t>根据上一步获取的结算方式，匹配合同中结算方式对应的计费公式及税率。</w:t>
      </w:r>
    </w:p>
    <w:p>
      <w:pPr>
        <w:numPr>
          <w:ilvl w:val="0"/>
          <w:numId w:val="29"/>
        </w:numPr>
      </w:pPr>
      <w:r>
        <w:rPr>
          <w:rFonts w:hint="eastAsia"/>
        </w:rPr>
        <w:t>根据获取到的上述资料，结合计费公式及税率，得出各条业务数据的结算金额。</w:t>
      </w:r>
    </w:p>
    <w:p>
      <w:pPr>
        <w:numPr>
          <w:ilvl w:val="0"/>
          <w:numId w:val="29"/>
        </w:numPr>
      </w:pPr>
      <w:r>
        <w:rPr>
          <w:rFonts w:hint="eastAsia"/>
        </w:rPr>
        <w:t>备注1：备件物流-主机厂-运输模板一中，若体积*体积定额乘数&lt;重量，则使用重量结算；否则按方结算；需要系统匹配合同信息后预先根据条件判定使用的模板类型（按方、按重）</w:t>
      </w:r>
    </w:p>
    <w:p>
      <w:r>
        <w:rPr>
          <w:rFonts w:hint="eastAsia"/>
        </w:rPr>
        <w:t>参考：《备件物流-主机厂-运输模板一，参考区域公司结算单-广州飞梭云-收入附件-附件9-运输明细》</w:t>
      </w:r>
    </w:p>
    <w:p>
      <w:r>
        <w:rPr>
          <w:rFonts w:hint="eastAsia"/>
        </w:rPr>
        <w:t>7）备注2：备件物流-社会业务-固定模板涉及最低收费/最低重量的计算，对于涉及最低收费/最低重量的情况，业财结算中心用阶梯计价的方式处理。</w:t>
      </w:r>
    </w:p>
    <w:p/>
    <w:p>
      <w:r>
        <w:rPr>
          <w:rFonts w:hint="eastAsia"/>
        </w:rPr>
        <w:t>匹配结果（计费数据）：重量、重量单价、计费公式、税率、其他费用</w:t>
      </w:r>
    </w:p>
    <w:p>
      <w:r>
        <w:rPr>
          <w:rFonts w:hint="eastAsia"/>
        </w:rPr>
        <w:t>计费结果：不含税结算总金额、含税结算总金额</w:t>
      </w:r>
    </w:p>
    <w:p/>
    <w:p>
      <w:pPr>
        <w:numPr>
          <w:ilvl w:val="0"/>
          <w:numId w:val="25"/>
        </w:numPr>
      </w:pPr>
      <w:r>
        <w:rPr>
          <w:rFonts w:hint="eastAsia"/>
        </w:rPr>
        <w:t>按重量和体积结算（需要业务确认是否存在同时按方按重结算的业务场景）</w:t>
      </w:r>
    </w:p>
    <w:p>
      <w:r>
        <w:rPr>
          <w:rFonts w:hint="eastAsia"/>
        </w:rPr>
        <w:t>业务单据：客户订单、运单</w:t>
      </w:r>
    </w:p>
    <w:p>
      <w:r>
        <w:rPr>
          <w:rFonts w:hint="eastAsia"/>
        </w:rPr>
        <w:t>涉及产品小类：入厂物流、备件物流</w:t>
      </w:r>
    </w:p>
    <w:p>
      <w:r>
        <w:rPr>
          <w:rFonts w:hint="eastAsia"/>
        </w:rPr>
        <w:t>涉及结算单：应收结算单-按方按重-备件物流-主机厂-运输模板三</w:t>
      </w:r>
    </w:p>
    <w:p/>
    <w:p>
      <w:r>
        <w:rPr>
          <w:rFonts w:hint="eastAsia"/>
        </w:rPr>
        <w:t>匹配条件：</w:t>
      </w:r>
    </w:p>
    <w:p>
      <w:r>
        <w:rPr>
          <w:rFonts w:hint="eastAsia"/>
        </w:rPr>
        <w:t>业务数据：客户（付方）、公司名称（收方）、合同编号、始发地、目的地、交付时间、重量、体积</w:t>
      </w:r>
    </w:p>
    <w:p>
      <w:r>
        <w:rPr>
          <w:rFonts w:hint="eastAsia"/>
        </w:rPr>
        <w:t>合同信息：客户（付方）、公司名称（收方）、合同编号、生效日期、失效日期、线路起点、线路终点、结算方式、阶梯计价规则</w:t>
      </w:r>
    </w:p>
    <w:p/>
    <w:p>
      <w:r>
        <w:rPr>
          <w:rFonts w:hint="eastAsia"/>
        </w:rPr>
        <w:t>结算金额生成规则：</w:t>
      </w:r>
    </w:p>
    <w:p>
      <w:r>
        <w:rPr>
          <w:rFonts w:hint="eastAsia"/>
        </w:rPr>
        <w:t>1）根据业务单据上的合同编号匹配到对应的合同，校验业务单据与合同的收付方是否一致；</w:t>
      </w:r>
    </w:p>
    <w:p>
      <w:r>
        <w:rPr>
          <w:rFonts w:hint="eastAsia"/>
        </w:rPr>
        <w:t>2）根据业务单据的交付时间匹配合同 的生效日期与失效日期，校验该业务单据是否在合同效期内；</w:t>
      </w:r>
    </w:p>
    <w:p>
      <w:r>
        <w:rPr>
          <w:rFonts w:hint="eastAsia"/>
        </w:rPr>
        <w:t>3）根据业务单据的始发地与目的地匹配合同中线路的起点与终点，获取该线路的结算方式、单价、重量、体积、体积定额乘数及其他费用价格（如港杂费等）；【在一个合同中，一条线路应该只对应一种结算方式，否则无法匹配】</w:t>
      </w:r>
    </w:p>
    <w:p>
      <w:r>
        <w:rPr>
          <w:rFonts w:hint="eastAsia"/>
        </w:rPr>
        <w:t>4）根据上一步获取的结算方式，匹配合同中结算方式对应的计费公式及税率。</w:t>
      </w:r>
    </w:p>
    <w:p>
      <w:r>
        <w:rPr>
          <w:rFonts w:hint="eastAsia"/>
        </w:rPr>
        <w:t>5）根据获取到的上述资料，结合计费公式及税率，得出各条业务数据的结算金额。</w:t>
      </w:r>
    </w:p>
    <w:p>
      <w:r>
        <w:rPr>
          <w:rFonts w:hint="eastAsia"/>
        </w:rPr>
        <w:t>6）备注：备件物流-主机厂-运输模板一、三中，存在两种以上区别按体积、按重结算的区分方式，需要系统匹配合同信息后预先根据条件判定使用的模板类型（按方、按重）</w:t>
      </w:r>
    </w:p>
    <w:p>
      <w:r>
        <w:rPr>
          <w:rFonts w:hint="eastAsia"/>
        </w:rPr>
        <w:t>参考：《备件物流-主机厂-运输模板一，参考区域公司结算单-广州飞梭云-收入附件-附件9-运输明细》、《备件物流-主机厂-运输模板一，参考区域公司结算单-广州飞梭云-收入附件-附件6-运输费》</w:t>
      </w:r>
    </w:p>
    <w:p/>
    <w:p>
      <w:r>
        <w:rPr>
          <w:rFonts w:hint="eastAsia"/>
        </w:rPr>
        <w:t>匹配结果（计费数据）：重量、重量单价、计费公式、税率、其他费用</w:t>
      </w:r>
    </w:p>
    <w:p>
      <w:r>
        <w:rPr>
          <w:rFonts w:hint="eastAsia"/>
        </w:rPr>
        <w:t>计费结果：不含税结算总金额、含税结算总金额</w:t>
      </w:r>
    </w:p>
    <w:p/>
    <w:p>
      <w:pPr>
        <w:numPr>
          <w:ilvl w:val="0"/>
          <w:numId w:val="25"/>
        </w:numPr>
      </w:pPr>
      <w:r>
        <w:rPr>
          <w:rFonts w:hint="eastAsia"/>
        </w:rPr>
        <w:t>按趟结算</w:t>
      </w:r>
    </w:p>
    <w:p>
      <w:r>
        <w:rPr>
          <w:rFonts w:hint="eastAsia"/>
        </w:rPr>
        <w:t>业务单据：客户订单、运单</w:t>
      </w:r>
    </w:p>
    <w:p>
      <w:r>
        <w:rPr>
          <w:rFonts w:hint="eastAsia"/>
        </w:rPr>
        <w:t>涉及产品小类：入厂物流</w:t>
      </w:r>
    </w:p>
    <w:p>
      <w:r>
        <w:rPr>
          <w:rFonts w:hint="eastAsia"/>
        </w:rPr>
        <w:t>涉及结算单：应收结算单-按趟-入厂物流-单一结算模板</w:t>
      </w:r>
    </w:p>
    <w:p/>
    <w:p>
      <w:r>
        <w:rPr>
          <w:rFonts w:hint="eastAsia"/>
        </w:rPr>
        <w:t>匹配条件：</w:t>
      </w:r>
    </w:p>
    <w:p>
      <w:r>
        <w:rPr>
          <w:rFonts w:hint="eastAsia"/>
        </w:rPr>
        <w:t>业务数据：客户（付方）、公司名称（收方）、合同编号、始发地、目的地、交付时间</w:t>
      </w:r>
    </w:p>
    <w:p>
      <w:r>
        <w:rPr>
          <w:rFonts w:hint="eastAsia"/>
        </w:rPr>
        <w:t>合同信息：客户（付方）、公司名称（收方）、合同编号、生效日期、失效日期、线路起点、线路终点、结算方式、阶梯计价规则</w:t>
      </w:r>
    </w:p>
    <w:p/>
    <w:p>
      <w:r>
        <w:rPr>
          <w:rFonts w:hint="eastAsia"/>
        </w:rPr>
        <w:t>结算金额生成规则：</w:t>
      </w:r>
    </w:p>
    <w:p>
      <w:r>
        <w:rPr>
          <w:rFonts w:hint="eastAsia"/>
        </w:rPr>
        <w:t>1）根据业务单据上的合同编号匹配到对应的合同，校验业务单据与合同的收付方是否一致；</w:t>
      </w:r>
    </w:p>
    <w:p>
      <w:r>
        <w:rPr>
          <w:rFonts w:hint="eastAsia"/>
        </w:rPr>
        <w:t>2）根据业务单据的交付时间匹配合同 的生效日期与失效日期，校验该业务单据是否在合同效期内；</w:t>
      </w:r>
    </w:p>
    <w:p>
      <w:r>
        <w:rPr>
          <w:rFonts w:hint="eastAsia"/>
        </w:rPr>
        <w:t>3）根据业务单据的始发地与目的地匹配合同中线路的起点与终点，获取该线路的结算方式、按趟单价及其他费用价格（如港杂费等）；【在一个合同中，一条线路应该只对应一种结算方式，否则无法匹配】</w:t>
      </w:r>
    </w:p>
    <w:p>
      <w:r>
        <w:rPr>
          <w:rFonts w:hint="eastAsia"/>
        </w:rPr>
        <w:t>4）根据上一步获取的结算方式，匹配合同中结算方式对应的计费公式及税率。</w:t>
      </w:r>
    </w:p>
    <w:p>
      <w:r>
        <w:rPr>
          <w:rFonts w:hint="eastAsia"/>
        </w:rPr>
        <w:t>5）根据获取到的上述资料，结合计费公式及税率，得出各条业务数据的结算金额。</w:t>
      </w:r>
    </w:p>
    <w:p>
      <w:r>
        <w:rPr>
          <w:rFonts w:hint="eastAsia"/>
        </w:rPr>
        <w:t>6）参考：区域公司结算单-风神物流-《现状调研-调达主营业务收入》-附件45</w:t>
      </w:r>
    </w:p>
    <w:p/>
    <w:p>
      <w:r>
        <w:rPr>
          <w:rFonts w:hint="eastAsia"/>
        </w:rPr>
        <w:t>匹配结果（计费数据）：按趟单价、计费公式、税率、其他费用</w:t>
      </w:r>
    </w:p>
    <w:p>
      <w:r>
        <w:rPr>
          <w:rFonts w:hint="eastAsia"/>
        </w:rPr>
        <w:t>计费结果：不含税结算总金额、含税结算总金额</w:t>
      </w:r>
    </w:p>
    <w:p/>
    <w:p>
      <w:pPr>
        <w:numPr>
          <w:ilvl w:val="0"/>
          <w:numId w:val="25"/>
        </w:numPr>
      </w:pPr>
      <w:r>
        <w:rPr>
          <w:rFonts w:hint="eastAsia"/>
        </w:rPr>
        <w:t>按数量结算</w:t>
      </w:r>
    </w:p>
    <w:p>
      <w:pPr>
        <w:rPr>
          <w:highlight w:val="yellow"/>
        </w:rPr>
      </w:pPr>
      <w:r>
        <w:rPr>
          <w:rFonts w:hint="eastAsia"/>
          <w:highlight w:val="yellow"/>
        </w:rPr>
        <w:t>（需与业务确认备件物流是否存在按数量的结算方式，根据对应的结算模板，这里应该指按方按趟）</w:t>
      </w:r>
    </w:p>
    <w:p>
      <w:r>
        <w:rPr>
          <w:rFonts w:hint="eastAsia"/>
        </w:rPr>
        <w:t>业务单据：客户订单、运单</w:t>
      </w:r>
    </w:p>
    <w:p>
      <w:r>
        <w:rPr>
          <w:rFonts w:hint="eastAsia"/>
        </w:rPr>
        <w:t>涉及产品小类：备件物流</w:t>
      </w:r>
    </w:p>
    <w:p>
      <w:r>
        <w:rPr>
          <w:rFonts w:hint="eastAsia"/>
        </w:rPr>
        <w:t>涉及结算单：应收结算单-按数量-备件物流-社会业务固定模板</w:t>
      </w:r>
    </w:p>
    <w:p/>
    <w:p>
      <w:r>
        <w:rPr>
          <w:rFonts w:hint="eastAsia"/>
        </w:rPr>
        <w:t>匹配条件：</w:t>
      </w:r>
    </w:p>
    <w:p>
      <w:r>
        <w:rPr>
          <w:rFonts w:hint="eastAsia"/>
        </w:rPr>
        <w:t>业务数据：客户（付方）、公司名称（收方）、合同编号、始发地、目的地、交付时间</w:t>
      </w:r>
    </w:p>
    <w:p>
      <w:r>
        <w:rPr>
          <w:rFonts w:hint="eastAsia"/>
        </w:rPr>
        <w:t>合同信息：客户（付方）、公司名称（收方）、合同编号、生效日期、失效日期、线路起点、线路终点、结算方式、阶梯计价规则</w:t>
      </w:r>
    </w:p>
    <w:p/>
    <w:p>
      <w:r>
        <w:rPr>
          <w:rFonts w:hint="eastAsia"/>
        </w:rPr>
        <w:t>结算金额生成规则：</w:t>
      </w:r>
    </w:p>
    <w:p>
      <w:r>
        <w:rPr>
          <w:rFonts w:hint="eastAsia"/>
        </w:rPr>
        <w:t>1）根据业务单据上的合同编号匹配到对应的合同，校验业务单据与合同的收付方是否一致；</w:t>
      </w:r>
    </w:p>
    <w:p>
      <w:r>
        <w:rPr>
          <w:rFonts w:hint="eastAsia"/>
        </w:rPr>
        <w:t>2）根据业务单据的交付时间匹配合同 的生效日期与失效日期，校验该业务单据是否在合同效期内；</w:t>
      </w:r>
    </w:p>
    <w:p>
      <w:r>
        <w:rPr>
          <w:rFonts w:hint="eastAsia"/>
        </w:rPr>
        <w:t>3）根据业务单据的始发地与目的地匹配合同中线路的起点与终点，获取该线路的结算方式、按数量单价及其他费用价格（如港杂费等）；【在一个合同中，一条线路应该只对应一种结算方式，否则无法匹配】</w:t>
      </w:r>
    </w:p>
    <w:p>
      <w:r>
        <w:rPr>
          <w:rFonts w:hint="eastAsia"/>
        </w:rPr>
        <w:t>4）根据上一步获取的结算方式，匹配合同中结算方式对应的计费公式及税率。</w:t>
      </w:r>
    </w:p>
    <w:p>
      <w:r>
        <w:rPr>
          <w:rFonts w:hint="eastAsia"/>
        </w:rPr>
        <w:t>5）根据获取到的上述资料，结合计费公式及税率，得出各条业务数据的结算金额。</w:t>
      </w:r>
    </w:p>
    <w:p/>
    <w:p>
      <w:r>
        <w:rPr>
          <w:rFonts w:hint="eastAsia"/>
        </w:rPr>
        <w:t>匹配结果（计费数据）：按数量单价、计费公式、税率、其他费用</w:t>
      </w:r>
    </w:p>
    <w:p>
      <w:r>
        <w:rPr>
          <w:rFonts w:hint="eastAsia"/>
        </w:rPr>
        <w:t>计费结果：不含税结算总金额、含税结算总金额</w:t>
      </w:r>
    </w:p>
    <w:p/>
    <w:p>
      <w:pPr>
        <w:numPr>
          <w:ilvl w:val="0"/>
          <w:numId w:val="25"/>
        </w:numPr>
      </w:pPr>
      <w:r>
        <w:rPr>
          <w:rFonts w:hint="eastAsia"/>
        </w:rPr>
        <w:t>按综合运输结算</w:t>
      </w:r>
    </w:p>
    <w:p>
      <w:r>
        <w:rPr>
          <w:rFonts w:hint="eastAsia"/>
        </w:rPr>
        <w:t>业务单据：客户订单、运单</w:t>
      </w:r>
    </w:p>
    <w:p>
      <w:r>
        <w:rPr>
          <w:rFonts w:hint="eastAsia"/>
        </w:rPr>
        <w:t>涉及产品小类：备件物流、入厂物流</w:t>
      </w:r>
    </w:p>
    <w:p>
      <w:r>
        <w:rPr>
          <w:rFonts w:hint="eastAsia"/>
        </w:rPr>
        <w:t>涉及结算单：应收结算单-按综合运输-备件物流-社会业务两种以上费用、应收结算单-按综合运输-入厂物流-两种以上规则结算模板</w:t>
      </w:r>
    </w:p>
    <w:p>
      <w:r>
        <w:rPr>
          <w:rFonts w:hint="eastAsia"/>
        </w:rPr>
        <w:t>匹配条件：</w:t>
      </w:r>
    </w:p>
    <w:p>
      <w:r>
        <w:rPr>
          <w:rFonts w:hint="eastAsia"/>
        </w:rPr>
        <w:t>业务数据：客户（付方）、公司名称（收方）、合同编号、始发地、目的地、物料名称、交付时间</w:t>
      </w:r>
    </w:p>
    <w:p>
      <w:r>
        <w:rPr>
          <w:rFonts w:hint="eastAsia"/>
        </w:rPr>
        <w:t>合同信息：客户（付方）、公司名称（收方）、合同编号、生效日期、失效日期、线路起点、线路终点、结算方式、阶梯计价规则</w:t>
      </w:r>
    </w:p>
    <w:p/>
    <w:p>
      <w:r>
        <w:rPr>
          <w:rFonts w:hint="eastAsia"/>
        </w:rPr>
        <w:t>结算金额生成规则：</w:t>
      </w:r>
    </w:p>
    <w:p>
      <w:r>
        <w:rPr>
          <w:rFonts w:hint="eastAsia"/>
        </w:rPr>
        <w:t>1）根据业务单据上的合同编号匹配到对应的合同，校验业务单据与合同的收付方是否一致；</w:t>
      </w:r>
    </w:p>
    <w:p>
      <w:r>
        <w:rPr>
          <w:rFonts w:hint="eastAsia"/>
        </w:rPr>
        <w:t>2）根据业务单据的交付时间匹配合同 的生效日期与失效日期，校验该业务单据是否在合同效期内；</w:t>
      </w:r>
    </w:p>
    <w:p>
      <w:r>
        <w:rPr>
          <w:rFonts w:hint="eastAsia"/>
        </w:rPr>
        <w:t>3）根据业务单据的始发地与目的地匹配合同中线路的起点与终点，再根据物料名称找到匹配合同线路中对应的物料名称，获取该物料名称的结算方式、计算方式、单价及其他费用价格（如港杂费等）；【在一个合同中，一条线路应该只对应一种结算方式，否则无法匹配】</w:t>
      </w:r>
    </w:p>
    <w:p>
      <w:r>
        <w:rPr>
          <w:rFonts w:hint="eastAsia"/>
        </w:rPr>
        <w:t>4）根据上一步获取的结算方式及计算方式，匹配合同中结算方式对应的计费公式及税率。</w:t>
      </w:r>
    </w:p>
    <w:p>
      <w:r>
        <w:rPr>
          <w:rFonts w:hint="eastAsia"/>
        </w:rPr>
        <w:t>5）根据获取到的上述资料，结合计费公式及税率，得出各条业务数据的结算金额。</w:t>
      </w:r>
    </w:p>
    <w:p>
      <w:r>
        <w:rPr>
          <w:rFonts w:hint="eastAsia"/>
        </w:rPr>
        <w:t>6）对于结算模板中涉及根据最低体积/最低一票计算金额的情况，业财结算中心用阶梯计价的方式处理。</w:t>
      </w:r>
    </w:p>
    <w:p/>
    <w:p>
      <w:r>
        <w:rPr>
          <w:rFonts w:hint="eastAsia"/>
        </w:rPr>
        <w:t>匹配结果（计费数据）：单价、计费公式、税率、其他费用</w:t>
      </w:r>
    </w:p>
    <w:p>
      <w:r>
        <w:rPr>
          <w:rFonts w:hint="eastAsia"/>
        </w:rPr>
        <w:t>计费结果：不含税结算总金额、含税结算总金额</w:t>
      </w:r>
    </w:p>
    <w:p/>
    <w:p>
      <w:r>
        <w:rPr>
          <w:rFonts w:hint="eastAsia"/>
        </w:rPr>
        <w:t>9.按综合费用结算（此类结算的合同管理仍在沟通中，待需求确认后完善计费凭据生成规则）</w:t>
      </w:r>
    </w:p>
    <w:p>
      <w:r>
        <w:rPr>
          <w:rFonts w:hint="eastAsia"/>
        </w:rPr>
        <w:t>业务单据：暂定客户订单</w:t>
      </w:r>
    </w:p>
    <w:p>
      <w:r>
        <w:rPr>
          <w:rFonts w:hint="eastAsia"/>
        </w:rPr>
        <w:t>涉及产品小类：入厂物流</w:t>
      </w:r>
    </w:p>
    <w:p>
      <w:r>
        <w:rPr>
          <w:rFonts w:hint="eastAsia"/>
        </w:rPr>
        <w:t>涉及结算单：应收结算单-按综合费用-入厂物流-主机厂通用</w:t>
      </w:r>
    </w:p>
    <w:p/>
    <w:p>
      <w:r>
        <w:rPr>
          <w:rFonts w:hint="eastAsia"/>
        </w:rPr>
        <w:t>匹配条件：</w:t>
      </w:r>
    </w:p>
    <w:p>
      <w:r>
        <w:rPr>
          <w:rFonts w:hint="eastAsia"/>
        </w:rPr>
        <w:t>业务数据：客户（付方）、公司名称（收方）、合同编号、交付时间、业务内容、明细费用</w:t>
      </w:r>
    </w:p>
    <w:p>
      <w:r>
        <w:rPr>
          <w:rFonts w:hint="eastAsia"/>
        </w:rPr>
        <w:t>合同信息：客户（付方）、公司名称（收方）、合同编号、生效日期、失效日期、业务内容、结算方式、物料名称、阶梯计价规则</w:t>
      </w:r>
    </w:p>
    <w:p/>
    <w:p>
      <w:r>
        <w:rPr>
          <w:rFonts w:hint="eastAsia"/>
        </w:rPr>
        <w:t>结算金额生成规则：</w:t>
      </w:r>
    </w:p>
    <w:p>
      <w:r>
        <w:rPr>
          <w:rFonts w:hint="eastAsia"/>
        </w:rPr>
        <w:t>1）根据业务单据上的合同编号匹配到对应的合同，校验业务单据与合同的收付方是否一致；</w:t>
      </w:r>
    </w:p>
    <w:p>
      <w:r>
        <w:rPr>
          <w:rFonts w:hint="eastAsia"/>
        </w:rPr>
        <w:t>2）根据业务单据的交付时间匹配合同 的生效日期与失效日期，校验该业务单据是否在合同效期内；</w:t>
      </w:r>
    </w:p>
    <w:p>
      <w:r>
        <w:rPr>
          <w:rFonts w:hint="eastAsia"/>
        </w:rPr>
        <w:t>3）根据业务单据的业务内同及费用明细匹配合同中物料名称及核算科目，找到合同所匹配的物料名称中对应的结算方式、计算方式、单价及其他费用价格（如港杂费等）；【在一个合同中，一条线路应该只对应一种结算方式，否则无法匹配】</w:t>
      </w:r>
    </w:p>
    <w:p>
      <w:r>
        <w:rPr>
          <w:rFonts w:hint="eastAsia"/>
        </w:rPr>
        <w:t>4）根据上一步获取的结算方式及计算方式，匹配合同中结算方式对应的计费公式及税率。</w:t>
      </w:r>
    </w:p>
    <w:p>
      <w:r>
        <w:rPr>
          <w:rFonts w:hint="eastAsia"/>
        </w:rPr>
        <w:t>5）根据获取到的上述资料，结合计费公式及税率，得出各条业务数据的结算金额。</w:t>
      </w:r>
    </w:p>
    <w:p>
      <w:r>
        <w:rPr>
          <w:rFonts w:hint="eastAsia"/>
        </w:rPr>
        <w:t>6）对于结算模板中涉及根据最低体积/最低一票计算金额的情况，业财结算中心用阶梯计价的方式处理。</w:t>
      </w:r>
    </w:p>
    <w:p/>
    <w:p>
      <w:r>
        <w:rPr>
          <w:rFonts w:hint="eastAsia"/>
        </w:rPr>
        <w:t>匹配结果（计费数据）：不含税总金额、税率、其他费用</w:t>
      </w:r>
    </w:p>
    <w:p>
      <w:r>
        <w:rPr>
          <w:rFonts w:hint="eastAsia"/>
        </w:rPr>
        <w:t>计费结果：不含税结算总金额、含税结算总金额</w:t>
      </w:r>
    </w:p>
    <w:p/>
    <w:p/>
    <w:p/>
    <w:p/>
    <w:p>
      <w:pPr>
        <w:pStyle w:val="4"/>
        <w:numPr>
          <w:ilvl w:val="2"/>
          <w:numId w:val="19"/>
        </w:numPr>
        <w:rPr>
          <w:lang w:eastAsia="zh-CN"/>
        </w:rPr>
      </w:pPr>
      <w:bookmarkStart w:id="53" w:name="_Toc8833"/>
      <w:r>
        <w:rPr>
          <w:rFonts w:hint="eastAsia"/>
          <w:lang w:eastAsia="zh-CN"/>
        </w:rPr>
        <w:t>应付计费凭据</w:t>
      </w:r>
      <w:bookmarkEnd w:id="53"/>
    </w:p>
    <w:p>
      <w:pPr>
        <w:pStyle w:val="5"/>
        <w:numPr>
          <w:ilvl w:val="3"/>
          <w:numId w:val="19"/>
        </w:numPr>
        <w:rPr>
          <w:lang w:eastAsia="zh-Hans"/>
        </w:rPr>
      </w:pPr>
      <w:r>
        <w:rPr>
          <w:rFonts w:hint="eastAsia"/>
        </w:rPr>
        <w:t>功能描述</w:t>
      </w:r>
    </w:p>
    <w:p>
      <w:r>
        <w:rPr>
          <w:rFonts w:hint="eastAsia"/>
        </w:rPr>
        <w:t>应付计费凭据为业财系统生成应付结算单的前置功能，主要用于整合业务数据与合同信息，根据匹配条件，将业务数据与合同计费规则匹配起来，从而得出结算金额。</w:t>
      </w:r>
    </w:p>
    <w:p/>
    <w:p>
      <w:pPr>
        <w:pStyle w:val="5"/>
        <w:numPr>
          <w:ilvl w:val="3"/>
          <w:numId w:val="19"/>
        </w:numPr>
        <w:rPr>
          <w:lang w:eastAsia="zh-Hans"/>
        </w:rPr>
      </w:pPr>
      <w:r>
        <w:rPr>
          <w:rFonts w:hint="eastAsia"/>
        </w:rPr>
        <w:t>业务场景</w:t>
      </w:r>
    </w:p>
    <w:p>
      <w:r>
        <w:rPr>
          <w:rFonts w:hint="eastAsia"/>
        </w:rPr>
        <w:t>应付计费凭据原则上以运输系统业务单据-运单和采购合同信息为基准。由于运输系统传输节点定为运输完成后，运输相关的各项业务单据都已生成，当需要其他单据信息时，应可以根据运单号获取到关联的其他业务单据信息。</w:t>
      </w:r>
    </w:p>
    <w:p>
      <w:r>
        <w:rPr>
          <w:rFonts w:hint="eastAsia"/>
        </w:rPr>
        <w:t>当前已完成与运输系统的调研，根据调研结果，目前应付结算运输系统涉及的产品小类有：整车运输、备件物流、入厂物流三种，其他系统涉及的产品小类还未打合，暂不放入设计中。</w:t>
      </w:r>
    </w:p>
    <w:p/>
    <w:p/>
    <w:p>
      <w:pPr>
        <w:pStyle w:val="5"/>
        <w:numPr>
          <w:ilvl w:val="3"/>
          <w:numId w:val="19"/>
        </w:numPr>
        <w:rPr>
          <w:lang w:eastAsia="zh-Hans"/>
        </w:rPr>
      </w:pPr>
      <w:r>
        <w:rPr>
          <w:rFonts w:hint="eastAsia"/>
        </w:rPr>
        <w:t>流程图</w:t>
      </w:r>
    </w:p>
    <w:p/>
    <w:p/>
    <w:tbl>
      <w:tblPr>
        <w:tblStyle w:val="32"/>
        <w:tblW w:w="96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4"/>
        <w:gridCol w:w="1226"/>
        <w:gridCol w:w="1560"/>
        <w:gridCol w:w="1559"/>
        <w:gridCol w:w="2410"/>
        <w:gridCol w:w="1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04"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流程节点</w:t>
            </w:r>
          </w:p>
        </w:tc>
        <w:tc>
          <w:tcPr>
            <w:tcW w:w="1226"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节点类型</w:t>
            </w:r>
          </w:p>
        </w:tc>
        <w:tc>
          <w:tcPr>
            <w:tcW w:w="156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输入信息</w:t>
            </w:r>
          </w:p>
        </w:tc>
        <w:tc>
          <w:tcPr>
            <w:tcW w:w="1559"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执行对象</w:t>
            </w:r>
          </w:p>
        </w:tc>
        <w:tc>
          <w:tcPr>
            <w:tcW w:w="241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执行内容/逻辑</w:t>
            </w:r>
          </w:p>
        </w:tc>
        <w:tc>
          <w:tcPr>
            <w:tcW w:w="132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301</w:t>
            </w:r>
          </w:p>
          <w:p>
            <w:pPr>
              <w:jc w:val="center"/>
              <w:rPr>
                <w:rFonts w:ascii="微软雅黑" w:hAnsi="微软雅黑" w:eastAsia="微软雅黑"/>
                <w:sz w:val="18"/>
                <w:szCs w:val="18"/>
              </w:rPr>
            </w:pPr>
            <w:r>
              <w:rPr>
                <w:rFonts w:hint="eastAsia" w:ascii="微软雅黑" w:hAnsi="微软雅黑" w:eastAsia="微软雅黑"/>
                <w:sz w:val="18"/>
                <w:szCs w:val="18"/>
              </w:rPr>
              <w:t>客户订单</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其它系统流程节点</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客户订单</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货物接收后，运输系统自动传输对应的客户订单给业财</w:t>
            </w:r>
          </w:p>
        </w:tc>
        <w:tc>
          <w:tcPr>
            <w:tcW w:w="132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业财系统接收客户订单信息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302</w:t>
            </w:r>
          </w:p>
          <w:p>
            <w:pPr>
              <w:jc w:val="center"/>
              <w:rPr>
                <w:rFonts w:ascii="微软雅黑" w:hAnsi="微软雅黑" w:eastAsia="微软雅黑"/>
                <w:sz w:val="18"/>
                <w:szCs w:val="18"/>
              </w:rPr>
            </w:pPr>
            <w:r>
              <w:rPr>
                <w:rFonts w:hint="eastAsia" w:ascii="微软雅黑" w:hAnsi="微软雅黑" w:eastAsia="微软雅黑"/>
                <w:sz w:val="18"/>
                <w:szCs w:val="18"/>
              </w:rPr>
              <w:t>运输需求</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其它系统流程节点</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rPr>
            </w:pPr>
            <w:r>
              <w:rPr>
                <w:rFonts w:hint="eastAsia" w:ascii="微软雅黑" w:hAnsi="微软雅黑" w:eastAsia="微软雅黑"/>
                <w:sz w:val="18"/>
                <w:szCs w:val="18"/>
              </w:rPr>
              <w:t>运输需求</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货物接收后，运输系统自动传输对应的运输需求给业财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业财系统接收运输需求信息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303</w:t>
            </w:r>
          </w:p>
          <w:p>
            <w:pPr>
              <w:jc w:val="center"/>
              <w:rPr>
                <w:rFonts w:ascii="微软雅黑" w:hAnsi="微软雅黑" w:eastAsia="微软雅黑"/>
                <w:sz w:val="18"/>
                <w:szCs w:val="18"/>
              </w:rPr>
            </w:pPr>
            <w:r>
              <w:rPr>
                <w:rFonts w:hint="eastAsia" w:ascii="微软雅黑" w:hAnsi="微软雅黑" w:eastAsia="微软雅黑"/>
                <w:sz w:val="18"/>
                <w:szCs w:val="18"/>
              </w:rPr>
              <w:t>路由订单</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流程节点</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rPr>
            </w:pPr>
            <w:r>
              <w:rPr>
                <w:rFonts w:hint="eastAsia" w:ascii="微软雅黑" w:hAnsi="微软雅黑" w:eastAsia="微软雅黑"/>
                <w:sz w:val="18"/>
                <w:szCs w:val="18"/>
              </w:rPr>
              <w:t>路由订单</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货物接收后，运输系统自动传输对应的路由订单给业财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业财系统接收路由订单信息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304</w:t>
            </w:r>
          </w:p>
          <w:p>
            <w:pPr>
              <w:jc w:val="center"/>
              <w:rPr>
                <w:rFonts w:ascii="微软雅黑" w:hAnsi="微软雅黑" w:eastAsia="微软雅黑"/>
                <w:sz w:val="18"/>
                <w:szCs w:val="18"/>
              </w:rPr>
            </w:pPr>
            <w:r>
              <w:rPr>
                <w:rFonts w:hint="eastAsia" w:ascii="微软雅黑" w:hAnsi="微软雅黑" w:eastAsia="微软雅黑"/>
                <w:sz w:val="18"/>
                <w:szCs w:val="18"/>
              </w:rPr>
              <w:t>运单</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流程节点</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lang w:eastAsia="zh-Hans"/>
              </w:rPr>
            </w:pPr>
            <w:r>
              <w:rPr>
                <w:rFonts w:hint="eastAsia" w:ascii="微软雅黑" w:hAnsi="微软雅黑" w:eastAsia="微软雅黑"/>
                <w:sz w:val="18"/>
                <w:szCs w:val="18"/>
              </w:rPr>
              <w:t>运单</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货物接收后，运输系统自动传输对应的运单给业财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业财系统接收运单信息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w:t>
            </w:r>
            <w:r>
              <w:rPr>
                <w:rFonts w:hint="eastAsia" w:ascii="微软雅黑" w:hAnsi="微软雅黑" w:eastAsia="微软雅黑"/>
                <w:sz w:val="18"/>
                <w:szCs w:val="18"/>
              </w:rPr>
              <w:t>305</w:t>
            </w:r>
          </w:p>
          <w:p>
            <w:pPr>
              <w:jc w:val="center"/>
              <w:rPr>
                <w:rFonts w:ascii="微软雅黑" w:hAnsi="微软雅黑" w:eastAsia="微软雅黑"/>
                <w:sz w:val="18"/>
                <w:szCs w:val="18"/>
              </w:rPr>
            </w:pPr>
            <w:r>
              <w:rPr>
                <w:rFonts w:hint="eastAsia" w:ascii="微软雅黑" w:hAnsi="微软雅黑" w:eastAsia="微软雅黑"/>
                <w:sz w:val="18"/>
                <w:szCs w:val="18"/>
              </w:rPr>
              <w:t>车辆考勤</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w:t>
            </w:r>
          </w:p>
          <w:p>
            <w:pPr>
              <w:jc w:val="center"/>
              <w:rPr>
                <w:rFonts w:ascii="微软雅黑" w:hAnsi="微软雅黑" w:eastAsia="微软雅黑"/>
                <w:sz w:val="18"/>
                <w:szCs w:val="18"/>
              </w:rPr>
            </w:pPr>
            <w:r>
              <w:rPr>
                <w:rFonts w:hint="eastAsia" w:ascii="微软雅黑" w:hAnsi="微软雅黑" w:eastAsia="微软雅黑"/>
                <w:sz w:val="18"/>
                <w:szCs w:val="18"/>
              </w:rPr>
              <w:t>数据</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rPr>
            </w:pPr>
            <w:r>
              <w:rPr>
                <w:rFonts w:hint="eastAsia" w:ascii="微软雅黑" w:hAnsi="微软雅黑" w:eastAsia="微软雅黑"/>
                <w:sz w:val="18"/>
                <w:szCs w:val="18"/>
              </w:rPr>
              <w:t>车辆考勤数据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运输系统每月25日自动传输车辆考勤给业财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业财系统接收车辆考勤信息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BF050105</w:t>
            </w:r>
          </w:p>
          <w:p>
            <w:pPr>
              <w:jc w:val="center"/>
              <w:rPr>
                <w:rFonts w:ascii="微软雅黑" w:hAnsi="微软雅黑" w:eastAsia="微软雅黑"/>
                <w:sz w:val="18"/>
                <w:szCs w:val="18"/>
              </w:rPr>
            </w:pPr>
            <w:r>
              <w:rPr>
                <w:rFonts w:hint="eastAsia" w:ascii="微软雅黑" w:hAnsi="微软雅黑" w:eastAsia="微软雅黑"/>
                <w:sz w:val="18"/>
                <w:szCs w:val="18"/>
              </w:rPr>
              <w:t>承运商考核</w:t>
            </w:r>
          </w:p>
        </w:tc>
        <w:tc>
          <w:tcPr>
            <w:tcW w:w="1226"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其他系统</w:t>
            </w:r>
          </w:p>
          <w:p>
            <w:pPr>
              <w:jc w:val="center"/>
              <w:rPr>
                <w:rFonts w:ascii="微软雅黑" w:hAnsi="微软雅黑" w:eastAsia="微软雅黑"/>
                <w:sz w:val="18"/>
                <w:szCs w:val="18"/>
              </w:rPr>
            </w:pPr>
            <w:r>
              <w:rPr>
                <w:rFonts w:hint="eastAsia" w:ascii="微软雅黑" w:hAnsi="微软雅黑" w:eastAsia="微软雅黑"/>
                <w:sz w:val="18"/>
                <w:szCs w:val="18"/>
              </w:rPr>
              <w:t>数据</w:t>
            </w:r>
          </w:p>
        </w:tc>
        <w:tc>
          <w:tcPr>
            <w:tcW w:w="1560"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运输系统的</w:t>
            </w:r>
          </w:p>
          <w:p>
            <w:pPr>
              <w:jc w:val="center"/>
              <w:rPr>
                <w:rFonts w:ascii="微软雅黑" w:hAnsi="微软雅黑" w:eastAsia="微软雅黑"/>
                <w:sz w:val="18"/>
                <w:szCs w:val="18"/>
              </w:rPr>
            </w:pPr>
            <w:r>
              <w:rPr>
                <w:rFonts w:hint="eastAsia" w:ascii="微软雅黑" w:hAnsi="微软雅黑" w:eastAsia="微软雅黑"/>
                <w:sz w:val="18"/>
                <w:szCs w:val="18"/>
              </w:rPr>
              <w:t>承运商考核数据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运输系统每月25日自动传输承运商考核数据给业财</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rPr>
              <w:t>业财系统接收运单信息</w:t>
            </w:r>
          </w:p>
        </w:tc>
      </w:tr>
    </w:tbl>
    <w:p/>
    <w:p/>
    <w:p/>
    <w:p>
      <w:pPr>
        <w:pStyle w:val="5"/>
        <w:numPr>
          <w:ilvl w:val="3"/>
          <w:numId w:val="19"/>
        </w:numPr>
        <w:rPr>
          <w:lang w:eastAsia="zh-Hans"/>
        </w:rPr>
      </w:pPr>
      <w:r>
        <w:rPr>
          <w:rFonts w:hint="eastAsia"/>
        </w:rPr>
        <w:t>原型图</w:t>
      </w:r>
    </w:p>
    <w:p/>
    <w:p/>
    <w:p>
      <w:pPr>
        <w:pStyle w:val="5"/>
        <w:numPr>
          <w:ilvl w:val="3"/>
          <w:numId w:val="19"/>
        </w:numPr>
        <w:rPr>
          <w:lang w:eastAsia="zh-Hans"/>
        </w:rPr>
      </w:pPr>
      <w:r>
        <w:rPr>
          <w:rFonts w:hint="eastAsia"/>
        </w:rPr>
        <w:t>字段描述及业务规则</w:t>
      </w:r>
    </w:p>
    <w:p/>
    <w:p>
      <w:pPr>
        <w:widowControl/>
        <w:rPr>
          <w:szCs w:val="21"/>
        </w:rPr>
      </w:pPr>
      <w:r>
        <w:rPr>
          <w:rFonts w:hint="eastAsia" w:ascii="宋体" w:hAnsi="宋体" w:cs="宋体"/>
          <w:color w:val="000000"/>
          <w:kern w:val="0"/>
          <w:szCs w:val="21"/>
          <w:lang w:bidi="ar"/>
        </w:rPr>
        <w:t>由于调研未全部完成，此处的规则与字段只包括整车运输、入厂物流、备件物流三种产品小类。</w:t>
      </w:r>
    </w:p>
    <w:p>
      <w:pPr>
        <w:widowControl/>
        <w:rPr>
          <w:szCs w:val="21"/>
        </w:rPr>
      </w:pPr>
      <w:r>
        <w:rPr>
          <w:rFonts w:hint="eastAsia" w:ascii="宋体" w:hAnsi="宋体" w:cs="宋体"/>
          <w:color w:val="000000"/>
          <w:kern w:val="0"/>
          <w:szCs w:val="21"/>
          <w:lang w:bidi="ar"/>
        </w:rPr>
        <w:t>上述三种产品小类涉及的结算方式有：按公里、按方、按重、按托、按趟、按柜、空运、按包月车、按路桥油料、按装卸费。</w:t>
      </w:r>
    </w:p>
    <w:p>
      <w:pPr>
        <w:widowControl/>
        <w:rPr>
          <w:szCs w:val="21"/>
        </w:rPr>
      </w:pPr>
      <w:r>
        <w:rPr>
          <w:rFonts w:hint="eastAsia" w:ascii="宋体" w:hAnsi="宋体" w:cs="宋体"/>
          <w:color w:val="000000"/>
          <w:kern w:val="0"/>
          <w:szCs w:val="21"/>
          <w:lang w:bidi="ar"/>
        </w:rPr>
        <w:t>整体逻辑如下：</w:t>
      </w:r>
    </w:p>
    <w:p>
      <w:pPr>
        <w:widowControl/>
        <w:rPr>
          <w:szCs w:val="21"/>
        </w:rPr>
      </w:pPr>
      <w:r>
        <w:rPr>
          <w:rFonts w:hint="eastAsia" w:ascii="宋体" w:hAnsi="宋体" w:cs="宋体"/>
          <w:color w:val="000000"/>
          <w:kern w:val="0"/>
          <w:szCs w:val="21"/>
          <w:lang w:bidi="ar"/>
        </w:rPr>
        <w:t>业务系统通过业务单据提供业务数据，采购系统提供合同信息。业财将两方或多方数据通过匹配条件关联，找到对应的采购合同及计费公式，进而计算出结算金额。</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1. 按公里结算</w:t>
      </w:r>
    </w:p>
    <w:p>
      <w:pPr>
        <w:widowControl/>
        <w:rPr>
          <w:szCs w:val="21"/>
        </w:rPr>
      </w:pPr>
      <w:r>
        <w:rPr>
          <w:rFonts w:hint="eastAsia" w:ascii="宋体" w:hAnsi="宋体" w:cs="宋体"/>
          <w:color w:val="000000"/>
          <w:kern w:val="0"/>
          <w:szCs w:val="21"/>
          <w:lang w:bidi="ar"/>
        </w:rPr>
        <w:t>计费单据：运单</w:t>
      </w:r>
    </w:p>
    <w:p>
      <w:pPr>
        <w:widowControl/>
        <w:rPr>
          <w:szCs w:val="21"/>
        </w:rPr>
      </w:pPr>
      <w:r>
        <w:rPr>
          <w:rFonts w:hint="eastAsia" w:ascii="宋体" w:hAnsi="宋体" w:cs="宋体"/>
          <w:color w:val="000000"/>
          <w:kern w:val="0"/>
          <w:szCs w:val="21"/>
          <w:lang w:bidi="ar"/>
        </w:rPr>
        <w:t>基础数据：公共费率-油补、承运商月度考评</w:t>
      </w:r>
    </w:p>
    <w:p>
      <w:pPr>
        <w:widowControl/>
        <w:rPr>
          <w:szCs w:val="21"/>
        </w:rPr>
      </w:pPr>
      <w:r>
        <w:rPr>
          <w:rFonts w:hint="eastAsia" w:ascii="宋体" w:hAnsi="宋体" w:cs="宋体"/>
          <w:color w:val="000000"/>
          <w:kern w:val="0"/>
          <w:szCs w:val="21"/>
          <w:lang w:bidi="ar"/>
        </w:rPr>
        <w:t>涉及产品小类：整车运输</w:t>
      </w:r>
    </w:p>
    <w:p>
      <w:pPr>
        <w:widowControl/>
        <w:rPr>
          <w:szCs w:val="21"/>
        </w:rPr>
      </w:pPr>
      <w:r>
        <w:rPr>
          <w:rFonts w:hint="eastAsia" w:ascii="宋体" w:hAnsi="宋体" w:cs="宋体"/>
          <w:color w:val="000000"/>
          <w:kern w:val="0"/>
          <w:szCs w:val="21"/>
          <w:lang w:bidi="ar"/>
        </w:rPr>
        <w:t>涉及结算单：应收结算单-按公里-整车运输</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匹配数据：承运商名称（付方）、公司名称（收方）、合同编号、始发地、目的地、交付时间、车型、运输方式</w:t>
      </w:r>
    </w:p>
    <w:p>
      <w:pPr>
        <w:widowControl/>
        <w:rPr>
          <w:szCs w:val="21"/>
        </w:rPr>
      </w:pPr>
      <w:r>
        <w:rPr>
          <w:rFonts w:hint="eastAsia" w:ascii="宋体" w:hAnsi="宋体" w:cs="宋体"/>
          <w:color w:val="000000"/>
          <w:kern w:val="0"/>
          <w:szCs w:val="21"/>
          <w:lang w:bidi="ar"/>
        </w:rPr>
        <w:t>合同信息：承运商名称（付方）、公司名称（收方）、合同编号、生效日期、失效日期、线路起点、线路终点、结算方式、车型、运输方式、阶梯计价规则</w:t>
      </w:r>
    </w:p>
    <w:p>
      <w:pPr>
        <w:widowControl/>
        <w:rPr>
          <w:szCs w:val="21"/>
        </w:rPr>
      </w:pPr>
      <w:r>
        <w:rPr>
          <w:rFonts w:hint="eastAsia" w:ascii="宋体" w:hAnsi="宋体" w:cs="宋体"/>
          <w:color w:val="000000"/>
          <w:kern w:val="0"/>
          <w:szCs w:val="21"/>
          <w:lang w:bidi="ar"/>
        </w:rPr>
        <w:t>基础数据：承运商名称（付方）、公司名称（收方）、当期油价、基准油价、浮动值、油补率、</w:t>
      </w:r>
    </w:p>
    <w:p>
      <w:pPr>
        <w:widowControl/>
        <w:rPr>
          <w:szCs w:val="21"/>
        </w:rPr>
      </w:pPr>
      <w:r>
        <w:rPr>
          <w:rFonts w:hint="eastAsia" w:ascii="宋体" w:hAnsi="宋体" w:cs="宋体"/>
          <w:color w:val="000000"/>
          <w:kern w:val="0"/>
          <w:szCs w:val="21"/>
          <w:lang w:bidi="ar"/>
        </w:rPr>
        <w:t>考核月度、承运商、归属公司、总分</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2）根据业务单据的交付时间匹配合同的生效日期与失效日期，校验该业务单据是否在合同效期内；</w:t>
      </w:r>
    </w:p>
    <w:p>
      <w:pPr>
        <w:widowControl/>
        <w:rPr>
          <w:szCs w:val="21"/>
        </w:rPr>
      </w:pPr>
      <w:r>
        <w:rPr>
          <w:rFonts w:hint="eastAsia" w:ascii="宋体" w:hAnsi="宋体" w:cs="宋体"/>
          <w:color w:val="000000"/>
          <w:kern w:val="0"/>
          <w:szCs w:val="21"/>
          <w:lang w:bidi="ar"/>
        </w:rPr>
        <w:t>3）根据业务单据的始发地与目的地匹配合同中线路的起点与终点，再根据车型及运输方式（采购系统中为运输类型）找到匹配的一条线路，获取该线路对应的结算方式、单价及其他费用价格（如港杂费等）；【在一个合同中，一条线路应该只对应一种结算方式，否则无法匹配】</w:t>
      </w:r>
    </w:p>
    <w:p>
      <w:pPr>
        <w:widowControl/>
        <w:rPr>
          <w:szCs w:val="21"/>
        </w:rPr>
      </w:pPr>
      <w:r>
        <w:rPr>
          <w:rFonts w:hint="eastAsia" w:ascii="宋体" w:hAnsi="宋体" w:cs="宋体"/>
          <w:color w:val="000000"/>
          <w:kern w:val="0"/>
          <w:szCs w:val="21"/>
          <w:lang w:bidi="ar"/>
        </w:rPr>
        <w:t>4）根据上一步获取的结算方式，匹配合同中结算方式对应的计费公式及税率。</w:t>
      </w:r>
    </w:p>
    <w:p>
      <w:pPr>
        <w:widowControl/>
        <w:rPr>
          <w:szCs w:val="21"/>
        </w:rPr>
      </w:pPr>
      <w:r>
        <w:rPr>
          <w:rFonts w:hint="eastAsia" w:ascii="宋体" w:hAnsi="宋体" w:cs="宋体"/>
          <w:color w:val="000000"/>
          <w:kern w:val="0"/>
          <w:szCs w:val="21"/>
          <w:lang w:bidi="ar"/>
        </w:rPr>
        <w:t>5）根据获取到的台份、公里数、单价，结合计费公式及税率，得出各条业务数据的结算金额。</w:t>
      </w:r>
    </w:p>
    <w:p>
      <w:pPr>
        <w:widowControl/>
        <w:rPr>
          <w:szCs w:val="21"/>
        </w:rPr>
      </w:pPr>
      <w:r>
        <w:rPr>
          <w:color w:val="000000"/>
          <w:kern w:val="0"/>
          <w:szCs w:val="21"/>
          <w:lang w:bidi="ar"/>
        </w:rPr>
        <w:t>6）</w:t>
      </w:r>
      <w:r>
        <w:rPr>
          <w:rFonts w:hint="eastAsia" w:ascii="宋体" w:hAnsi="宋体" w:cs="宋体"/>
          <w:color w:val="000000"/>
          <w:kern w:val="0"/>
          <w:szCs w:val="21"/>
          <w:lang w:bidi="ar"/>
        </w:rPr>
        <w:t>根据业务单据上的收方、付方匹配公共费率表</w:t>
      </w:r>
      <w:r>
        <w:rPr>
          <w:color w:val="000000"/>
          <w:kern w:val="0"/>
          <w:szCs w:val="21"/>
          <w:lang w:bidi="ar"/>
        </w:rPr>
        <w:t>-</w:t>
      </w:r>
      <w:r>
        <w:rPr>
          <w:rFonts w:hint="eastAsia" w:ascii="宋体" w:hAnsi="宋体" w:cs="宋体"/>
          <w:color w:val="000000"/>
          <w:kern w:val="0"/>
          <w:szCs w:val="21"/>
          <w:lang w:bidi="ar"/>
        </w:rPr>
        <w:t>油补的收方及付方，获取该业务匹配的油补数据（当期油价、基准油价、浮动值、油补率），根据计费公式得出补贴款；</w:t>
      </w:r>
    </w:p>
    <w:p>
      <w:pPr>
        <w:widowControl/>
        <w:rPr>
          <w:szCs w:val="21"/>
        </w:rPr>
      </w:pPr>
      <w:r>
        <w:rPr>
          <w:rFonts w:hint="eastAsia" w:ascii="宋体" w:hAnsi="宋体" w:cs="宋体"/>
          <w:color w:val="000000"/>
          <w:kern w:val="0"/>
          <w:szCs w:val="21"/>
          <w:lang w:bidi="ar"/>
        </w:rPr>
        <w:t>7）</w:t>
      </w:r>
    </w:p>
    <w:p>
      <w:pPr>
        <w:widowControl/>
        <w:rPr>
          <w:szCs w:val="21"/>
        </w:rPr>
      </w:pPr>
      <w:r>
        <w:rPr>
          <w:color w:val="000000"/>
          <w:kern w:val="0"/>
          <w:szCs w:val="21"/>
          <w:lang w:bidi="ar"/>
        </w:rPr>
        <w:t>8</w:t>
      </w:r>
      <w:r>
        <w:rPr>
          <w:rFonts w:hint="eastAsia" w:ascii="宋体" w:hAnsi="宋体" w:cs="宋体"/>
          <w:color w:val="000000"/>
          <w:kern w:val="0"/>
          <w:szCs w:val="21"/>
          <w:lang w:bidi="ar"/>
        </w:rPr>
        <w:t>）备注：只有运输方式为水路的情况下，公里才会作为一种数量与单价相乘；其他运输方式时，公里只作为一种决定单价的因素；</w:t>
      </w:r>
      <w:r>
        <w:rPr>
          <w:rFonts w:hint="eastAsia" w:ascii="宋体" w:hAnsi="宋体" w:cs="宋体"/>
          <w:color w:val="000000"/>
          <w:kern w:val="0"/>
          <w:szCs w:val="21"/>
          <w:shd w:val="clear" w:color="auto" w:fill="FFFF00"/>
          <w:lang w:bidi="ar"/>
        </w:rPr>
        <w:t>需业务确认，公里作为数量结算时是否只存在上述这一种情况？</w:t>
      </w:r>
    </w:p>
    <w:p>
      <w:pPr>
        <w:widowControl/>
        <w:rPr>
          <w:szCs w:val="21"/>
        </w:rPr>
      </w:pPr>
      <w:r>
        <w:rPr>
          <w:color w:val="000000"/>
          <w:kern w:val="0"/>
          <w:szCs w:val="21"/>
          <w:lang w:bidi="ar"/>
        </w:rPr>
        <w:t>9</w:t>
      </w:r>
      <w:r>
        <w:rPr>
          <w:rFonts w:hint="eastAsia" w:ascii="宋体" w:hAnsi="宋体" w:cs="宋体"/>
          <w:color w:val="000000"/>
          <w:kern w:val="0"/>
          <w:szCs w:val="21"/>
          <w:lang w:bidi="ar"/>
        </w:rPr>
        <w:t>）备注：整车运输中的燃油补贴款需要调用计费基础档案中的公共费率</w:t>
      </w:r>
      <w:r>
        <w:rPr>
          <w:color w:val="000000"/>
          <w:kern w:val="0"/>
          <w:szCs w:val="21"/>
          <w:lang w:bidi="ar"/>
        </w:rPr>
        <w:t>-</w:t>
      </w:r>
      <w:r>
        <w:rPr>
          <w:rFonts w:hint="eastAsia" w:ascii="宋体" w:hAnsi="宋体" w:cs="宋体"/>
          <w:color w:val="000000"/>
          <w:kern w:val="0"/>
          <w:szCs w:val="21"/>
          <w:lang w:bidi="ar"/>
        </w:rPr>
        <w:t>油补，考核扣款需要调用计费基础档案中的承运商月度考评及运输系统传输的考评金额</w:t>
      </w:r>
      <w:r>
        <w:rPr>
          <w:color w:val="000000"/>
          <w:kern w:val="0"/>
          <w:szCs w:val="21"/>
          <w:lang w:bidi="ar"/>
        </w:rPr>
        <w:t>/</w:t>
      </w:r>
      <w:r>
        <w:rPr>
          <w:rFonts w:hint="eastAsia" w:ascii="宋体" w:hAnsi="宋体" w:cs="宋体"/>
          <w:color w:val="000000"/>
          <w:kern w:val="0"/>
          <w:szCs w:val="21"/>
          <w:lang w:bidi="ar"/>
        </w:rPr>
        <w:t>分数；需在采购系统的合同中对考评标准进行维护；</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匹配结果（计费数据）：单价、计费公式、税率、其他费用</w:t>
      </w:r>
    </w:p>
    <w:p>
      <w:pPr>
        <w:widowControl/>
        <w:rPr>
          <w:szCs w:val="21"/>
        </w:rPr>
      </w:pPr>
      <w:r>
        <w:rPr>
          <w:rFonts w:hint="eastAsia" w:ascii="宋体" w:hAnsi="宋体" w:cs="宋体"/>
          <w:color w:val="000000"/>
          <w:kern w:val="0"/>
          <w:szCs w:val="21"/>
          <w:lang w:bidi="ar"/>
        </w:rPr>
        <w:t>计费结果：不含税总价、不含税结算总金额、含税结算总金额</w:t>
      </w:r>
    </w:p>
    <w:p>
      <w:pPr>
        <w:widowControl/>
        <w:rPr>
          <w:szCs w:val="21"/>
        </w:rPr>
      </w:pPr>
      <w:r>
        <w:rPr>
          <w:rFonts w:hint="eastAsia" w:ascii="宋体" w:hAnsi="宋体" w:cs="宋体"/>
          <w:color w:val="000000"/>
          <w:kern w:val="0"/>
          <w:szCs w:val="21"/>
          <w:lang w:bidi="ar"/>
        </w:rPr>
        <w:t>不含税结算总金额=不含税总价</w:t>
      </w:r>
      <w:r>
        <w:rPr>
          <w:color w:val="000000"/>
          <w:kern w:val="0"/>
          <w:szCs w:val="21"/>
          <w:lang w:bidi="ar"/>
        </w:rPr>
        <w:t>+</w:t>
      </w:r>
      <w:r>
        <w:rPr>
          <w:rFonts w:hint="eastAsia" w:ascii="宋体" w:hAnsi="宋体" w:cs="宋体"/>
          <w:color w:val="000000"/>
          <w:kern w:val="0"/>
          <w:szCs w:val="21"/>
          <w:lang w:bidi="ar"/>
        </w:rPr>
        <w:t>其他费用</w:t>
      </w:r>
    </w:p>
    <w:p>
      <w:pPr>
        <w:widowControl/>
        <w:rPr>
          <w:szCs w:val="21"/>
        </w:rPr>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widowControl/>
        <w:rPr>
          <w:szCs w:val="21"/>
        </w:rPr>
      </w:pPr>
      <w:r>
        <w:rPr>
          <w:color w:val="000000"/>
          <w:kern w:val="0"/>
          <w:szCs w:val="21"/>
          <w:lang w:bidi="ar"/>
        </w:rPr>
        <w:t> </w:t>
      </w:r>
    </w:p>
    <w:p>
      <w:pPr>
        <w:widowControl/>
        <w:rPr>
          <w:szCs w:val="21"/>
        </w:rPr>
      </w:pPr>
      <w:r>
        <w:rPr>
          <w:color w:val="000000"/>
          <w:kern w:val="0"/>
          <w:szCs w:val="21"/>
          <w:lang w:bidi="ar"/>
        </w:rPr>
        <w:t> </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2. 按方结算</w:t>
      </w:r>
    </w:p>
    <w:p>
      <w:pPr>
        <w:widowControl/>
        <w:rPr>
          <w:szCs w:val="21"/>
        </w:rPr>
      </w:pPr>
      <w:r>
        <w:rPr>
          <w:rFonts w:hint="eastAsia" w:ascii="宋体" w:hAnsi="宋体" w:cs="宋体"/>
          <w:color w:val="000000"/>
          <w:kern w:val="0"/>
          <w:szCs w:val="21"/>
          <w:lang w:bidi="ar"/>
        </w:rPr>
        <w:t>计费单据：运单</w:t>
      </w:r>
    </w:p>
    <w:p>
      <w:pPr>
        <w:widowControl/>
        <w:rPr>
          <w:szCs w:val="21"/>
        </w:rPr>
      </w:pPr>
      <w:r>
        <w:rPr>
          <w:rFonts w:hint="eastAsia" w:ascii="宋体" w:hAnsi="宋体" w:cs="宋体"/>
          <w:color w:val="000000"/>
          <w:kern w:val="0"/>
          <w:szCs w:val="21"/>
          <w:lang w:bidi="ar"/>
        </w:rPr>
        <w:t>基础数据：承运商月度考评</w:t>
      </w:r>
    </w:p>
    <w:p>
      <w:pPr>
        <w:widowControl/>
        <w:rPr>
          <w:szCs w:val="21"/>
        </w:rPr>
      </w:pPr>
      <w:r>
        <w:rPr>
          <w:rFonts w:hint="eastAsia" w:ascii="宋体" w:hAnsi="宋体" w:cs="宋体"/>
          <w:color w:val="000000"/>
          <w:kern w:val="0"/>
          <w:szCs w:val="21"/>
          <w:lang w:bidi="ar"/>
        </w:rPr>
        <w:t>涉及产品小类：入厂物流、备件物流</w:t>
      </w:r>
    </w:p>
    <w:p>
      <w:pPr>
        <w:widowControl/>
        <w:rPr>
          <w:szCs w:val="21"/>
        </w:rPr>
      </w:pPr>
      <w:r>
        <w:rPr>
          <w:rFonts w:hint="eastAsia" w:ascii="宋体" w:hAnsi="宋体" w:cs="宋体"/>
          <w:color w:val="000000"/>
          <w:kern w:val="0"/>
          <w:szCs w:val="21"/>
          <w:lang w:bidi="ar"/>
        </w:rPr>
        <w:t>涉及结算单：应付结算单</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运单维度，应付结算单</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路由订单，应付结算单</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按月度收入运量，备件物流</w:t>
      </w:r>
      <w:r>
        <w:rPr>
          <w:color w:val="000000"/>
          <w:kern w:val="0"/>
          <w:szCs w:val="21"/>
          <w:lang w:bidi="ar"/>
        </w:rPr>
        <w:t>-</w:t>
      </w:r>
      <w:r>
        <w:rPr>
          <w:rFonts w:hint="eastAsia" w:ascii="宋体" w:hAnsi="宋体" w:cs="宋体"/>
          <w:color w:val="000000"/>
          <w:kern w:val="0"/>
          <w:szCs w:val="21"/>
          <w:lang w:bidi="ar"/>
        </w:rPr>
        <w:t>按方、重量</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业务数据：承运商名称（付方）、公司名称（收方）、合同编号、始发地、目的地、交付时间（订单纳入时间</w:t>
      </w:r>
      <w:r>
        <w:rPr>
          <w:color w:val="000000"/>
          <w:kern w:val="0"/>
          <w:szCs w:val="21"/>
          <w:lang w:bidi="ar"/>
        </w:rPr>
        <w:t>/</w:t>
      </w:r>
      <w:r>
        <w:rPr>
          <w:rFonts w:hint="eastAsia" w:ascii="宋体" w:hAnsi="宋体" w:cs="宋体"/>
          <w:color w:val="000000"/>
          <w:kern w:val="0"/>
          <w:szCs w:val="21"/>
          <w:lang w:bidi="ar"/>
        </w:rPr>
        <w:t>运单发车时间</w:t>
      </w:r>
      <w:r>
        <w:rPr>
          <w:color w:val="000000"/>
          <w:kern w:val="0"/>
          <w:szCs w:val="21"/>
          <w:lang w:bidi="ar"/>
        </w:rPr>
        <w:t>/</w:t>
      </w:r>
      <w:r>
        <w:rPr>
          <w:rFonts w:hint="eastAsia" w:ascii="宋体" w:hAnsi="宋体" w:cs="宋体"/>
          <w:color w:val="000000"/>
          <w:kern w:val="0"/>
          <w:szCs w:val="21"/>
          <w:lang w:bidi="ar"/>
        </w:rPr>
        <w:t>作业日期）、体积</w:t>
      </w:r>
    </w:p>
    <w:p>
      <w:pPr>
        <w:widowControl/>
        <w:rPr>
          <w:szCs w:val="21"/>
        </w:rPr>
      </w:pPr>
      <w:r>
        <w:rPr>
          <w:rFonts w:hint="eastAsia" w:ascii="宋体" w:hAnsi="宋体" w:cs="宋体"/>
          <w:color w:val="000000"/>
          <w:kern w:val="0"/>
          <w:szCs w:val="21"/>
          <w:lang w:bidi="ar"/>
        </w:rPr>
        <w:t>合同信息：承运商名称（付方）、公司名称（收方）、合同编号、生效日期、失效日期、线路起点、线路终点、结算方式、阶梯计价规则</w:t>
      </w:r>
    </w:p>
    <w:p>
      <w:pPr>
        <w:widowControl/>
        <w:rPr>
          <w:szCs w:val="21"/>
        </w:rPr>
      </w:pPr>
      <w:r>
        <w:rPr>
          <w:rFonts w:hint="eastAsia" w:ascii="宋体" w:hAnsi="宋体" w:cs="宋体"/>
          <w:color w:val="000000"/>
          <w:kern w:val="0"/>
          <w:szCs w:val="21"/>
          <w:lang w:bidi="ar"/>
        </w:rPr>
        <w:t> </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2）根据业务单据的交付时间（订单纳入时间</w:t>
      </w:r>
      <w:r>
        <w:rPr>
          <w:color w:val="000000"/>
          <w:kern w:val="0"/>
          <w:szCs w:val="21"/>
          <w:lang w:bidi="ar"/>
        </w:rPr>
        <w:t>/</w:t>
      </w:r>
      <w:r>
        <w:rPr>
          <w:rFonts w:hint="eastAsia" w:ascii="宋体" w:hAnsi="宋体" w:cs="宋体"/>
          <w:color w:val="000000"/>
          <w:kern w:val="0"/>
          <w:szCs w:val="21"/>
          <w:lang w:bidi="ar"/>
        </w:rPr>
        <w:t>作业日期）匹配合同的生效日期与失效日期，校验该业务单据是否在合同效期内；</w:t>
      </w:r>
    </w:p>
    <w:p>
      <w:pPr>
        <w:widowControl/>
        <w:rPr>
          <w:szCs w:val="21"/>
        </w:rPr>
      </w:pPr>
      <w:r>
        <w:rPr>
          <w:rFonts w:hint="eastAsia" w:ascii="宋体" w:hAnsi="宋体" w:cs="宋体"/>
          <w:color w:val="000000"/>
          <w:kern w:val="0"/>
          <w:szCs w:val="21"/>
          <w:lang w:bidi="ar"/>
        </w:rPr>
        <w:t>3）根据业务单据中线路的始发地与目的地匹配合同中线路的起点与终点，获取该线路的结算方式、单价及其他费用价格（如港杂费等）；【在一个合同中，一条线路应该只对应一种结算方式，否则无法匹配】</w:t>
      </w:r>
    </w:p>
    <w:p>
      <w:pPr>
        <w:widowControl/>
        <w:rPr>
          <w:szCs w:val="21"/>
        </w:rPr>
      </w:pPr>
      <w:r>
        <w:rPr>
          <w:rFonts w:hint="eastAsia" w:ascii="宋体" w:hAnsi="宋体" w:cs="宋体"/>
          <w:color w:val="000000"/>
          <w:kern w:val="0"/>
          <w:szCs w:val="21"/>
          <w:lang w:bidi="ar"/>
        </w:rPr>
        <w:t>4）根据上一步获取的结算方式，匹配合同中结算方式对应的计费公式及税率。</w:t>
      </w:r>
    </w:p>
    <w:p>
      <w:pPr>
        <w:widowControl/>
        <w:rPr>
          <w:szCs w:val="21"/>
        </w:rPr>
      </w:pPr>
      <w:r>
        <w:rPr>
          <w:color w:val="000000"/>
          <w:kern w:val="0"/>
          <w:szCs w:val="21"/>
          <w:lang w:bidi="ar"/>
        </w:rPr>
        <w:t>5</w:t>
      </w:r>
      <w:r>
        <w:rPr>
          <w:rFonts w:hint="eastAsia" w:ascii="宋体" w:hAnsi="宋体" w:cs="宋体"/>
          <w:color w:val="000000"/>
          <w:kern w:val="0"/>
          <w:szCs w:val="21"/>
          <w:lang w:bidi="ar"/>
        </w:rPr>
        <w:t>）根据获取到的体积、单价，结合计费公式及税率，得出各条业务数据的结算金额。</w:t>
      </w:r>
    </w:p>
    <w:p>
      <w:pPr>
        <w:widowControl/>
        <w:rPr>
          <w:szCs w:val="21"/>
        </w:rPr>
      </w:pPr>
      <w:r>
        <w:rPr>
          <w:color w:val="000000"/>
          <w:kern w:val="0"/>
          <w:szCs w:val="21"/>
          <w:lang w:bidi="ar"/>
        </w:rPr>
        <w:t>6</w:t>
      </w:r>
      <w:r>
        <w:rPr>
          <w:rFonts w:hint="eastAsia" w:ascii="宋体" w:hAnsi="宋体" w:cs="宋体"/>
          <w:color w:val="000000"/>
          <w:kern w:val="0"/>
          <w:szCs w:val="21"/>
          <w:lang w:bidi="ar"/>
        </w:rPr>
        <w:t>）备注：</w:t>
      </w:r>
      <w:r>
        <w:rPr>
          <w:rFonts w:hint="eastAsia" w:ascii="宋体" w:hAnsi="宋体" w:cs="宋体"/>
          <w:color w:val="000000"/>
          <w:kern w:val="0"/>
          <w:szCs w:val="21"/>
          <w:shd w:val="clear" w:color="auto" w:fill="FFFF00"/>
          <w:lang w:bidi="ar"/>
        </w:rPr>
        <w:t>确认采购系统是否有维护与入厂物流相关的合同信息。</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匹配结果（计费数据）：去程单价、返程单价、按方单价、计费公式、税率、其他费用</w:t>
      </w:r>
    </w:p>
    <w:p>
      <w:pPr>
        <w:widowControl/>
        <w:rPr>
          <w:szCs w:val="21"/>
        </w:rPr>
      </w:pPr>
      <w:r>
        <w:rPr>
          <w:rFonts w:hint="eastAsia" w:ascii="宋体" w:hAnsi="宋体" w:cs="宋体"/>
          <w:color w:val="000000"/>
          <w:kern w:val="0"/>
          <w:szCs w:val="21"/>
          <w:lang w:bidi="ar"/>
        </w:rPr>
        <w:t>计费结果：不含税总价、不含税结算总金额、含税结算总金额</w:t>
      </w:r>
    </w:p>
    <w:p>
      <w:pPr>
        <w:widowControl/>
        <w:rPr>
          <w:szCs w:val="21"/>
        </w:rPr>
      </w:pPr>
      <w:r>
        <w:rPr>
          <w:rFonts w:hint="eastAsia" w:ascii="宋体" w:hAnsi="宋体" w:cs="宋体"/>
          <w:color w:val="000000"/>
          <w:kern w:val="0"/>
          <w:szCs w:val="21"/>
          <w:lang w:bidi="ar"/>
        </w:rPr>
        <w:t>不含税结算总金额=不含税总价</w:t>
      </w:r>
      <w:r>
        <w:rPr>
          <w:color w:val="000000"/>
          <w:kern w:val="0"/>
          <w:szCs w:val="21"/>
          <w:lang w:bidi="ar"/>
        </w:rPr>
        <w:t>+</w:t>
      </w:r>
      <w:r>
        <w:rPr>
          <w:rFonts w:hint="eastAsia" w:ascii="宋体" w:hAnsi="宋体" w:cs="宋体"/>
          <w:color w:val="000000"/>
          <w:kern w:val="0"/>
          <w:szCs w:val="21"/>
          <w:lang w:bidi="ar"/>
        </w:rPr>
        <w:t>其他费用</w:t>
      </w:r>
    </w:p>
    <w:p>
      <w:pPr>
        <w:widowControl/>
        <w:rPr>
          <w:szCs w:val="21"/>
        </w:rPr>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widowControl/>
        <w:rPr>
          <w:szCs w:val="21"/>
        </w:rPr>
      </w:pPr>
      <w:r>
        <w:rPr>
          <w:color w:val="000000"/>
          <w:kern w:val="0"/>
          <w:szCs w:val="21"/>
          <w:lang w:bidi="ar"/>
        </w:rPr>
        <w:t> </w:t>
      </w:r>
    </w:p>
    <w:p>
      <w:pPr>
        <w:widowControl/>
        <w:rPr>
          <w:szCs w:val="21"/>
        </w:rPr>
      </w:pPr>
      <w:r>
        <w:rPr>
          <w:color w:val="000000"/>
          <w:kern w:val="0"/>
          <w:szCs w:val="21"/>
          <w:lang w:bidi="ar"/>
        </w:rPr>
        <w:t> </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3. 按重结算：</w:t>
      </w:r>
    </w:p>
    <w:p>
      <w:pPr>
        <w:widowControl/>
        <w:rPr>
          <w:szCs w:val="21"/>
        </w:rPr>
      </w:pPr>
      <w:r>
        <w:rPr>
          <w:rFonts w:hint="eastAsia" w:ascii="宋体" w:hAnsi="宋体" w:cs="宋体"/>
          <w:color w:val="000000"/>
          <w:kern w:val="0"/>
          <w:szCs w:val="21"/>
          <w:lang w:bidi="ar"/>
        </w:rPr>
        <w:t>计费单据：运单</w:t>
      </w:r>
    </w:p>
    <w:p>
      <w:pPr>
        <w:widowControl/>
        <w:rPr>
          <w:szCs w:val="21"/>
        </w:rPr>
      </w:pPr>
      <w:r>
        <w:rPr>
          <w:rFonts w:hint="eastAsia" w:ascii="宋体" w:hAnsi="宋体" w:cs="宋体"/>
          <w:color w:val="000000"/>
          <w:kern w:val="0"/>
          <w:szCs w:val="21"/>
          <w:lang w:bidi="ar"/>
        </w:rPr>
        <w:t>基础数据：车型指定能源类型、公共费率</w:t>
      </w:r>
      <w:r>
        <w:rPr>
          <w:color w:val="000000"/>
          <w:kern w:val="0"/>
          <w:szCs w:val="21"/>
          <w:lang w:bidi="ar"/>
        </w:rPr>
        <w:t>-</w:t>
      </w:r>
      <w:r>
        <w:rPr>
          <w:rFonts w:hint="eastAsia" w:ascii="宋体" w:hAnsi="宋体" w:cs="宋体"/>
          <w:color w:val="000000"/>
          <w:kern w:val="0"/>
          <w:szCs w:val="21"/>
          <w:lang w:bidi="ar"/>
        </w:rPr>
        <w:t>油补、城市能源价格、承运商月度考评</w:t>
      </w:r>
    </w:p>
    <w:p>
      <w:pPr>
        <w:widowControl/>
        <w:rPr>
          <w:szCs w:val="21"/>
        </w:rPr>
      </w:pPr>
      <w:r>
        <w:rPr>
          <w:rFonts w:hint="eastAsia" w:ascii="宋体" w:hAnsi="宋体" w:cs="宋体"/>
          <w:color w:val="000000"/>
          <w:kern w:val="0"/>
          <w:szCs w:val="21"/>
          <w:lang w:bidi="ar"/>
        </w:rPr>
        <w:t>涉及产品小类：入厂物流、备件物流</w:t>
      </w:r>
    </w:p>
    <w:p>
      <w:pPr>
        <w:widowControl/>
        <w:rPr>
          <w:szCs w:val="21"/>
        </w:rPr>
      </w:pPr>
      <w:r>
        <w:rPr>
          <w:rFonts w:hint="eastAsia" w:ascii="宋体" w:hAnsi="宋体" w:cs="宋体"/>
          <w:color w:val="000000"/>
          <w:kern w:val="0"/>
          <w:szCs w:val="21"/>
          <w:lang w:bidi="ar"/>
        </w:rPr>
        <w:t>涉及结算单：应付结算单</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运单维度，应付结算单</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路由订单，应付结算单</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按月度收入运量，应付结算单</w:t>
      </w:r>
      <w:r>
        <w:rPr>
          <w:color w:val="000000"/>
          <w:kern w:val="0"/>
          <w:szCs w:val="21"/>
          <w:lang w:bidi="ar"/>
        </w:rPr>
        <w:t>-</w:t>
      </w:r>
      <w:r>
        <w:rPr>
          <w:rFonts w:hint="eastAsia" w:ascii="宋体" w:hAnsi="宋体" w:cs="宋体"/>
          <w:color w:val="000000"/>
          <w:kern w:val="0"/>
          <w:szCs w:val="21"/>
          <w:lang w:bidi="ar"/>
        </w:rPr>
        <w:t>备件物流</w:t>
      </w:r>
      <w:r>
        <w:rPr>
          <w:color w:val="000000"/>
          <w:kern w:val="0"/>
          <w:szCs w:val="21"/>
          <w:lang w:bidi="ar"/>
        </w:rPr>
        <w:t>-</w:t>
      </w:r>
      <w:r>
        <w:rPr>
          <w:rFonts w:hint="eastAsia" w:ascii="宋体" w:hAnsi="宋体" w:cs="宋体"/>
          <w:color w:val="000000"/>
          <w:kern w:val="0"/>
          <w:szCs w:val="21"/>
          <w:lang w:bidi="ar"/>
        </w:rPr>
        <w:t>按方、重量</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业务数据：承运商名称（付方）、公司名称（收方）、合同编号、始发地、目的地、交付时间（订单纳入时间</w:t>
      </w:r>
      <w:r>
        <w:rPr>
          <w:color w:val="000000"/>
          <w:kern w:val="0"/>
          <w:szCs w:val="21"/>
          <w:lang w:bidi="ar"/>
        </w:rPr>
        <w:t>/</w:t>
      </w:r>
      <w:r>
        <w:rPr>
          <w:rFonts w:hint="eastAsia" w:ascii="宋体" w:hAnsi="宋体" w:cs="宋体"/>
          <w:color w:val="000000"/>
          <w:kern w:val="0"/>
          <w:szCs w:val="21"/>
          <w:lang w:bidi="ar"/>
        </w:rPr>
        <w:t>作业日期）、重量</w:t>
      </w:r>
    </w:p>
    <w:p>
      <w:pPr>
        <w:widowControl/>
        <w:rPr>
          <w:szCs w:val="21"/>
        </w:rPr>
      </w:pPr>
      <w:r>
        <w:rPr>
          <w:rFonts w:hint="eastAsia" w:ascii="宋体" w:hAnsi="宋体" w:cs="宋体"/>
          <w:color w:val="000000"/>
          <w:kern w:val="0"/>
          <w:szCs w:val="21"/>
          <w:lang w:bidi="ar"/>
        </w:rPr>
        <w:t>合同信息：承运商名称（付方）、公司名称（收方）、合同编号、生效日期、失效日期、线路起点、线路终点、结算方式、阶梯计价规则</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2）根据业务单据的交付时间（订单纳入时间</w:t>
      </w:r>
      <w:r>
        <w:rPr>
          <w:color w:val="000000"/>
          <w:kern w:val="0"/>
          <w:szCs w:val="21"/>
          <w:lang w:bidi="ar"/>
        </w:rPr>
        <w:t>/</w:t>
      </w:r>
      <w:r>
        <w:rPr>
          <w:rFonts w:hint="eastAsia" w:ascii="宋体" w:hAnsi="宋体" w:cs="宋体"/>
          <w:color w:val="000000"/>
          <w:kern w:val="0"/>
          <w:szCs w:val="21"/>
          <w:lang w:bidi="ar"/>
        </w:rPr>
        <w:t>作业日期）匹配合同的生效日期与失效日期，校验该业务单据是否在合同效期内；</w:t>
      </w:r>
    </w:p>
    <w:p>
      <w:pPr>
        <w:widowControl/>
        <w:rPr>
          <w:szCs w:val="21"/>
        </w:rPr>
      </w:pPr>
      <w:r>
        <w:rPr>
          <w:rFonts w:hint="eastAsia" w:ascii="宋体" w:hAnsi="宋体" w:cs="宋体"/>
          <w:color w:val="000000"/>
          <w:kern w:val="0"/>
          <w:szCs w:val="21"/>
          <w:lang w:bidi="ar"/>
        </w:rPr>
        <w:t>3）根据业务单据的始发地与目的地匹配合同中线路的起点与终点，获取该线路的结算方式、单价及其他费用价格（如港杂费等）；【在一个合同中，一条线路应该只对应一种结算方式，否则无法匹配】</w:t>
      </w:r>
    </w:p>
    <w:p>
      <w:pPr>
        <w:widowControl/>
        <w:rPr>
          <w:szCs w:val="21"/>
        </w:rPr>
      </w:pPr>
      <w:r>
        <w:rPr>
          <w:rFonts w:hint="eastAsia" w:ascii="宋体" w:hAnsi="宋体" w:cs="宋体"/>
          <w:color w:val="000000"/>
          <w:kern w:val="0"/>
          <w:szCs w:val="21"/>
          <w:lang w:bidi="ar"/>
        </w:rPr>
        <w:t>4）根据上一步获取的结算方式，匹配合同中结算方式对应的计费公式及税率。</w:t>
      </w:r>
    </w:p>
    <w:p>
      <w:pPr>
        <w:widowControl/>
        <w:rPr>
          <w:szCs w:val="21"/>
        </w:rPr>
      </w:pPr>
      <w:r>
        <w:rPr>
          <w:rFonts w:hint="eastAsia" w:ascii="宋体" w:hAnsi="宋体" w:cs="宋体"/>
          <w:color w:val="000000"/>
          <w:kern w:val="0"/>
          <w:szCs w:val="21"/>
          <w:lang w:bidi="ar"/>
        </w:rPr>
        <w:t>5）根据获取到的重量、单价，结合计费公式及税率，得出各条业务数据的结算金额。</w:t>
      </w:r>
    </w:p>
    <w:p>
      <w:pPr>
        <w:widowControl/>
        <w:rPr>
          <w:szCs w:val="21"/>
        </w:rPr>
      </w:pPr>
      <w:r>
        <w:rPr>
          <w:color w:val="000000"/>
          <w:kern w:val="0"/>
          <w:szCs w:val="21"/>
          <w:lang w:bidi="ar"/>
        </w:rPr>
        <w:t>6</w:t>
      </w:r>
      <w:r>
        <w:rPr>
          <w:rFonts w:hint="eastAsia" w:ascii="宋体" w:hAnsi="宋体" w:cs="宋体"/>
          <w:color w:val="000000"/>
          <w:kern w:val="0"/>
          <w:szCs w:val="21"/>
          <w:lang w:bidi="ar"/>
        </w:rPr>
        <w:t>）备注：</w:t>
      </w:r>
      <w:r>
        <w:rPr>
          <w:rFonts w:hint="eastAsia" w:ascii="宋体" w:hAnsi="宋体" w:cs="宋体"/>
          <w:color w:val="000000"/>
          <w:kern w:val="0"/>
          <w:szCs w:val="21"/>
          <w:shd w:val="clear" w:color="auto" w:fill="FFFF00"/>
          <w:lang w:bidi="ar"/>
        </w:rPr>
        <w:t>确认采购系统是否有维护关于入厂物流的合同信息。</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匹配结果（计费数据）：去程单价、返程单价、按重单价、计费公式、税率、其他费用</w:t>
      </w:r>
    </w:p>
    <w:p>
      <w:pPr>
        <w:widowControl/>
        <w:rPr>
          <w:szCs w:val="21"/>
        </w:rPr>
      </w:pPr>
      <w:r>
        <w:rPr>
          <w:rFonts w:hint="eastAsia" w:ascii="宋体" w:hAnsi="宋体" w:cs="宋体"/>
          <w:color w:val="000000"/>
          <w:kern w:val="0"/>
          <w:szCs w:val="21"/>
          <w:lang w:bidi="ar"/>
        </w:rPr>
        <w:t>计费结果：不含税总价、不含税结算总金额、含税结算总金额</w:t>
      </w:r>
    </w:p>
    <w:p>
      <w:pPr>
        <w:widowControl/>
        <w:rPr>
          <w:szCs w:val="21"/>
        </w:rPr>
      </w:pPr>
      <w:r>
        <w:rPr>
          <w:rFonts w:hint="eastAsia" w:ascii="宋体" w:hAnsi="宋体" w:cs="宋体"/>
          <w:color w:val="000000"/>
          <w:kern w:val="0"/>
          <w:szCs w:val="21"/>
          <w:lang w:bidi="ar"/>
        </w:rPr>
        <w:t>不含税结算总金额=不含税总价</w:t>
      </w:r>
      <w:r>
        <w:rPr>
          <w:color w:val="000000"/>
          <w:kern w:val="0"/>
          <w:szCs w:val="21"/>
          <w:lang w:bidi="ar"/>
        </w:rPr>
        <w:t>+</w:t>
      </w:r>
      <w:r>
        <w:rPr>
          <w:rFonts w:hint="eastAsia" w:ascii="宋体" w:hAnsi="宋体" w:cs="宋体"/>
          <w:color w:val="000000"/>
          <w:kern w:val="0"/>
          <w:szCs w:val="21"/>
          <w:lang w:bidi="ar"/>
        </w:rPr>
        <w:t>其他费用</w:t>
      </w:r>
    </w:p>
    <w:p>
      <w:pPr>
        <w:widowControl/>
        <w:rPr>
          <w:szCs w:val="21"/>
        </w:rPr>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widowControl/>
        <w:rPr>
          <w:szCs w:val="21"/>
        </w:rPr>
      </w:pPr>
      <w:r>
        <w:rPr>
          <w:color w:val="000000"/>
          <w:kern w:val="0"/>
          <w:szCs w:val="21"/>
          <w:lang w:bidi="ar"/>
        </w:rPr>
        <w:t> </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4. 按托结算：</w:t>
      </w:r>
    </w:p>
    <w:p>
      <w:pPr>
        <w:widowControl/>
        <w:rPr>
          <w:szCs w:val="21"/>
        </w:rPr>
      </w:pPr>
      <w:r>
        <w:rPr>
          <w:rFonts w:hint="eastAsia" w:ascii="宋体" w:hAnsi="宋体" w:cs="宋体"/>
          <w:color w:val="000000"/>
          <w:kern w:val="0"/>
          <w:szCs w:val="21"/>
          <w:lang w:bidi="ar"/>
        </w:rPr>
        <w:t>计费单据：运单</w:t>
      </w:r>
    </w:p>
    <w:p>
      <w:pPr>
        <w:widowControl/>
        <w:rPr>
          <w:szCs w:val="21"/>
        </w:rPr>
      </w:pPr>
      <w:r>
        <w:rPr>
          <w:rFonts w:hint="eastAsia" w:ascii="宋体" w:hAnsi="宋体" w:cs="宋体"/>
          <w:color w:val="000000"/>
          <w:kern w:val="0"/>
          <w:szCs w:val="21"/>
          <w:lang w:bidi="ar"/>
        </w:rPr>
        <w:t>基础数据：</w:t>
      </w:r>
    </w:p>
    <w:p>
      <w:pPr>
        <w:widowControl/>
        <w:rPr>
          <w:szCs w:val="21"/>
        </w:rPr>
      </w:pPr>
      <w:r>
        <w:rPr>
          <w:rFonts w:hint="eastAsia" w:ascii="宋体" w:hAnsi="宋体" w:cs="宋体"/>
          <w:color w:val="000000"/>
          <w:kern w:val="0"/>
          <w:szCs w:val="21"/>
          <w:lang w:bidi="ar"/>
        </w:rPr>
        <w:t>涉及产品小类：入厂物流</w:t>
      </w:r>
    </w:p>
    <w:p>
      <w:pPr>
        <w:widowControl/>
        <w:rPr>
          <w:szCs w:val="21"/>
        </w:rPr>
      </w:pPr>
      <w:r>
        <w:rPr>
          <w:rFonts w:hint="eastAsia" w:ascii="宋体" w:hAnsi="宋体" w:cs="宋体"/>
          <w:color w:val="000000"/>
          <w:kern w:val="0"/>
          <w:szCs w:val="21"/>
          <w:lang w:bidi="ar"/>
        </w:rPr>
        <w:t>涉及结算单：应付结算单</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运单维度</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业务数据：承运商名称（付方）、公司名称（收方）、合同编号、始发地、目的地、提货日期、托盘数</w:t>
      </w:r>
    </w:p>
    <w:p>
      <w:pPr>
        <w:widowControl/>
        <w:rPr>
          <w:szCs w:val="21"/>
        </w:rPr>
      </w:pPr>
      <w:r>
        <w:rPr>
          <w:rFonts w:hint="eastAsia" w:ascii="宋体" w:hAnsi="宋体" w:cs="宋体"/>
          <w:color w:val="000000"/>
          <w:kern w:val="0"/>
          <w:szCs w:val="21"/>
          <w:lang w:bidi="ar"/>
        </w:rPr>
        <w:t>合同信息：承运商名称（付方）、公司名称（收方）、合同编号、生效日期、失效日期、线路起点、线路终点、结算方式、阶梯计价规则</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2）根据业务单据的提货日期匹配合同的生效日期与失效日期，校验该业务单据是否在合同效期内；</w:t>
      </w:r>
    </w:p>
    <w:p>
      <w:pPr>
        <w:widowControl/>
        <w:rPr>
          <w:szCs w:val="21"/>
        </w:rPr>
      </w:pPr>
      <w:r>
        <w:rPr>
          <w:rFonts w:hint="eastAsia" w:ascii="宋体" w:hAnsi="宋体" w:cs="宋体"/>
          <w:color w:val="000000"/>
          <w:kern w:val="0"/>
          <w:szCs w:val="21"/>
          <w:lang w:bidi="ar"/>
        </w:rPr>
        <w:t>3）根据业务单据的始发地与目的地匹配合同中线路的起点与终点，获取该线路的结算方式、单价及其他费用价格（如港杂费等）；【在一个合同中，一条线路应该只对应一种结算方式，否则无法匹配】</w:t>
      </w:r>
    </w:p>
    <w:p>
      <w:pPr>
        <w:widowControl/>
        <w:rPr>
          <w:szCs w:val="21"/>
        </w:rPr>
      </w:pPr>
      <w:r>
        <w:rPr>
          <w:rFonts w:hint="eastAsia" w:ascii="宋体" w:hAnsi="宋体" w:cs="宋体"/>
          <w:color w:val="000000"/>
          <w:kern w:val="0"/>
          <w:szCs w:val="21"/>
          <w:lang w:bidi="ar"/>
        </w:rPr>
        <w:t>4）根据上一步获取的结算方式，匹配合同中结算方式对应的计费公式及税率。</w:t>
      </w:r>
    </w:p>
    <w:p>
      <w:pPr>
        <w:widowControl/>
        <w:rPr>
          <w:szCs w:val="21"/>
        </w:rPr>
      </w:pPr>
      <w:r>
        <w:rPr>
          <w:color w:val="000000"/>
          <w:kern w:val="0"/>
          <w:szCs w:val="21"/>
          <w:lang w:bidi="ar"/>
        </w:rPr>
        <w:t>5</w:t>
      </w:r>
      <w:r>
        <w:rPr>
          <w:rFonts w:hint="eastAsia" w:ascii="宋体" w:hAnsi="宋体" w:cs="宋体"/>
          <w:color w:val="000000"/>
          <w:kern w:val="0"/>
          <w:szCs w:val="21"/>
          <w:lang w:bidi="ar"/>
        </w:rPr>
        <w:t>）根据获取到的托盘数、托盘体积、托盘重量、单价，结合计费公式及税率，得出各条业务数据的结算金额。</w:t>
      </w:r>
    </w:p>
    <w:p>
      <w:pPr>
        <w:widowControl/>
        <w:rPr>
          <w:szCs w:val="21"/>
        </w:rPr>
      </w:pPr>
      <w:r>
        <w:rPr>
          <w:color w:val="000000"/>
          <w:kern w:val="0"/>
          <w:szCs w:val="21"/>
          <w:lang w:bidi="ar"/>
        </w:rPr>
        <w:t>6</w:t>
      </w:r>
      <w:r>
        <w:rPr>
          <w:rFonts w:hint="eastAsia" w:ascii="宋体" w:hAnsi="宋体" w:cs="宋体"/>
          <w:color w:val="000000"/>
          <w:kern w:val="0"/>
          <w:szCs w:val="21"/>
          <w:lang w:bidi="ar"/>
        </w:rPr>
        <w:t>）备注：需要业务（风神物流</w:t>
      </w:r>
      <w:r>
        <w:rPr>
          <w:color w:val="000000"/>
          <w:kern w:val="0"/>
          <w:szCs w:val="21"/>
          <w:lang w:bidi="ar"/>
        </w:rPr>
        <w:t>-</w:t>
      </w:r>
      <w:r>
        <w:rPr>
          <w:rFonts w:hint="eastAsia" w:ascii="宋体" w:hAnsi="宋体" w:cs="宋体"/>
          <w:color w:val="000000"/>
          <w:kern w:val="0"/>
          <w:szCs w:val="21"/>
          <w:lang w:bidi="ar"/>
        </w:rPr>
        <w:t>调达</w:t>
      </w:r>
      <w:r>
        <w:rPr>
          <w:color w:val="000000"/>
          <w:kern w:val="0"/>
          <w:szCs w:val="21"/>
          <w:lang w:bidi="ar"/>
        </w:rPr>
        <w:t>)</w:t>
      </w:r>
      <w:r>
        <w:rPr>
          <w:rFonts w:hint="eastAsia" w:ascii="宋体" w:hAnsi="宋体" w:cs="宋体"/>
          <w:color w:val="000000"/>
          <w:kern w:val="0"/>
          <w:szCs w:val="21"/>
          <w:lang w:bidi="ar"/>
        </w:rPr>
        <w:t>确认按托结算的逻辑与计费公式。托盘没有去程和返程的概念，在实际业务单据中仅体现为一个总值。确认计算逻辑后，需调整对应的结算模板。</w:t>
      </w:r>
    </w:p>
    <w:p>
      <w:pPr>
        <w:widowControl/>
        <w:rPr>
          <w:rFonts w:ascii="宋体" w:hAnsi="宋体" w:cs="宋体"/>
          <w:color w:val="000000"/>
          <w:kern w:val="0"/>
          <w:szCs w:val="21"/>
          <w:lang w:bidi="ar"/>
        </w:rPr>
      </w:pPr>
      <w:r>
        <w:rPr>
          <w:rFonts w:hint="eastAsia" w:ascii="宋体" w:hAnsi="宋体" w:cs="宋体"/>
          <w:color w:val="000000"/>
          <w:kern w:val="0"/>
          <w:szCs w:val="21"/>
          <w:lang w:bidi="ar"/>
        </w:rPr>
        <w:t>参考：区域公司结算单</w:t>
      </w:r>
      <w:r>
        <w:rPr>
          <w:color w:val="000000"/>
          <w:kern w:val="0"/>
          <w:szCs w:val="21"/>
          <w:lang w:bidi="ar"/>
        </w:rPr>
        <w:t>-</w:t>
      </w:r>
      <w:r>
        <w:rPr>
          <w:rFonts w:hint="eastAsia" w:ascii="宋体" w:hAnsi="宋体" w:cs="宋体"/>
          <w:color w:val="000000"/>
          <w:kern w:val="0"/>
          <w:szCs w:val="21"/>
          <w:lang w:bidi="ar"/>
        </w:rPr>
        <w:t>风神物流</w:t>
      </w:r>
      <w:r>
        <w:rPr>
          <w:color w:val="000000"/>
          <w:kern w:val="0"/>
          <w:szCs w:val="21"/>
          <w:lang w:bidi="ar"/>
        </w:rPr>
        <w:t>-</w:t>
      </w:r>
      <w:r>
        <w:rPr>
          <w:rFonts w:hint="eastAsia" w:ascii="宋体" w:hAnsi="宋体" w:cs="宋体"/>
          <w:color w:val="000000"/>
          <w:kern w:val="0"/>
          <w:szCs w:val="21"/>
          <w:lang w:bidi="ar"/>
        </w:rPr>
        <w:t>《现状调研</w:t>
      </w:r>
      <w:r>
        <w:rPr>
          <w:color w:val="000000"/>
          <w:kern w:val="0"/>
          <w:szCs w:val="21"/>
          <w:lang w:bidi="ar"/>
        </w:rPr>
        <w:t>-</w:t>
      </w:r>
      <w:r>
        <w:rPr>
          <w:rFonts w:hint="eastAsia" w:ascii="宋体" w:hAnsi="宋体" w:cs="宋体"/>
          <w:color w:val="000000"/>
          <w:kern w:val="0"/>
          <w:szCs w:val="21"/>
          <w:lang w:bidi="ar"/>
        </w:rPr>
        <w:t>调达主营业务成本》</w:t>
      </w:r>
      <w:r>
        <w:rPr>
          <w:color w:val="000000"/>
          <w:kern w:val="0"/>
          <w:szCs w:val="21"/>
          <w:lang w:bidi="ar"/>
        </w:rPr>
        <w:t>-</w:t>
      </w:r>
      <w:r>
        <w:rPr>
          <w:rFonts w:hint="eastAsia" w:ascii="宋体" w:hAnsi="宋体" w:cs="宋体"/>
          <w:b/>
          <w:bCs/>
          <w:color w:val="C00000"/>
          <w:kern w:val="0"/>
          <w:szCs w:val="21"/>
          <w:lang w:bidi="ar"/>
        </w:rPr>
        <w:t>附件</w:t>
      </w:r>
      <w:r>
        <w:rPr>
          <w:b/>
          <w:bCs/>
          <w:color w:val="C00000"/>
          <w:kern w:val="0"/>
          <w:szCs w:val="21"/>
          <w:lang w:bidi="ar"/>
        </w:rPr>
        <w:t>49</w:t>
      </w:r>
      <w:r>
        <w:rPr>
          <w:rFonts w:hint="eastAsia" w:ascii="宋体" w:hAnsi="宋体" w:cs="宋体"/>
          <w:color w:val="000000"/>
          <w:kern w:val="0"/>
          <w:szCs w:val="21"/>
          <w:lang w:bidi="ar"/>
        </w:rPr>
        <w:t>、</w:t>
      </w:r>
      <w:r>
        <w:rPr>
          <w:color w:val="000000"/>
          <w:kern w:val="0"/>
          <w:szCs w:val="21"/>
          <w:lang w:bidi="ar"/>
        </w:rPr>
        <w:t>50</w:t>
      </w:r>
      <w:r>
        <w:rPr>
          <w:rFonts w:hint="eastAsia" w:ascii="宋体" w:hAnsi="宋体" w:cs="宋体"/>
          <w:color w:val="000000"/>
          <w:kern w:val="0"/>
          <w:szCs w:val="21"/>
          <w:lang w:bidi="ar"/>
        </w:rPr>
        <w:t>、</w:t>
      </w:r>
      <w:r>
        <w:rPr>
          <w:color w:val="000000"/>
          <w:kern w:val="0"/>
          <w:szCs w:val="21"/>
          <w:lang w:bidi="ar"/>
        </w:rPr>
        <w:t>53</w:t>
      </w:r>
      <w:r>
        <w:rPr>
          <w:rFonts w:hint="eastAsia" w:ascii="宋体" w:hAnsi="宋体" w:cs="宋体"/>
          <w:color w:val="000000"/>
          <w:kern w:val="0"/>
          <w:szCs w:val="21"/>
          <w:lang w:bidi="ar"/>
        </w:rPr>
        <w:t>、</w:t>
      </w:r>
      <w:r>
        <w:rPr>
          <w:color w:val="000000"/>
          <w:kern w:val="0"/>
          <w:szCs w:val="21"/>
          <w:lang w:bidi="ar"/>
        </w:rPr>
        <w:t>56</w:t>
      </w:r>
      <w:r>
        <w:rPr>
          <w:rFonts w:hint="eastAsia" w:ascii="宋体" w:hAnsi="宋体" w:cs="宋体"/>
          <w:color w:val="000000"/>
          <w:kern w:val="0"/>
          <w:szCs w:val="21"/>
          <w:lang w:bidi="ar"/>
        </w:rPr>
        <w:t>；</w:t>
      </w:r>
    </w:p>
    <w:p>
      <w:r>
        <w:rPr>
          <w:rFonts w:hint="eastAsia"/>
        </w:rPr>
        <w:t>《备件物流-主机厂-运输模板一，参考区域公司结算单-广州飞梭云-收入附件-附件11-奥托立夫上传账单》</w:t>
      </w:r>
    </w:p>
    <w:p>
      <w:pPr>
        <w:widowControl/>
        <w:rPr>
          <w:rFonts w:ascii="宋体" w:hAnsi="宋体" w:cs="宋体"/>
          <w:b/>
          <w:bCs/>
          <w:color w:val="000000"/>
          <w:kern w:val="0"/>
          <w:szCs w:val="21"/>
          <w:lang w:bidi="ar"/>
        </w:rPr>
      </w:pPr>
    </w:p>
    <w:p>
      <w:pPr>
        <w:widowControl/>
        <w:rPr>
          <w:rFonts w:ascii="宋体" w:hAnsi="宋体" w:cs="宋体"/>
          <w:color w:val="000000"/>
          <w:kern w:val="0"/>
          <w:szCs w:val="21"/>
          <w:lang w:bidi="ar"/>
        </w:rPr>
      </w:pPr>
      <w:r>
        <w:rPr>
          <w:rFonts w:hint="eastAsia" w:ascii="宋体" w:hAnsi="宋体" w:cs="宋体"/>
          <w:color w:val="000000"/>
          <w:kern w:val="0"/>
          <w:szCs w:val="21"/>
          <w:lang w:bidi="ar"/>
        </w:rPr>
        <w:t xml:space="preserve">      </w:t>
      </w:r>
    </w:p>
    <w:p>
      <w:pPr>
        <w:widowControl/>
        <w:rPr>
          <w:szCs w:val="21"/>
        </w:rPr>
      </w:pPr>
      <w:r>
        <w:rPr>
          <w:rFonts w:hint="eastAsia" w:ascii="宋体" w:hAnsi="宋体" w:cs="宋体"/>
          <w:color w:val="000000"/>
          <w:kern w:val="0"/>
          <w:szCs w:val="21"/>
          <w:lang w:bidi="ar"/>
        </w:rPr>
        <w:t> </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匹配结果（计费数据）：托盘单价、计费公式、税率、其他费用</w:t>
      </w:r>
    </w:p>
    <w:p>
      <w:pPr>
        <w:widowControl/>
        <w:rPr>
          <w:szCs w:val="21"/>
        </w:rPr>
      </w:pPr>
      <w:r>
        <w:rPr>
          <w:rFonts w:hint="eastAsia" w:ascii="宋体" w:hAnsi="宋体" w:cs="宋体"/>
          <w:color w:val="000000"/>
          <w:kern w:val="0"/>
          <w:szCs w:val="21"/>
          <w:lang w:bidi="ar"/>
        </w:rPr>
        <w:t>计费结果：不含税总价、不含税结算总金额、含税结算总金额</w:t>
      </w:r>
    </w:p>
    <w:p>
      <w:pPr>
        <w:widowControl/>
        <w:rPr>
          <w:szCs w:val="21"/>
        </w:rPr>
      </w:pPr>
      <w:r>
        <w:rPr>
          <w:rFonts w:hint="eastAsia" w:ascii="宋体" w:hAnsi="宋体" w:cs="宋体"/>
          <w:color w:val="000000"/>
          <w:kern w:val="0"/>
          <w:szCs w:val="21"/>
          <w:lang w:bidi="ar"/>
        </w:rPr>
        <w:t>不含税结算总金额=托盘单价</w:t>
      </w:r>
      <w:r>
        <w:rPr>
          <w:color w:val="000000"/>
          <w:kern w:val="0"/>
          <w:szCs w:val="21"/>
          <w:lang w:bidi="ar"/>
        </w:rPr>
        <w:t>*</w:t>
      </w:r>
      <w:r>
        <w:rPr>
          <w:rFonts w:hint="eastAsia" w:ascii="宋体" w:hAnsi="宋体" w:cs="宋体"/>
          <w:color w:val="000000"/>
          <w:kern w:val="0"/>
          <w:szCs w:val="21"/>
          <w:lang w:bidi="ar"/>
        </w:rPr>
        <w:t>托盘数量+其他费用</w:t>
      </w:r>
    </w:p>
    <w:p>
      <w:pPr>
        <w:widowControl/>
        <w:rPr>
          <w:szCs w:val="21"/>
        </w:rPr>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5. 按趟结算：</w:t>
      </w:r>
    </w:p>
    <w:p>
      <w:pPr>
        <w:widowControl/>
        <w:rPr>
          <w:szCs w:val="21"/>
        </w:rPr>
      </w:pPr>
      <w:r>
        <w:rPr>
          <w:rFonts w:hint="eastAsia" w:ascii="宋体" w:hAnsi="宋体" w:cs="宋体"/>
          <w:color w:val="000000"/>
          <w:kern w:val="0"/>
          <w:szCs w:val="21"/>
          <w:lang w:bidi="ar"/>
        </w:rPr>
        <w:t>计费单据：运单</w:t>
      </w:r>
    </w:p>
    <w:p>
      <w:pPr>
        <w:widowControl/>
        <w:rPr>
          <w:szCs w:val="21"/>
        </w:rPr>
      </w:pPr>
      <w:r>
        <w:rPr>
          <w:rFonts w:hint="eastAsia" w:ascii="宋体" w:hAnsi="宋体" w:cs="宋体"/>
          <w:color w:val="000000"/>
          <w:kern w:val="0"/>
          <w:szCs w:val="21"/>
          <w:lang w:bidi="ar"/>
        </w:rPr>
        <w:t>基础数据：车型指定能源类型、公共费率</w:t>
      </w:r>
      <w:r>
        <w:rPr>
          <w:color w:val="000000"/>
          <w:kern w:val="0"/>
          <w:szCs w:val="21"/>
          <w:lang w:bidi="ar"/>
        </w:rPr>
        <w:t>-</w:t>
      </w:r>
      <w:r>
        <w:rPr>
          <w:rFonts w:hint="eastAsia" w:ascii="宋体" w:hAnsi="宋体" w:cs="宋体"/>
          <w:color w:val="000000"/>
          <w:kern w:val="0"/>
          <w:szCs w:val="21"/>
          <w:lang w:bidi="ar"/>
        </w:rPr>
        <w:t>油补、城市能源价格、承运商月度考评</w:t>
      </w:r>
    </w:p>
    <w:p>
      <w:pPr>
        <w:widowControl/>
        <w:rPr>
          <w:szCs w:val="21"/>
        </w:rPr>
      </w:pPr>
      <w:r>
        <w:rPr>
          <w:rFonts w:hint="eastAsia" w:ascii="宋体" w:hAnsi="宋体" w:cs="宋体"/>
          <w:color w:val="000000"/>
          <w:kern w:val="0"/>
          <w:szCs w:val="21"/>
          <w:lang w:bidi="ar"/>
        </w:rPr>
        <w:t>涉及产品小类：入厂物流、备件物流</w:t>
      </w:r>
    </w:p>
    <w:p>
      <w:pPr>
        <w:widowControl/>
        <w:rPr>
          <w:szCs w:val="21"/>
        </w:rPr>
      </w:pPr>
      <w:r>
        <w:rPr>
          <w:rFonts w:hint="eastAsia" w:ascii="宋体" w:hAnsi="宋体" w:cs="宋体"/>
          <w:color w:val="000000"/>
          <w:kern w:val="0"/>
          <w:szCs w:val="21"/>
          <w:lang w:bidi="ar"/>
        </w:rPr>
        <w:t>涉及结算单：应付结算单</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运单维度，应付结算单</w:t>
      </w:r>
      <w:r>
        <w:rPr>
          <w:color w:val="000000"/>
          <w:kern w:val="0"/>
          <w:szCs w:val="21"/>
          <w:lang w:bidi="ar"/>
        </w:rPr>
        <w:t>-</w:t>
      </w:r>
      <w:r>
        <w:rPr>
          <w:rFonts w:hint="eastAsia" w:ascii="宋体" w:hAnsi="宋体" w:cs="宋体"/>
          <w:color w:val="000000"/>
          <w:kern w:val="0"/>
          <w:szCs w:val="21"/>
          <w:lang w:bidi="ar"/>
        </w:rPr>
        <w:t>备件物流</w:t>
      </w:r>
      <w:r>
        <w:rPr>
          <w:color w:val="000000"/>
          <w:kern w:val="0"/>
          <w:szCs w:val="21"/>
          <w:lang w:bidi="ar"/>
        </w:rPr>
        <w:t>-</w:t>
      </w:r>
      <w:r>
        <w:rPr>
          <w:rFonts w:hint="eastAsia" w:ascii="宋体" w:hAnsi="宋体" w:cs="宋体"/>
          <w:color w:val="000000"/>
          <w:kern w:val="0"/>
          <w:szCs w:val="21"/>
          <w:lang w:bidi="ar"/>
        </w:rPr>
        <w:t>按趟</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业务数据：承运商名称（付方）、公司名称（收方）、合同编号、始发地、目的地、交付时间、趟次、车型、司机人数、运输模式</w:t>
      </w:r>
    </w:p>
    <w:p>
      <w:pPr>
        <w:widowControl/>
        <w:rPr>
          <w:szCs w:val="21"/>
        </w:rPr>
      </w:pPr>
      <w:r>
        <w:rPr>
          <w:rFonts w:hint="eastAsia" w:ascii="宋体" w:hAnsi="宋体" w:cs="宋体"/>
          <w:color w:val="000000"/>
          <w:kern w:val="0"/>
          <w:szCs w:val="21"/>
          <w:lang w:bidi="ar"/>
        </w:rPr>
        <w:t>合同信息：承运商名称（付方）、公司名称（收方）、合同编号、生效日期、失效日期、线路起点、线路终点、结算方式、阶梯计价规则</w:t>
      </w:r>
    </w:p>
    <w:p>
      <w:pPr>
        <w:widowControl/>
        <w:rPr>
          <w:szCs w:val="21"/>
        </w:rPr>
      </w:pPr>
      <w:r>
        <w:rPr>
          <w:rFonts w:hint="eastAsia" w:ascii="宋体" w:hAnsi="宋体" w:cs="宋体"/>
          <w:color w:val="000000"/>
          <w:kern w:val="0"/>
          <w:szCs w:val="21"/>
          <w:lang w:bidi="ar"/>
        </w:rPr>
        <w:t>基础数据：承运商名称（付方）、公司名称（收方）、当期油价、基准油价、浮动值、油补率</w:t>
      </w:r>
    </w:p>
    <w:p>
      <w:pPr>
        <w:widowControl/>
        <w:rPr>
          <w:szCs w:val="21"/>
        </w:rPr>
      </w:pPr>
      <w:r>
        <w:rPr>
          <w:rFonts w:hint="eastAsia" w:ascii="宋体" w:hAnsi="宋体" w:cs="宋体"/>
          <w:color w:val="000000"/>
          <w:kern w:val="0"/>
          <w:szCs w:val="21"/>
          <w:lang w:bidi="ar"/>
        </w:rPr>
        <w:t>、考核月度、承运商、归属公司、总分</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2）根据业务单据的交付时间匹配合同的生效日期与失效日期，校验该业务单据是否在合同效期内；</w:t>
      </w:r>
    </w:p>
    <w:p>
      <w:pPr>
        <w:widowControl/>
        <w:rPr>
          <w:szCs w:val="21"/>
        </w:rPr>
      </w:pPr>
      <w:r>
        <w:rPr>
          <w:rFonts w:hint="eastAsia" w:ascii="宋体" w:hAnsi="宋体" w:cs="宋体"/>
          <w:color w:val="000000"/>
          <w:kern w:val="0"/>
          <w:szCs w:val="21"/>
          <w:lang w:bidi="ar"/>
        </w:rPr>
        <w:t>3）根据业务单据的始发地与目的地匹配合同中线路的起点与终点，当结算方式为</w:t>
      </w:r>
      <w:r>
        <w:rPr>
          <w:color w:val="000000"/>
          <w:kern w:val="0"/>
          <w:szCs w:val="21"/>
          <w:lang w:bidi="ar"/>
        </w:rPr>
        <w:t>“</w:t>
      </w:r>
      <w:r>
        <w:rPr>
          <w:rFonts w:hint="eastAsia" w:ascii="宋体" w:hAnsi="宋体" w:cs="宋体"/>
          <w:color w:val="000000"/>
          <w:kern w:val="0"/>
          <w:szCs w:val="21"/>
          <w:lang w:bidi="ar"/>
        </w:rPr>
        <w:t>按趟</w:t>
      </w:r>
      <w:r>
        <w:rPr>
          <w:color w:val="000000"/>
          <w:kern w:val="0"/>
          <w:szCs w:val="21"/>
          <w:lang w:bidi="ar"/>
        </w:rPr>
        <w:t>”</w:t>
      </w:r>
      <w:r>
        <w:rPr>
          <w:rFonts w:hint="eastAsia" w:ascii="宋体" w:hAnsi="宋体" w:cs="宋体"/>
          <w:color w:val="000000"/>
          <w:kern w:val="0"/>
          <w:szCs w:val="21"/>
          <w:lang w:bidi="ar"/>
        </w:rPr>
        <w:t>时，增加运输模式、车型和司机数量作为判断条件，找到该线路的结算方式、单价及其他费用价格（如港杂费等）；【在一个合同中，一条线路应该只对应一种结算方式，否则无法匹配】</w:t>
      </w:r>
    </w:p>
    <w:p>
      <w:pPr>
        <w:widowControl/>
        <w:rPr>
          <w:szCs w:val="21"/>
        </w:rPr>
      </w:pPr>
      <w:r>
        <w:rPr>
          <w:rFonts w:hint="eastAsia" w:ascii="宋体" w:hAnsi="宋体" w:cs="宋体"/>
          <w:color w:val="000000"/>
          <w:kern w:val="0"/>
          <w:szCs w:val="21"/>
          <w:lang w:bidi="ar"/>
        </w:rPr>
        <w:t>4）根据上一步获取的结算方式，匹配合同中结算方式对应的计费公式及税率。</w:t>
      </w:r>
    </w:p>
    <w:p>
      <w:pPr>
        <w:widowControl/>
        <w:rPr>
          <w:szCs w:val="21"/>
        </w:rPr>
      </w:pPr>
      <w:r>
        <w:rPr>
          <w:rFonts w:hint="eastAsia" w:ascii="宋体" w:hAnsi="宋体" w:cs="宋体"/>
          <w:color w:val="000000"/>
          <w:kern w:val="0"/>
          <w:szCs w:val="21"/>
          <w:lang w:bidi="ar"/>
        </w:rPr>
        <w:t>5）根据获取到的趟次、单价，结合计费公式及税率，得出各条业务数据的结算金额。</w:t>
      </w:r>
    </w:p>
    <w:p>
      <w:pPr>
        <w:widowControl/>
        <w:rPr>
          <w:szCs w:val="21"/>
        </w:rPr>
      </w:pPr>
      <w:r>
        <w:rPr>
          <w:color w:val="000000"/>
          <w:kern w:val="0"/>
          <w:szCs w:val="21"/>
          <w:lang w:bidi="ar"/>
        </w:rPr>
        <w:t>6）</w:t>
      </w:r>
      <w:r>
        <w:rPr>
          <w:rFonts w:hint="eastAsia" w:ascii="宋体" w:hAnsi="宋体" w:cs="宋体"/>
          <w:color w:val="000000"/>
          <w:kern w:val="0"/>
          <w:szCs w:val="21"/>
          <w:lang w:bidi="ar"/>
        </w:rPr>
        <w:t>根据业务单据上的收方、付方匹配公共费率表</w:t>
      </w:r>
      <w:r>
        <w:rPr>
          <w:color w:val="000000"/>
          <w:kern w:val="0"/>
          <w:szCs w:val="21"/>
          <w:lang w:bidi="ar"/>
        </w:rPr>
        <w:t>-</w:t>
      </w:r>
      <w:r>
        <w:rPr>
          <w:rFonts w:hint="eastAsia" w:ascii="宋体" w:hAnsi="宋体" w:cs="宋体"/>
          <w:color w:val="000000"/>
          <w:kern w:val="0"/>
          <w:szCs w:val="21"/>
          <w:lang w:bidi="ar"/>
        </w:rPr>
        <w:t>油补的收方及付方，获取该业务匹配的油补数据（当期油价、基准油价、浮动值、油补率），根据计费公式得出燃油补贴返还金额；</w:t>
      </w:r>
    </w:p>
    <w:p>
      <w:pPr>
        <w:widowControl/>
        <w:rPr>
          <w:szCs w:val="21"/>
        </w:rPr>
      </w:pPr>
      <w:r>
        <w:rPr>
          <w:color w:val="000000"/>
          <w:kern w:val="0"/>
          <w:szCs w:val="21"/>
          <w:lang w:bidi="ar"/>
        </w:rPr>
        <w:t>7）</w:t>
      </w:r>
      <w:r>
        <w:rPr>
          <w:rFonts w:hint="eastAsia" w:ascii="宋体" w:hAnsi="宋体" w:cs="宋体"/>
          <w:color w:val="000000"/>
          <w:kern w:val="0"/>
          <w:szCs w:val="21"/>
          <w:lang w:bidi="ar"/>
        </w:rPr>
        <w:t>若运输系统传输的考核数据为分数，业财系统则根据业务单据的公司及承运商名称匹配到基础数据</w:t>
      </w:r>
      <w:r>
        <w:rPr>
          <w:color w:val="000000"/>
          <w:kern w:val="0"/>
          <w:szCs w:val="21"/>
          <w:lang w:bidi="ar"/>
        </w:rPr>
        <w:t>-</w:t>
      </w:r>
      <w:r>
        <w:rPr>
          <w:rFonts w:hint="eastAsia" w:ascii="宋体" w:hAnsi="宋体" w:cs="宋体"/>
          <w:color w:val="000000"/>
          <w:kern w:val="0"/>
          <w:szCs w:val="21"/>
          <w:lang w:bidi="ar"/>
        </w:rPr>
        <w:t>承运商月度考评中的归属公司及承运商，再根据业务单据上的交付时间匹配到基础数据中对应的考核月度；【同一个归属公司下的同一个承运商，一个月仅应对应一条考评数据】根据对应的考核数据中的总分，匹配合同中的计算公式，得出考核扣款总金额；</w:t>
      </w:r>
    </w:p>
    <w:p>
      <w:pPr>
        <w:widowControl/>
        <w:rPr>
          <w:szCs w:val="21"/>
        </w:rPr>
      </w:pPr>
      <w:r>
        <w:rPr>
          <w:color w:val="000000"/>
          <w:kern w:val="0"/>
          <w:szCs w:val="21"/>
          <w:lang w:bidi="ar"/>
        </w:rPr>
        <w:t>8）</w:t>
      </w:r>
      <w:r>
        <w:rPr>
          <w:rFonts w:hint="eastAsia" w:ascii="宋体" w:hAnsi="宋体" w:cs="宋体"/>
          <w:color w:val="000000"/>
          <w:kern w:val="0"/>
          <w:szCs w:val="21"/>
          <w:lang w:bidi="ar"/>
        </w:rPr>
        <w:t>若运输系统传输的考核数据为金额，业财系统则根据业务单据的公司及承运商名称匹配到基础数据</w:t>
      </w:r>
      <w:r>
        <w:rPr>
          <w:color w:val="000000"/>
          <w:kern w:val="0"/>
          <w:szCs w:val="21"/>
          <w:lang w:bidi="ar"/>
        </w:rPr>
        <w:t>-</w:t>
      </w:r>
      <w:r>
        <w:rPr>
          <w:rFonts w:hint="eastAsia" w:ascii="宋体" w:hAnsi="宋体" w:cs="宋体"/>
          <w:color w:val="000000"/>
          <w:kern w:val="0"/>
          <w:szCs w:val="21"/>
          <w:lang w:bidi="ar"/>
        </w:rPr>
        <w:t>承运商月度考评中的归属公司及承运商，再根据业务单据上的交付时间匹配到基础数据中对应的考核月度；【同一个归属公司下的同一个承运商，一个月仅应对应一条考评数据】根据对应的考核数据中的考核扣款总金额；</w:t>
      </w:r>
    </w:p>
    <w:p>
      <w:pPr>
        <w:widowControl/>
        <w:rPr>
          <w:szCs w:val="21"/>
        </w:rPr>
      </w:pPr>
      <w:r>
        <w:rPr>
          <w:color w:val="000000"/>
          <w:kern w:val="0"/>
          <w:szCs w:val="21"/>
          <w:lang w:bidi="ar"/>
        </w:rPr>
        <w:t>9</w:t>
      </w:r>
      <w:r>
        <w:rPr>
          <w:rFonts w:hint="eastAsia" w:ascii="宋体" w:hAnsi="宋体" w:cs="宋体"/>
          <w:color w:val="000000"/>
          <w:kern w:val="0"/>
          <w:szCs w:val="21"/>
          <w:lang w:bidi="ar"/>
        </w:rPr>
        <w:t>）在两个结算模板中，运输模式（即是否为单边</w:t>
      </w:r>
      <w:r>
        <w:rPr>
          <w:color w:val="000000"/>
          <w:kern w:val="0"/>
          <w:szCs w:val="21"/>
          <w:lang w:bidi="ar"/>
        </w:rPr>
        <w:t>/</w:t>
      </w:r>
      <w:r>
        <w:rPr>
          <w:rFonts w:hint="eastAsia" w:ascii="宋体" w:hAnsi="宋体" w:cs="宋体"/>
          <w:color w:val="000000"/>
          <w:kern w:val="0"/>
          <w:szCs w:val="21"/>
          <w:lang w:bidi="ar"/>
        </w:rPr>
        <w:t>双边）影响按趟单价，所以要在匹配合同价格时，根据运输模式找到最匹配的线路。</w:t>
      </w:r>
    </w:p>
    <w:p>
      <w:pPr>
        <w:widowControl/>
        <w:rPr>
          <w:szCs w:val="21"/>
        </w:rPr>
      </w:pPr>
      <w:r>
        <w:rPr>
          <w:rFonts w:hint="eastAsia" w:ascii="宋体" w:hAnsi="宋体" w:cs="宋体"/>
          <w:color w:val="000000"/>
          <w:kern w:val="0"/>
          <w:szCs w:val="21"/>
          <w:lang w:bidi="ar"/>
        </w:rPr>
        <w:t>参考：区域公司结算单</w:t>
      </w:r>
      <w:r>
        <w:rPr>
          <w:color w:val="000000"/>
          <w:kern w:val="0"/>
          <w:szCs w:val="21"/>
          <w:lang w:bidi="ar"/>
        </w:rPr>
        <w:t>-</w:t>
      </w:r>
      <w:r>
        <w:rPr>
          <w:rFonts w:hint="eastAsia" w:ascii="宋体" w:hAnsi="宋体" w:cs="宋体"/>
          <w:color w:val="000000"/>
          <w:kern w:val="0"/>
          <w:szCs w:val="21"/>
          <w:lang w:bidi="ar"/>
        </w:rPr>
        <w:t>武汉车城</w:t>
      </w:r>
      <w:r>
        <w:rPr>
          <w:color w:val="000000"/>
          <w:kern w:val="0"/>
          <w:szCs w:val="21"/>
          <w:lang w:bidi="ar"/>
        </w:rPr>
        <w:t>-</w:t>
      </w:r>
      <w:r>
        <w:rPr>
          <w:rFonts w:hint="eastAsia" w:ascii="宋体" w:hAnsi="宋体" w:cs="宋体"/>
          <w:color w:val="000000"/>
          <w:kern w:val="0"/>
          <w:szCs w:val="21"/>
          <w:lang w:bidi="ar"/>
        </w:rPr>
        <w:t>《附件</w:t>
      </w:r>
      <w:r>
        <w:rPr>
          <w:color w:val="000000"/>
          <w:kern w:val="0"/>
          <w:szCs w:val="21"/>
          <w:lang w:bidi="ar"/>
        </w:rPr>
        <w:t>2-</w:t>
      </w:r>
      <w:r>
        <w:rPr>
          <w:rFonts w:hint="eastAsia" w:ascii="宋体" w:hAnsi="宋体" w:cs="宋体"/>
          <w:color w:val="000000"/>
          <w:kern w:val="0"/>
          <w:szCs w:val="21"/>
          <w:lang w:bidi="ar"/>
        </w:rPr>
        <w:t>成本结算明细表（入厂物流）》</w:t>
      </w:r>
      <w:r>
        <w:rPr>
          <w:color w:val="000000"/>
          <w:kern w:val="0"/>
          <w:szCs w:val="21"/>
          <w:lang w:bidi="ar"/>
        </w:rPr>
        <w:t>-</w:t>
      </w:r>
      <w:r>
        <w:rPr>
          <w:rFonts w:hint="eastAsia" w:ascii="宋体" w:hAnsi="宋体" w:cs="宋体"/>
          <w:color w:val="000000"/>
          <w:kern w:val="0"/>
          <w:szCs w:val="21"/>
          <w:lang w:bidi="ar"/>
        </w:rPr>
        <w:t>结算类型</w:t>
      </w:r>
      <w:r>
        <w:rPr>
          <w:color w:val="000000"/>
          <w:kern w:val="0"/>
          <w:szCs w:val="21"/>
          <w:lang w:bidi="ar"/>
        </w:rPr>
        <w:t>13</w:t>
      </w:r>
      <w:r>
        <w:rPr>
          <w:rFonts w:hint="eastAsia" w:ascii="宋体" w:hAnsi="宋体" w:cs="宋体"/>
          <w:color w:val="000000"/>
          <w:kern w:val="0"/>
          <w:szCs w:val="21"/>
          <w:lang w:bidi="ar"/>
        </w:rPr>
        <w:t>（</w:t>
      </w:r>
      <w:r>
        <w:rPr>
          <w:color w:val="000000"/>
          <w:kern w:val="0"/>
          <w:szCs w:val="21"/>
          <w:lang w:bidi="ar"/>
        </w:rPr>
        <w:t>DFPV</w:t>
      </w:r>
      <w:r>
        <w:rPr>
          <w:rFonts w:hint="eastAsia" w:ascii="宋体" w:hAnsi="宋体" w:cs="宋体"/>
          <w:color w:val="000000"/>
          <w:kern w:val="0"/>
          <w:szCs w:val="21"/>
          <w:lang w:bidi="ar"/>
        </w:rPr>
        <w:t>明顺达</w:t>
      </w:r>
      <w:r>
        <w:rPr>
          <w:color w:val="000000"/>
          <w:kern w:val="0"/>
          <w:szCs w:val="21"/>
          <w:lang w:bidi="ar"/>
        </w:rPr>
        <w:t>-</w:t>
      </w:r>
      <w:r>
        <w:rPr>
          <w:rFonts w:hint="eastAsia" w:ascii="宋体" w:hAnsi="宋体" w:cs="宋体"/>
          <w:color w:val="000000"/>
          <w:kern w:val="0"/>
          <w:szCs w:val="21"/>
          <w:lang w:bidi="ar"/>
        </w:rPr>
        <w:t>紧急运输按趟）</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匹配结果（计费数据）：按趟单价、计费公式、税率、其他费用</w:t>
      </w:r>
    </w:p>
    <w:p>
      <w:pPr>
        <w:widowControl/>
        <w:rPr>
          <w:szCs w:val="21"/>
        </w:rPr>
      </w:pPr>
      <w:r>
        <w:rPr>
          <w:rFonts w:hint="eastAsia" w:ascii="宋体" w:hAnsi="宋体" w:cs="宋体"/>
          <w:color w:val="000000"/>
          <w:kern w:val="0"/>
          <w:szCs w:val="21"/>
          <w:lang w:bidi="ar"/>
        </w:rPr>
        <w:t>计费结果：不含税结算总金额、含税结算总金额</w:t>
      </w:r>
    </w:p>
    <w:p>
      <w:pPr>
        <w:widowControl/>
        <w:rPr>
          <w:szCs w:val="21"/>
        </w:rPr>
      </w:pPr>
      <w:r>
        <w:rPr>
          <w:rFonts w:hint="eastAsia" w:ascii="宋体" w:hAnsi="宋体" w:cs="宋体"/>
          <w:color w:val="000000"/>
          <w:kern w:val="0"/>
          <w:szCs w:val="21"/>
          <w:lang w:bidi="ar"/>
        </w:rPr>
        <w:t>含税结算总金额=按趟单价</w:t>
      </w:r>
      <w:r>
        <w:rPr>
          <w:color w:val="000000"/>
          <w:kern w:val="0"/>
          <w:szCs w:val="21"/>
          <w:lang w:bidi="ar"/>
        </w:rPr>
        <w:t>*</w:t>
      </w:r>
      <w:r>
        <w:rPr>
          <w:rFonts w:hint="eastAsia" w:ascii="宋体" w:hAnsi="宋体" w:cs="宋体"/>
          <w:color w:val="000000"/>
          <w:kern w:val="0"/>
          <w:szCs w:val="21"/>
          <w:lang w:bidi="ar"/>
        </w:rPr>
        <w:t>趟次+其他费用</w:t>
      </w:r>
    </w:p>
    <w:p>
      <w:pPr>
        <w:widowControl/>
        <w:rPr>
          <w:szCs w:val="21"/>
        </w:rPr>
      </w:pPr>
      <w:r>
        <w:rPr>
          <w:color w:val="000000"/>
          <w:kern w:val="0"/>
          <w:szCs w:val="21"/>
          <w:lang w:bidi="ar"/>
        </w:rPr>
        <w:t>              =</w:t>
      </w:r>
      <w:r>
        <w:rPr>
          <w:rFonts w:hint="eastAsia" w:ascii="宋体" w:hAnsi="宋体" w:cs="宋体"/>
          <w:color w:val="000000"/>
          <w:kern w:val="0"/>
          <w:szCs w:val="21"/>
          <w:lang w:bidi="ar"/>
        </w:rPr>
        <w:t>按趟单价（趟次为</w:t>
      </w:r>
      <w:r>
        <w:rPr>
          <w:color w:val="000000"/>
          <w:kern w:val="0"/>
          <w:szCs w:val="21"/>
          <w:lang w:bidi="ar"/>
        </w:rPr>
        <w:t>1</w:t>
      </w:r>
      <w:r>
        <w:rPr>
          <w:rFonts w:hint="eastAsia" w:ascii="宋体" w:hAnsi="宋体" w:cs="宋体"/>
          <w:color w:val="000000"/>
          <w:kern w:val="0"/>
          <w:szCs w:val="21"/>
          <w:lang w:bidi="ar"/>
        </w:rPr>
        <w:t>）</w:t>
      </w:r>
      <w:r>
        <w:rPr>
          <w:color w:val="000000"/>
          <w:kern w:val="0"/>
          <w:szCs w:val="21"/>
          <w:lang w:bidi="ar"/>
        </w:rPr>
        <w:t>+</w:t>
      </w:r>
      <w:r>
        <w:rPr>
          <w:rFonts w:hint="eastAsia" w:ascii="宋体" w:hAnsi="宋体" w:cs="宋体"/>
          <w:color w:val="000000"/>
          <w:kern w:val="0"/>
          <w:szCs w:val="21"/>
          <w:lang w:bidi="ar"/>
        </w:rPr>
        <w:t>其他费用</w:t>
      </w:r>
    </w:p>
    <w:p>
      <w:pPr>
        <w:widowControl/>
        <w:rPr>
          <w:szCs w:val="21"/>
        </w:rPr>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6. 按柜结算：</w:t>
      </w:r>
    </w:p>
    <w:p>
      <w:pPr>
        <w:widowControl/>
        <w:rPr>
          <w:szCs w:val="21"/>
        </w:rPr>
      </w:pPr>
      <w:r>
        <w:rPr>
          <w:rFonts w:hint="eastAsia" w:ascii="宋体" w:hAnsi="宋体" w:cs="宋体"/>
          <w:color w:val="000000"/>
          <w:kern w:val="0"/>
          <w:szCs w:val="21"/>
          <w:lang w:bidi="ar"/>
        </w:rPr>
        <w:t>计费单据：运单</w:t>
      </w:r>
    </w:p>
    <w:p>
      <w:pPr>
        <w:widowControl/>
        <w:rPr>
          <w:szCs w:val="21"/>
        </w:rPr>
      </w:pPr>
      <w:r>
        <w:rPr>
          <w:rFonts w:hint="eastAsia" w:ascii="宋体" w:hAnsi="宋体" w:cs="宋体"/>
          <w:color w:val="000000"/>
          <w:kern w:val="0"/>
          <w:szCs w:val="21"/>
          <w:lang w:bidi="ar"/>
        </w:rPr>
        <w:t>基础数据：承运商月度考评</w:t>
      </w:r>
    </w:p>
    <w:p>
      <w:pPr>
        <w:widowControl/>
        <w:rPr>
          <w:szCs w:val="21"/>
        </w:rPr>
      </w:pPr>
      <w:r>
        <w:rPr>
          <w:rFonts w:hint="eastAsia" w:ascii="宋体" w:hAnsi="宋体" w:cs="宋体"/>
          <w:color w:val="000000"/>
          <w:kern w:val="0"/>
          <w:szCs w:val="21"/>
          <w:lang w:bidi="ar"/>
        </w:rPr>
        <w:t>涉及产品小类：入厂物流</w:t>
      </w:r>
    </w:p>
    <w:p>
      <w:pPr>
        <w:widowControl/>
        <w:rPr>
          <w:szCs w:val="21"/>
        </w:rPr>
      </w:pPr>
      <w:r>
        <w:rPr>
          <w:rFonts w:hint="eastAsia" w:ascii="宋体" w:hAnsi="宋体" w:cs="宋体"/>
          <w:color w:val="000000"/>
          <w:kern w:val="0"/>
          <w:szCs w:val="21"/>
          <w:lang w:bidi="ar"/>
        </w:rPr>
        <w:t>涉及结算单：入厂物流</w:t>
      </w:r>
      <w:r>
        <w:rPr>
          <w:color w:val="000000"/>
          <w:kern w:val="0"/>
          <w:szCs w:val="21"/>
          <w:lang w:bidi="ar"/>
        </w:rPr>
        <w:t>-</w:t>
      </w:r>
      <w:r>
        <w:rPr>
          <w:rFonts w:hint="eastAsia" w:ascii="宋体" w:hAnsi="宋体" w:cs="宋体"/>
          <w:color w:val="000000"/>
          <w:kern w:val="0"/>
          <w:szCs w:val="21"/>
          <w:lang w:bidi="ar"/>
        </w:rPr>
        <w:t>运单维度</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业务数据：承运商名称（付方）、公司名称（收方）、合同编号、始发地、目的地、交付时间（运单发车时间）</w:t>
      </w:r>
    </w:p>
    <w:p>
      <w:pPr>
        <w:widowControl/>
        <w:rPr>
          <w:szCs w:val="21"/>
        </w:rPr>
      </w:pPr>
      <w:r>
        <w:rPr>
          <w:rFonts w:hint="eastAsia" w:ascii="宋体" w:hAnsi="宋体" w:cs="宋体"/>
          <w:color w:val="000000"/>
          <w:kern w:val="0"/>
          <w:szCs w:val="21"/>
          <w:lang w:bidi="ar"/>
        </w:rPr>
        <w:t>合同信息：承运商名称（付方）、公司名称（收方）、合同编号、生效日期、失效日期、线路起点、线路终点、结算方式、阶梯计价规则</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2）根据业务单据的交付时间匹配合同的生效日期与失效日期，校验该业务单据是否在合同效期内；</w:t>
      </w:r>
    </w:p>
    <w:p>
      <w:pPr>
        <w:widowControl/>
        <w:rPr>
          <w:szCs w:val="21"/>
        </w:rPr>
      </w:pPr>
      <w:r>
        <w:rPr>
          <w:rFonts w:hint="eastAsia" w:ascii="宋体" w:hAnsi="宋体" w:cs="宋体"/>
          <w:color w:val="000000"/>
          <w:kern w:val="0"/>
          <w:szCs w:val="21"/>
          <w:lang w:bidi="ar"/>
        </w:rPr>
        <w:t>3）根据业务单据的始发地与目的地匹配合同中线路的起点与终点，获取该线路的结算方式、单价及其他费用价格（如港杂费等）；【在一个合同中，一条线路应该只对应一种结算方式，否则无法匹配】</w:t>
      </w:r>
    </w:p>
    <w:p>
      <w:pPr>
        <w:widowControl/>
        <w:rPr>
          <w:szCs w:val="21"/>
        </w:rPr>
      </w:pPr>
      <w:r>
        <w:rPr>
          <w:rFonts w:hint="eastAsia" w:ascii="宋体" w:hAnsi="宋体" w:cs="宋体"/>
          <w:color w:val="000000"/>
          <w:kern w:val="0"/>
          <w:szCs w:val="21"/>
          <w:lang w:bidi="ar"/>
        </w:rPr>
        <w:t>4）根据上一步获取的结算方式，匹配合同中结算方式对应的计费公式及税率。</w:t>
      </w:r>
    </w:p>
    <w:p>
      <w:pPr>
        <w:widowControl/>
        <w:rPr>
          <w:szCs w:val="21"/>
        </w:rPr>
      </w:pPr>
      <w:r>
        <w:rPr>
          <w:rFonts w:hint="eastAsia" w:ascii="宋体" w:hAnsi="宋体" w:cs="宋体"/>
          <w:color w:val="000000"/>
          <w:kern w:val="0"/>
          <w:szCs w:val="21"/>
          <w:lang w:bidi="ar"/>
        </w:rPr>
        <w:t>5）根据获取到的单价，结合计费公式及税率，得出各条业务数据的结算金额。</w:t>
      </w:r>
    </w:p>
    <w:p>
      <w:pPr>
        <w:widowControl/>
        <w:rPr>
          <w:szCs w:val="21"/>
        </w:rPr>
      </w:pPr>
      <w:r>
        <w:rPr>
          <w:color w:val="000000"/>
          <w:kern w:val="0"/>
          <w:szCs w:val="21"/>
          <w:lang w:bidi="ar"/>
        </w:rPr>
        <w:t>6）</w:t>
      </w:r>
      <w:r>
        <w:rPr>
          <w:rFonts w:hint="eastAsia" w:ascii="宋体" w:hAnsi="宋体" w:cs="宋体"/>
          <w:color w:val="000000"/>
          <w:kern w:val="0"/>
          <w:szCs w:val="21"/>
          <w:lang w:bidi="ar"/>
        </w:rPr>
        <w:t>需要业务（风神物流</w:t>
      </w:r>
      <w:r>
        <w:rPr>
          <w:color w:val="000000"/>
          <w:kern w:val="0"/>
          <w:szCs w:val="21"/>
          <w:lang w:bidi="ar"/>
        </w:rPr>
        <w:t>-</w:t>
      </w:r>
      <w:r>
        <w:rPr>
          <w:rFonts w:hint="eastAsia" w:ascii="宋体" w:hAnsi="宋体" w:cs="宋体"/>
          <w:color w:val="000000"/>
          <w:kern w:val="0"/>
          <w:szCs w:val="21"/>
          <w:lang w:bidi="ar"/>
        </w:rPr>
        <w:t>调达</w:t>
      </w:r>
      <w:r>
        <w:rPr>
          <w:color w:val="000000"/>
          <w:kern w:val="0"/>
          <w:szCs w:val="21"/>
          <w:lang w:bidi="ar"/>
        </w:rPr>
        <w:t>)</w:t>
      </w:r>
      <w:r>
        <w:rPr>
          <w:rFonts w:hint="eastAsia" w:ascii="宋体" w:hAnsi="宋体" w:cs="宋体"/>
          <w:color w:val="000000"/>
          <w:kern w:val="0"/>
          <w:szCs w:val="21"/>
          <w:lang w:bidi="ar"/>
        </w:rPr>
        <w:t>确认按柜结算的逻辑与计费公式。按柜结算不存在去程和返程的概念，在实际业务单据中仅体现为一个总值。确认计算逻辑后，需调整对应的结算模板。</w:t>
      </w:r>
    </w:p>
    <w:p>
      <w:pPr>
        <w:widowControl/>
        <w:rPr>
          <w:szCs w:val="21"/>
        </w:rPr>
      </w:pPr>
      <w:r>
        <w:rPr>
          <w:rFonts w:hint="eastAsia" w:ascii="宋体" w:hAnsi="宋体" w:cs="宋体"/>
          <w:color w:val="000000"/>
          <w:kern w:val="0"/>
          <w:szCs w:val="21"/>
          <w:lang w:bidi="ar"/>
        </w:rPr>
        <w:t>参考：区域公司结算单</w:t>
      </w:r>
      <w:r>
        <w:rPr>
          <w:color w:val="000000"/>
          <w:kern w:val="0"/>
          <w:szCs w:val="21"/>
          <w:lang w:bidi="ar"/>
        </w:rPr>
        <w:t>-</w:t>
      </w:r>
      <w:r>
        <w:rPr>
          <w:rFonts w:hint="eastAsia" w:ascii="宋体" w:hAnsi="宋体" w:cs="宋体"/>
          <w:color w:val="000000"/>
          <w:kern w:val="0"/>
          <w:szCs w:val="21"/>
          <w:lang w:bidi="ar"/>
        </w:rPr>
        <w:t>风神物流</w:t>
      </w:r>
      <w:r>
        <w:rPr>
          <w:color w:val="000000"/>
          <w:kern w:val="0"/>
          <w:szCs w:val="21"/>
          <w:lang w:bidi="ar"/>
        </w:rPr>
        <w:t>-</w:t>
      </w:r>
      <w:r>
        <w:rPr>
          <w:rFonts w:hint="eastAsia" w:ascii="宋体" w:hAnsi="宋体" w:cs="宋体"/>
          <w:color w:val="000000"/>
          <w:kern w:val="0"/>
          <w:szCs w:val="21"/>
          <w:lang w:bidi="ar"/>
        </w:rPr>
        <w:t>《现状调研</w:t>
      </w:r>
      <w:r>
        <w:rPr>
          <w:color w:val="000000"/>
          <w:kern w:val="0"/>
          <w:szCs w:val="21"/>
          <w:lang w:bidi="ar"/>
        </w:rPr>
        <w:t>-</w:t>
      </w:r>
      <w:r>
        <w:rPr>
          <w:rFonts w:hint="eastAsia" w:ascii="宋体" w:hAnsi="宋体" w:cs="宋体"/>
          <w:color w:val="000000"/>
          <w:kern w:val="0"/>
          <w:szCs w:val="21"/>
          <w:lang w:bidi="ar"/>
        </w:rPr>
        <w:t>调达主营业务成本》</w:t>
      </w:r>
      <w:r>
        <w:rPr>
          <w:color w:val="000000"/>
          <w:kern w:val="0"/>
          <w:szCs w:val="21"/>
          <w:lang w:bidi="ar"/>
        </w:rPr>
        <w:t>-</w:t>
      </w:r>
      <w:r>
        <w:rPr>
          <w:rFonts w:hint="eastAsia" w:ascii="宋体" w:hAnsi="宋体" w:cs="宋体"/>
          <w:b/>
          <w:bCs/>
          <w:color w:val="C00000"/>
          <w:kern w:val="0"/>
          <w:szCs w:val="21"/>
          <w:lang w:bidi="ar"/>
        </w:rPr>
        <w:t>附件</w:t>
      </w:r>
      <w:r>
        <w:rPr>
          <w:b/>
          <w:bCs/>
          <w:color w:val="C00000"/>
          <w:kern w:val="0"/>
          <w:szCs w:val="21"/>
          <w:lang w:bidi="ar"/>
        </w:rPr>
        <w:t>49</w:t>
      </w:r>
      <w:r>
        <w:rPr>
          <w:rFonts w:hint="eastAsia" w:ascii="宋体" w:hAnsi="宋体" w:cs="宋体"/>
          <w:color w:val="000000"/>
          <w:kern w:val="0"/>
          <w:szCs w:val="21"/>
          <w:lang w:bidi="ar"/>
        </w:rPr>
        <w:t>、</w:t>
      </w:r>
      <w:r>
        <w:rPr>
          <w:color w:val="000000"/>
          <w:kern w:val="0"/>
          <w:szCs w:val="21"/>
          <w:lang w:bidi="ar"/>
        </w:rPr>
        <w:t>50</w:t>
      </w:r>
      <w:r>
        <w:rPr>
          <w:rFonts w:hint="eastAsia" w:ascii="宋体" w:hAnsi="宋体" w:cs="宋体"/>
          <w:color w:val="000000"/>
          <w:kern w:val="0"/>
          <w:szCs w:val="21"/>
          <w:lang w:bidi="ar"/>
        </w:rPr>
        <w:t>、</w:t>
      </w:r>
      <w:r>
        <w:rPr>
          <w:color w:val="000000"/>
          <w:kern w:val="0"/>
          <w:szCs w:val="21"/>
          <w:lang w:bidi="ar"/>
        </w:rPr>
        <w:t>53</w:t>
      </w:r>
      <w:r>
        <w:rPr>
          <w:rFonts w:hint="eastAsia" w:ascii="宋体" w:hAnsi="宋体" w:cs="宋体"/>
          <w:color w:val="000000"/>
          <w:kern w:val="0"/>
          <w:szCs w:val="21"/>
          <w:lang w:bidi="ar"/>
        </w:rPr>
        <w:t>、</w:t>
      </w:r>
      <w:r>
        <w:rPr>
          <w:color w:val="000000"/>
          <w:kern w:val="0"/>
          <w:szCs w:val="21"/>
          <w:lang w:bidi="ar"/>
        </w:rPr>
        <w:t>56</w:t>
      </w:r>
      <w:r>
        <w:rPr>
          <w:rFonts w:hint="eastAsia" w:ascii="宋体" w:hAnsi="宋体" w:cs="宋体"/>
          <w:color w:val="000000"/>
          <w:kern w:val="0"/>
          <w:szCs w:val="21"/>
          <w:lang w:bidi="ar"/>
        </w:rPr>
        <w:t>；</w:t>
      </w:r>
    </w:p>
    <w:p>
      <w:pPr>
        <w:widowControl/>
        <w:rPr>
          <w:szCs w:val="21"/>
        </w:rPr>
      </w:pPr>
      <w:r>
        <w:rPr>
          <w:color w:val="000000"/>
          <w:kern w:val="0"/>
          <w:szCs w:val="21"/>
          <w:lang w:bidi="ar"/>
        </w:rPr>
        <w:t>7</w:t>
      </w:r>
      <w:r>
        <w:rPr>
          <w:rFonts w:hint="eastAsia" w:ascii="宋体" w:hAnsi="宋体" w:cs="宋体"/>
          <w:color w:val="000000"/>
          <w:kern w:val="0"/>
          <w:szCs w:val="21"/>
          <w:lang w:bidi="ar"/>
        </w:rPr>
        <w:t>）与业务确认该结算模板的交付时间对应实际业务场景中的什么时间。</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匹配结果（计费数据）：单价、计费公式、税率、其他费用、港杂费</w:t>
      </w:r>
    </w:p>
    <w:p>
      <w:pPr>
        <w:widowControl/>
        <w:rPr>
          <w:szCs w:val="21"/>
        </w:rPr>
      </w:pPr>
      <w:r>
        <w:rPr>
          <w:rFonts w:hint="eastAsia" w:ascii="宋体" w:hAnsi="宋体" w:cs="宋体"/>
          <w:color w:val="000000"/>
          <w:kern w:val="0"/>
          <w:szCs w:val="21"/>
          <w:lang w:bidi="ar"/>
        </w:rPr>
        <w:t>计费结果：不含税结算总金额、含税结算总金额</w:t>
      </w:r>
    </w:p>
    <w:p>
      <w:pPr>
        <w:widowControl/>
        <w:rPr>
          <w:szCs w:val="21"/>
        </w:rPr>
      </w:pPr>
      <w:r>
        <w:rPr>
          <w:rFonts w:hint="eastAsia" w:ascii="宋体" w:hAnsi="宋体" w:cs="宋体"/>
          <w:color w:val="000000"/>
          <w:kern w:val="0"/>
          <w:szCs w:val="21"/>
          <w:lang w:bidi="ar"/>
        </w:rPr>
        <w:t>不含税结算总金额=单价</w:t>
      </w:r>
      <w:r>
        <w:rPr>
          <w:color w:val="000000"/>
          <w:kern w:val="0"/>
          <w:szCs w:val="21"/>
          <w:lang w:bidi="ar"/>
        </w:rPr>
        <w:t>*</w:t>
      </w:r>
      <w:r>
        <w:rPr>
          <w:rFonts w:hint="eastAsia" w:ascii="宋体" w:hAnsi="宋体" w:cs="宋体"/>
          <w:color w:val="000000"/>
          <w:kern w:val="0"/>
          <w:szCs w:val="21"/>
          <w:lang w:bidi="ar"/>
        </w:rPr>
        <w:t>柜数</w:t>
      </w:r>
      <w:r>
        <w:rPr>
          <w:color w:val="000000"/>
          <w:kern w:val="0"/>
          <w:szCs w:val="21"/>
          <w:lang w:bidi="ar"/>
        </w:rPr>
        <w:t>+</w:t>
      </w:r>
      <w:r>
        <w:rPr>
          <w:rFonts w:hint="eastAsia" w:ascii="宋体" w:hAnsi="宋体" w:cs="宋体"/>
          <w:color w:val="000000"/>
          <w:kern w:val="0"/>
          <w:szCs w:val="21"/>
          <w:lang w:bidi="ar"/>
        </w:rPr>
        <w:t>其他费用</w:t>
      </w:r>
      <w:r>
        <w:rPr>
          <w:color w:val="000000"/>
          <w:kern w:val="0"/>
          <w:szCs w:val="21"/>
          <w:lang w:bidi="ar"/>
        </w:rPr>
        <w:t>+</w:t>
      </w:r>
      <w:r>
        <w:rPr>
          <w:rFonts w:hint="eastAsia" w:ascii="宋体" w:hAnsi="宋体" w:cs="宋体"/>
          <w:color w:val="000000"/>
          <w:kern w:val="0"/>
          <w:szCs w:val="21"/>
          <w:lang w:bidi="ar"/>
        </w:rPr>
        <w:t>港杂费</w:t>
      </w:r>
    </w:p>
    <w:p>
      <w:pPr>
        <w:widowControl/>
        <w:rPr>
          <w:szCs w:val="21"/>
        </w:rPr>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widowControl/>
        <w:rPr>
          <w:szCs w:val="21"/>
        </w:rPr>
      </w:pPr>
      <w:r>
        <w:rPr>
          <w:rFonts w:hint="eastAsia" w:ascii="宋体" w:hAnsi="宋体" w:cs="宋体"/>
          <w:color w:val="000000"/>
          <w:kern w:val="0"/>
          <w:szCs w:val="21"/>
          <w:lang w:bidi="ar"/>
        </w:rPr>
        <w:t> </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7. 按空运：</w:t>
      </w:r>
    </w:p>
    <w:p>
      <w:pPr>
        <w:widowControl/>
        <w:rPr>
          <w:szCs w:val="21"/>
        </w:rPr>
      </w:pPr>
      <w:r>
        <w:rPr>
          <w:rFonts w:hint="eastAsia" w:ascii="宋体" w:hAnsi="宋体" w:cs="宋体"/>
          <w:color w:val="000000"/>
          <w:kern w:val="0"/>
          <w:szCs w:val="21"/>
          <w:lang w:bidi="ar"/>
        </w:rPr>
        <w:t>计费单据：运单</w:t>
      </w:r>
    </w:p>
    <w:p>
      <w:pPr>
        <w:widowControl/>
        <w:rPr>
          <w:szCs w:val="21"/>
        </w:rPr>
      </w:pPr>
      <w:r>
        <w:rPr>
          <w:rFonts w:hint="eastAsia" w:ascii="宋体" w:hAnsi="宋体" w:cs="宋体"/>
          <w:color w:val="000000"/>
          <w:kern w:val="0"/>
          <w:szCs w:val="21"/>
          <w:lang w:bidi="ar"/>
        </w:rPr>
        <w:t>基础数据：承运商月度考评</w:t>
      </w:r>
    </w:p>
    <w:p>
      <w:pPr>
        <w:widowControl/>
        <w:rPr>
          <w:szCs w:val="21"/>
        </w:rPr>
      </w:pPr>
      <w:r>
        <w:rPr>
          <w:rFonts w:hint="eastAsia" w:ascii="宋体" w:hAnsi="宋体" w:cs="宋体"/>
          <w:color w:val="000000"/>
          <w:kern w:val="0"/>
          <w:szCs w:val="21"/>
          <w:lang w:bidi="ar"/>
        </w:rPr>
        <w:t>涉及产品小类：入厂物流</w:t>
      </w:r>
    </w:p>
    <w:p>
      <w:pPr>
        <w:widowControl/>
        <w:rPr>
          <w:szCs w:val="21"/>
        </w:rPr>
      </w:pPr>
      <w:r>
        <w:rPr>
          <w:rFonts w:hint="eastAsia" w:ascii="宋体" w:hAnsi="宋体" w:cs="宋体"/>
          <w:color w:val="000000"/>
          <w:kern w:val="0"/>
          <w:szCs w:val="21"/>
          <w:lang w:bidi="ar"/>
        </w:rPr>
        <w:t>涉及结算单：应付结算单</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运单维度</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业务数据：承运商名称（付方）、公司名称（收方）、合同编号、始发地、目的地、交付时间（运单发车时间）、重量</w:t>
      </w:r>
    </w:p>
    <w:p>
      <w:pPr>
        <w:widowControl/>
        <w:rPr>
          <w:szCs w:val="21"/>
        </w:rPr>
      </w:pPr>
      <w:r>
        <w:rPr>
          <w:rFonts w:hint="eastAsia" w:ascii="宋体" w:hAnsi="宋体" w:cs="宋体"/>
          <w:color w:val="000000"/>
          <w:kern w:val="0"/>
          <w:szCs w:val="21"/>
          <w:lang w:bidi="ar"/>
        </w:rPr>
        <w:t>合同信息：承运商名称（付方）、公司名称（收方）、合同编号、生效日期、失效日期、线路起点、线路终点、结算方式、阶梯计价规则</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2）根据业务单据的交付时间匹配合同的生效日期与失效日期，校验该业务单据是否在合同效期内；</w:t>
      </w:r>
    </w:p>
    <w:p>
      <w:pPr>
        <w:widowControl/>
        <w:rPr>
          <w:szCs w:val="21"/>
        </w:rPr>
      </w:pPr>
      <w:r>
        <w:rPr>
          <w:rFonts w:hint="eastAsia" w:ascii="宋体" w:hAnsi="宋体" w:cs="宋体"/>
          <w:color w:val="000000"/>
          <w:kern w:val="0"/>
          <w:szCs w:val="21"/>
          <w:lang w:bidi="ar"/>
        </w:rPr>
        <w:t>3）根据业务单据的始发地与目的地匹配合同中线路的起点与终点，获取该线路的结算方式、单价及其他费用价格（如港杂费等）；【在一个合同中，一条线路应该只对应一种结算方式，否则无法匹配】</w:t>
      </w:r>
    </w:p>
    <w:p>
      <w:pPr>
        <w:widowControl/>
        <w:rPr>
          <w:szCs w:val="21"/>
        </w:rPr>
      </w:pPr>
      <w:r>
        <w:rPr>
          <w:rFonts w:hint="eastAsia" w:ascii="宋体" w:hAnsi="宋体" w:cs="宋体"/>
          <w:color w:val="000000"/>
          <w:kern w:val="0"/>
          <w:szCs w:val="21"/>
          <w:lang w:bidi="ar"/>
        </w:rPr>
        <w:t>4）根据上一步获取的结算方式，匹配合同中结算方式对应的计费公式及税率。</w:t>
      </w:r>
    </w:p>
    <w:p>
      <w:pPr>
        <w:widowControl/>
        <w:rPr>
          <w:szCs w:val="21"/>
        </w:rPr>
      </w:pPr>
      <w:r>
        <w:rPr>
          <w:color w:val="000000"/>
          <w:kern w:val="0"/>
          <w:szCs w:val="21"/>
          <w:lang w:bidi="ar"/>
        </w:rPr>
        <w:t>5</w:t>
      </w:r>
      <w:r>
        <w:rPr>
          <w:rFonts w:hint="eastAsia" w:ascii="宋体" w:hAnsi="宋体" w:cs="宋体"/>
          <w:color w:val="000000"/>
          <w:kern w:val="0"/>
          <w:szCs w:val="21"/>
          <w:lang w:bidi="ar"/>
        </w:rPr>
        <w:t>）根据获取到的重量、单价，结合计费公式及税率，得出各条业务数据的结算金额。</w:t>
      </w:r>
    </w:p>
    <w:p>
      <w:pPr>
        <w:widowControl/>
        <w:rPr>
          <w:szCs w:val="21"/>
        </w:rPr>
      </w:pPr>
      <w:r>
        <w:rPr>
          <w:color w:val="000000"/>
          <w:kern w:val="0"/>
          <w:szCs w:val="21"/>
          <w:lang w:bidi="ar"/>
        </w:rPr>
        <w:t>6</w:t>
      </w:r>
      <w:r>
        <w:rPr>
          <w:rFonts w:hint="eastAsia" w:ascii="宋体" w:hAnsi="宋体" w:cs="宋体"/>
          <w:color w:val="000000"/>
          <w:kern w:val="0"/>
          <w:szCs w:val="21"/>
          <w:lang w:bidi="ar"/>
        </w:rPr>
        <w:t>）需要业务（风神物流</w:t>
      </w:r>
      <w:r>
        <w:rPr>
          <w:color w:val="000000"/>
          <w:kern w:val="0"/>
          <w:szCs w:val="21"/>
          <w:lang w:bidi="ar"/>
        </w:rPr>
        <w:t>-</w:t>
      </w:r>
      <w:r>
        <w:rPr>
          <w:rFonts w:hint="eastAsia" w:ascii="宋体" w:hAnsi="宋体" w:cs="宋体"/>
          <w:color w:val="000000"/>
          <w:kern w:val="0"/>
          <w:szCs w:val="21"/>
          <w:lang w:bidi="ar"/>
        </w:rPr>
        <w:t>调达</w:t>
      </w:r>
      <w:r>
        <w:rPr>
          <w:color w:val="000000"/>
          <w:kern w:val="0"/>
          <w:szCs w:val="21"/>
          <w:lang w:bidi="ar"/>
        </w:rPr>
        <w:t>)</w:t>
      </w:r>
      <w:r>
        <w:rPr>
          <w:rFonts w:hint="eastAsia" w:ascii="宋体" w:hAnsi="宋体" w:cs="宋体"/>
          <w:color w:val="000000"/>
          <w:kern w:val="0"/>
          <w:szCs w:val="21"/>
          <w:lang w:bidi="ar"/>
        </w:rPr>
        <w:t>确认按空运结算的逻辑与计费公式。按柜结算不存在去程和返程的概念，在实际业务单据中仅体现为一个总值。确认计算逻辑后，需调整对应的结算模板。</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匹配结果（计费数据）：单价、计费公式、税率、其他费用（提货费、送货费）</w:t>
      </w:r>
    </w:p>
    <w:p>
      <w:pPr>
        <w:widowControl/>
        <w:rPr>
          <w:szCs w:val="21"/>
        </w:rPr>
      </w:pPr>
      <w:r>
        <w:rPr>
          <w:rFonts w:hint="eastAsia" w:ascii="宋体" w:hAnsi="宋体" w:cs="宋体"/>
          <w:color w:val="000000"/>
          <w:kern w:val="0"/>
          <w:szCs w:val="21"/>
          <w:lang w:bidi="ar"/>
        </w:rPr>
        <w:t>计费结果：不含税结算总金额、含税结算总金额</w:t>
      </w:r>
    </w:p>
    <w:p>
      <w:pPr>
        <w:widowControl/>
        <w:rPr>
          <w:szCs w:val="21"/>
        </w:rPr>
      </w:pPr>
      <w:r>
        <w:rPr>
          <w:rFonts w:hint="eastAsia" w:ascii="宋体" w:hAnsi="宋体" w:cs="宋体"/>
          <w:color w:val="000000"/>
          <w:kern w:val="0"/>
          <w:szCs w:val="21"/>
          <w:lang w:bidi="ar"/>
        </w:rPr>
        <w:t>不含税结算总金额=单价</w:t>
      </w:r>
      <w:r>
        <w:rPr>
          <w:color w:val="000000"/>
          <w:kern w:val="0"/>
          <w:szCs w:val="21"/>
          <w:lang w:bidi="ar"/>
        </w:rPr>
        <w:t>*</w:t>
      </w:r>
      <w:r>
        <w:rPr>
          <w:rFonts w:hint="eastAsia" w:ascii="宋体" w:hAnsi="宋体" w:cs="宋体"/>
          <w:color w:val="000000"/>
          <w:kern w:val="0"/>
          <w:szCs w:val="21"/>
          <w:lang w:bidi="ar"/>
        </w:rPr>
        <w:t>重量</w:t>
      </w:r>
      <w:r>
        <w:rPr>
          <w:color w:val="000000"/>
          <w:kern w:val="0"/>
          <w:szCs w:val="21"/>
          <w:lang w:bidi="ar"/>
        </w:rPr>
        <w:t>+</w:t>
      </w:r>
      <w:r>
        <w:rPr>
          <w:rFonts w:hint="eastAsia" w:ascii="宋体" w:hAnsi="宋体" w:cs="宋体"/>
          <w:color w:val="000000"/>
          <w:kern w:val="0"/>
          <w:szCs w:val="21"/>
          <w:lang w:bidi="ar"/>
        </w:rPr>
        <w:t>其他费用</w:t>
      </w:r>
    </w:p>
    <w:p>
      <w:pPr>
        <w:widowControl/>
        <w:rPr>
          <w:szCs w:val="21"/>
        </w:rPr>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8. 按包月车</w:t>
      </w:r>
    </w:p>
    <w:p>
      <w:pPr>
        <w:widowControl/>
        <w:rPr>
          <w:szCs w:val="21"/>
        </w:rPr>
      </w:pPr>
      <w:r>
        <w:rPr>
          <w:rFonts w:hint="eastAsia" w:ascii="宋体" w:hAnsi="宋体" w:cs="宋体"/>
          <w:color w:val="000000"/>
          <w:kern w:val="0"/>
          <w:szCs w:val="21"/>
          <w:lang w:bidi="ar"/>
        </w:rPr>
        <w:t>计费单据：客户订单</w:t>
      </w:r>
    </w:p>
    <w:p>
      <w:pPr>
        <w:widowControl/>
        <w:rPr>
          <w:szCs w:val="21"/>
        </w:rPr>
      </w:pPr>
      <w:r>
        <w:rPr>
          <w:rFonts w:hint="eastAsia" w:ascii="宋体" w:hAnsi="宋体" w:cs="宋体"/>
          <w:color w:val="000000"/>
          <w:kern w:val="0"/>
          <w:szCs w:val="21"/>
          <w:lang w:bidi="ar"/>
        </w:rPr>
        <w:t>基础数据：车型指定能源类型，承运商月度考评</w:t>
      </w:r>
    </w:p>
    <w:p>
      <w:pPr>
        <w:widowControl/>
        <w:rPr>
          <w:szCs w:val="21"/>
        </w:rPr>
      </w:pPr>
      <w:r>
        <w:rPr>
          <w:rFonts w:hint="eastAsia" w:ascii="宋体" w:hAnsi="宋体" w:cs="宋体"/>
          <w:color w:val="000000"/>
          <w:kern w:val="0"/>
          <w:szCs w:val="21"/>
          <w:lang w:bidi="ar"/>
        </w:rPr>
        <w:t>涉及产品小类：入厂物流、备件物流</w:t>
      </w:r>
    </w:p>
    <w:p>
      <w:pPr>
        <w:widowControl/>
        <w:rPr>
          <w:szCs w:val="21"/>
        </w:rPr>
      </w:pPr>
      <w:r>
        <w:rPr>
          <w:rFonts w:hint="eastAsia" w:ascii="宋体" w:hAnsi="宋体" w:cs="宋体"/>
          <w:color w:val="000000"/>
          <w:kern w:val="0"/>
          <w:szCs w:val="21"/>
          <w:lang w:bidi="ar"/>
        </w:rPr>
        <w:t>涉及结算单：应付物流</w:t>
      </w:r>
      <w:r>
        <w:rPr>
          <w:color w:val="000000"/>
          <w:kern w:val="0"/>
          <w:szCs w:val="21"/>
          <w:lang w:bidi="ar"/>
        </w:rPr>
        <w:t>-</w:t>
      </w:r>
      <w:r>
        <w:rPr>
          <w:rFonts w:hint="eastAsia" w:ascii="宋体" w:hAnsi="宋体" w:cs="宋体"/>
          <w:color w:val="000000"/>
          <w:kern w:val="0"/>
          <w:szCs w:val="21"/>
          <w:lang w:bidi="ar"/>
        </w:rPr>
        <w:t>入厂物流</w:t>
      </w:r>
      <w:r>
        <w:rPr>
          <w:color w:val="000000"/>
          <w:kern w:val="0"/>
          <w:szCs w:val="21"/>
          <w:lang w:bidi="ar"/>
        </w:rPr>
        <w:t>-</w:t>
      </w:r>
      <w:r>
        <w:rPr>
          <w:rFonts w:hint="eastAsia" w:ascii="宋体" w:hAnsi="宋体" w:cs="宋体"/>
          <w:color w:val="000000"/>
          <w:kern w:val="0"/>
          <w:szCs w:val="21"/>
          <w:lang w:bidi="ar"/>
        </w:rPr>
        <w:t>包月车临时车，应付物流</w:t>
      </w:r>
      <w:r>
        <w:rPr>
          <w:color w:val="000000"/>
          <w:kern w:val="0"/>
          <w:szCs w:val="21"/>
          <w:lang w:bidi="ar"/>
        </w:rPr>
        <w:t>-</w:t>
      </w:r>
      <w:r>
        <w:rPr>
          <w:rFonts w:hint="eastAsia" w:ascii="宋体" w:hAnsi="宋体" w:cs="宋体"/>
          <w:color w:val="000000"/>
          <w:kern w:val="0"/>
          <w:szCs w:val="21"/>
          <w:lang w:bidi="ar"/>
        </w:rPr>
        <w:t>备件物流</w:t>
      </w:r>
      <w:r>
        <w:rPr>
          <w:color w:val="000000"/>
          <w:kern w:val="0"/>
          <w:szCs w:val="21"/>
          <w:lang w:bidi="ar"/>
        </w:rPr>
        <w:t>-</w:t>
      </w:r>
      <w:r>
        <w:rPr>
          <w:rFonts w:hint="eastAsia" w:ascii="宋体" w:hAnsi="宋体" w:cs="宋体"/>
          <w:color w:val="000000"/>
          <w:kern w:val="0"/>
          <w:szCs w:val="21"/>
          <w:lang w:bidi="ar"/>
        </w:rPr>
        <w:t>包月车</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业务数据：承运商名称（付方）、公司名称（收方）、合同编号、二级区域、交付时间（业务月份）、车型、结算方式</w:t>
      </w:r>
    </w:p>
    <w:p>
      <w:pPr>
        <w:widowControl/>
        <w:rPr>
          <w:szCs w:val="21"/>
        </w:rPr>
      </w:pPr>
      <w:r>
        <w:rPr>
          <w:rFonts w:hint="eastAsia" w:ascii="宋体" w:hAnsi="宋体" w:cs="宋体"/>
          <w:color w:val="000000"/>
          <w:kern w:val="0"/>
          <w:szCs w:val="21"/>
          <w:lang w:bidi="ar"/>
        </w:rPr>
        <w:t>合同信息：承运商名称（付方）、公司名称（收方）、合同编号、服务期限、收方、车型、生效日期、失效日期、单价、缺勤扣款基准、磨损费基准、停运费基准、超龄扣款基准、多司机费基准、二级区域、车型、结算方式</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2）根据业务单据的交付时间匹配合同的服务期限，校验该业务单据是否在合同效期内；</w:t>
      </w:r>
    </w:p>
    <w:p>
      <w:pPr>
        <w:widowControl/>
        <w:rPr>
          <w:szCs w:val="21"/>
        </w:rPr>
      </w:pPr>
      <w:r>
        <w:rPr>
          <w:rFonts w:hint="eastAsia" w:ascii="宋体" w:hAnsi="宋体" w:cs="宋体"/>
          <w:color w:val="000000"/>
          <w:kern w:val="0"/>
          <w:szCs w:val="21"/>
          <w:lang w:bidi="ar"/>
        </w:rPr>
        <w:t>3）根据业务单据的二级区域匹配合同中二级区域，获取该线路的结算方式、单价、缺勤扣款基准、磨损费基准、停运费基准、超龄扣款基准、多司机费基准及其他费用价格（如港杂费等）；【在一个合同中，一个承运商对应的二级区域应该只对应一种结算方式，否则无法匹配】</w:t>
      </w:r>
    </w:p>
    <w:p>
      <w:pPr>
        <w:widowControl/>
        <w:rPr>
          <w:szCs w:val="21"/>
        </w:rPr>
      </w:pPr>
      <w:r>
        <w:rPr>
          <w:rFonts w:hint="eastAsia" w:ascii="宋体" w:hAnsi="宋体" w:cs="宋体"/>
          <w:color w:val="000000"/>
          <w:kern w:val="0"/>
          <w:szCs w:val="21"/>
          <w:lang w:bidi="ar"/>
        </w:rPr>
        <w:t>4）根据上一步获取的结算方式，匹配合同中结算方式对应的计费公式及税率。</w:t>
      </w:r>
    </w:p>
    <w:p>
      <w:pPr>
        <w:widowControl/>
        <w:rPr>
          <w:szCs w:val="21"/>
        </w:rPr>
      </w:pPr>
      <w:r>
        <w:rPr>
          <w:rFonts w:hint="eastAsia" w:ascii="宋体" w:hAnsi="宋体" w:cs="宋体"/>
          <w:color w:val="000000"/>
          <w:kern w:val="0"/>
          <w:szCs w:val="21"/>
          <w:lang w:bidi="ar"/>
        </w:rPr>
        <w:t>根据获取到的基准费用，结合计费公式及税率，得出各条业务数据的结算金额。</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匹配结果（计费数据）：多司机费基准、租赁费基准、磨损费基准、计费公式、税率、其他费用</w:t>
      </w:r>
    </w:p>
    <w:p>
      <w:pPr>
        <w:widowControl/>
        <w:rPr>
          <w:szCs w:val="21"/>
        </w:rPr>
      </w:pPr>
      <w:r>
        <w:rPr>
          <w:rFonts w:hint="eastAsia" w:ascii="宋体" w:hAnsi="宋体" w:cs="宋体"/>
          <w:color w:val="000000"/>
          <w:kern w:val="0"/>
          <w:szCs w:val="21"/>
          <w:lang w:bidi="ar"/>
        </w:rPr>
        <w:t>计费结果：不含税结算总金额、含税结算总金额</w:t>
      </w:r>
    </w:p>
    <w:p>
      <w:pPr>
        <w:widowControl/>
        <w:rPr>
          <w:szCs w:val="21"/>
        </w:rPr>
      </w:pPr>
      <w:r>
        <w:rPr>
          <w:rFonts w:hint="eastAsia" w:ascii="宋体" w:hAnsi="宋体" w:cs="宋体"/>
          <w:color w:val="000000"/>
          <w:kern w:val="0"/>
          <w:szCs w:val="21"/>
          <w:lang w:bidi="ar"/>
        </w:rPr>
        <w:t>不含税结算总金额=</w:t>
      </w:r>
      <w:r>
        <w:rPr>
          <w:color w:val="000000"/>
          <w:kern w:val="0"/>
          <w:szCs w:val="21"/>
          <w:lang w:bidi="ar"/>
        </w:rPr>
        <w:t>(</w:t>
      </w:r>
      <w:r>
        <w:rPr>
          <w:rFonts w:hint="eastAsia" w:ascii="宋体" w:hAnsi="宋体" w:cs="宋体"/>
          <w:color w:val="000000"/>
          <w:kern w:val="0"/>
          <w:szCs w:val="21"/>
          <w:lang w:bidi="ar"/>
        </w:rPr>
        <w:t>租赁费基准</w:t>
      </w:r>
      <w:r>
        <w:rPr>
          <w:color w:val="000000"/>
          <w:kern w:val="0"/>
          <w:szCs w:val="21"/>
          <w:lang w:bidi="ar"/>
        </w:rPr>
        <w:t>+</w:t>
      </w:r>
      <w:r>
        <w:rPr>
          <w:rFonts w:hint="eastAsia" w:ascii="宋体" w:hAnsi="宋体" w:cs="宋体"/>
          <w:color w:val="000000"/>
          <w:kern w:val="0"/>
          <w:szCs w:val="21"/>
          <w:lang w:bidi="ar"/>
        </w:rPr>
        <w:t>多司机费基准</w:t>
      </w:r>
      <w:r>
        <w:rPr>
          <w:color w:val="000000"/>
          <w:kern w:val="0"/>
          <w:szCs w:val="21"/>
          <w:lang w:bidi="ar"/>
        </w:rPr>
        <w:t>*</w:t>
      </w:r>
      <w:r>
        <w:rPr>
          <w:rFonts w:hint="eastAsia" w:ascii="宋体" w:hAnsi="宋体" w:cs="宋体"/>
          <w:color w:val="000000"/>
          <w:kern w:val="0"/>
          <w:szCs w:val="21"/>
          <w:lang w:bidi="ar"/>
        </w:rPr>
        <w:t>额外司机数量</w:t>
      </w:r>
      <w:r>
        <w:rPr>
          <w:color w:val="000000"/>
          <w:kern w:val="0"/>
          <w:szCs w:val="21"/>
          <w:lang w:bidi="ar"/>
        </w:rPr>
        <w:t>)-(</w:t>
      </w:r>
      <w:r>
        <w:rPr>
          <w:rFonts w:hint="eastAsia" w:ascii="宋体" w:hAnsi="宋体" w:cs="宋体"/>
          <w:color w:val="000000"/>
          <w:kern w:val="0"/>
          <w:szCs w:val="21"/>
          <w:lang w:bidi="ar"/>
        </w:rPr>
        <w:t>租赁费基准</w:t>
      </w:r>
      <w:r>
        <w:rPr>
          <w:color w:val="000000"/>
          <w:kern w:val="0"/>
          <w:szCs w:val="21"/>
          <w:lang w:bidi="ar"/>
        </w:rPr>
        <w:t>+</w:t>
      </w:r>
      <w:r>
        <w:rPr>
          <w:rFonts w:hint="eastAsia" w:ascii="宋体" w:hAnsi="宋体" w:cs="宋体"/>
          <w:color w:val="000000"/>
          <w:kern w:val="0"/>
          <w:szCs w:val="21"/>
          <w:lang w:bidi="ar"/>
        </w:rPr>
        <w:t>多司机费基准</w:t>
      </w:r>
      <w:r>
        <w:rPr>
          <w:color w:val="000000"/>
          <w:kern w:val="0"/>
          <w:szCs w:val="21"/>
          <w:lang w:bidi="ar"/>
        </w:rPr>
        <w:t>*</w:t>
      </w:r>
      <w:r>
        <w:rPr>
          <w:rFonts w:hint="eastAsia" w:ascii="宋体" w:hAnsi="宋体" w:cs="宋体"/>
          <w:color w:val="000000"/>
          <w:kern w:val="0"/>
          <w:szCs w:val="21"/>
          <w:lang w:bidi="ar"/>
        </w:rPr>
        <w:t>额外司机数量</w:t>
      </w:r>
      <w:r>
        <w:rPr>
          <w:color w:val="000000"/>
          <w:kern w:val="0"/>
          <w:szCs w:val="21"/>
          <w:lang w:bidi="ar"/>
        </w:rPr>
        <w:t>)/25*</w:t>
      </w:r>
      <w:r>
        <w:rPr>
          <w:rFonts w:hint="eastAsia" w:ascii="宋体" w:hAnsi="宋体" w:cs="宋体"/>
          <w:color w:val="000000"/>
          <w:kern w:val="0"/>
          <w:szCs w:val="21"/>
          <w:lang w:bidi="ar"/>
        </w:rPr>
        <w:t>缺勤天数</w:t>
      </w:r>
      <w:r>
        <w:rPr>
          <w:color w:val="000000"/>
          <w:kern w:val="0"/>
          <w:szCs w:val="21"/>
          <w:lang w:bidi="ar"/>
        </w:rPr>
        <w:t>-</w:t>
      </w:r>
      <w:r>
        <w:rPr>
          <w:rFonts w:hint="eastAsia" w:ascii="宋体" w:hAnsi="宋体" w:cs="宋体"/>
          <w:color w:val="000000"/>
          <w:kern w:val="0"/>
          <w:szCs w:val="21"/>
          <w:lang w:bidi="ar"/>
        </w:rPr>
        <w:t>磨损费基准</w:t>
      </w:r>
      <w:r>
        <w:rPr>
          <w:color w:val="000000"/>
          <w:kern w:val="0"/>
          <w:szCs w:val="21"/>
          <w:lang w:bidi="ar"/>
        </w:rPr>
        <w:t>*</w:t>
      </w:r>
      <w:r>
        <w:rPr>
          <w:rFonts w:hint="eastAsia" w:ascii="宋体" w:hAnsi="宋体" w:cs="宋体"/>
          <w:color w:val="000000"/>
          <w:kern w:val="0"/>
          <w:szCs w:val="21"/>
          <w:lang w:bidi="ar"/>
        </w:rPr>
        <w:t>磨损费天数</w:t>
      </w:r>
      <w:r>
        <w:rPr>
          <w:color w:val="000000"/>
          <w:kern w:val="0"/>
          <w:szCs w:val="21"/>
          <w:lang w:bidi="ar"/>
        </w:rPr>
        <w:t>+</w:t>
      </w:r>
      <w:r>
        <w:rPr>
          <w:rFonts w:hint="eastAsia" w:ascii="宋体" w:hAnsi="宋体" w:cs="宋体"/>
          <w:color w:val="000000"/>
          <w:kern w:val="0"/>
          <w:szCs w:val="21"/>
          <w:lang w:bidi="ar"/>
        </w:rPr>
        <w:t>其他费用</w:t>
      </w:r>
    </w:p>
    <w:p>
      <w:pPr>
        <w:widowControl/>
        <w:rPr>
          <w:szCs w:val="21"/>
        </w:rPr>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widowControl/>
        <w:rPr>
          <w:szCs w:val="21"/>
        </w:rPr>
      </w:pPr>
      <w:r>
        <w:rPr>
          <w:color w:val="000000"/>
          <w:kern w:val="0"/>
          <w:szCs w:val="21"/>
          <w:lang w:bidi="ar"/>
        </w:rPr>
        <w:t> </w:t>
      </w:r>
    </w:p>
    <w:p>
      <w:pPr>
        <w:widowControl/>
        <w:rPr>
          <w:szCs w:val="21"/>
        </w:rPr>
      </w:pPr>
      <w:r>
        <w:rPr>
          <w:color w:val="000000"/>
          <w:kern w:val="0"/>
          <w:szCs w:val="21"/>
          <w:lang w:bidi="ar"/>
        </w:rPr>
        <w:t> </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9. 按路桥油料</w:t>
      </w:r>
    </w:p>
    <w:p>
      <w:pPr>
        <w:widowControl/>
        <w:rPr>
          <w:szCs w:val="21"/>
        </w:rPr>
      </w:pPr>
      <w:r>
        <w:rPr>
          <w:rFonts w:hint="eastAsia" w:ascii="宋体" w:hAnsi="宋体" w:cs="宋体"/>
          <w:color w:val="000000"/>
          <w:kern w:val="0"/>
          <w:szCs w:val="21"/>
          <w:lang w:bidi="ar"/>
        </w:rPr>
        <w:t>计费单据：运单</w:t>
      </w:r>
    </w:p>
    <w:p>
      <w:pPr>
        <w:widowControl/>
        <w:rPr>
          <w:szCs w:val="21"/>
        </w:rPr>
      </w:pPr>
      <w:r>
        <w:rPr>
          <w:rFonts w:hint="eastAsia" w:ascii="宋体" w:hAnsi="宋体" w:cs="宋体"/>
          <w:color w:val="000000"/>
          <w:kern w:val="0"/>
          <w:szCs w:val="21"/>
          <w:lang w:bidi="ar"/>
        </w:rPr>
        <w:t>基础数据：车型指定能源类型、城市能源价格、车型管理、车辆管理</w:t>
      </w:r>
    </w:p>
    <w:p>
      <w:pPr>
        <w:widowControl/>
        <w:rPr>
          <w:szCs w:val="21"/>
        </w:rPr>
      </w:pPr>
      <w:r>
        <w:rPr>
          <w:rFonts w:hint="eastAsia" w:ascii="宋体" w:hAnsi="宋体" w:cs="宋体"/>
          <w:color w:val="000000"/>
          <w:kern w:val="0"/>
          <w:szCs w:val="21"/>
          <w:lang w:bidi="ar"/>
        </w:rPr>
        <w:t>涉及产品小类：入厂物流、备件物流</w:t>
      </w:r>
    </w:p>
    <w:p>
      <w:pPr>
        <w:widowControl/>
        <w:rPr>
          <w:szCs w:val="21"/>
        </w:rPr>
      </w:pPr>
      <w:r>
        <w:rPr>
          <w:rFonts w:hint="eastAsia" w:ascii="宋体" w:hAnsi="宋体" w:cs="宋体"/>
          <w:color w:val="000000"/>
          <w:kern w:val="0"/>
          <w:szCs w:val="21"/>
          <w:lang w:bidi="ar"/>
        </w:rPr>
        <w:t>涉及结算单：入厂物流</w:t>
      </w:r>
      <w:r>
        <w:rPr>
          <w:color w:val="000000"/>
          <w:kern w:val="0"/>
          <w:szCs w:val="21"/>
          <w:lang w:bidi="ar"/>
        </w:rPr>
        <w:t>-</w:t>
      </w:r>
      <w:r>
        <w:rPr>
          <w:rFonts w:hint="eastAsia" w:ascii="宋体" w:hAnsi="宋体" w:cs="宋体"/>
          <w:color w:val="000000"/>
          <w:kern w:val="0"/>
          <w:szCs w:val="21"/>
          <w:lang w:bidi="ar"/>
        </w:rPr>
        <w:t>运单</w:t>
      </w:r>
      <w:r>
        <w:rPr>
          <w:color w:val="000000"/>
          <w:kern w:val="0"/>
          <w:szCs w:val="21"/>
          <w:lang w:bidi="ar"/>
        </w:rPr>
        <w:t>-</w:t>
      </w:r>
      <w:r>
        <w:rPr>
          <w:rFonts w:hint="eastAsia" w:ascii="宋体" w:hAnsi="宋体" w:cs="宋体"/>
          <w:color w:val="000000"/>
          <w:kern w:val="0"/>
          <w:szCs w:val="21"/>
          <w:lang w:bidi="ar"/>
        </w:rPr>
        <w:t>路桥油料</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业务数据：承运商名称（付方）、公司名称（收方）、合同编号、三级区域、交付时间（运单发运时间）、车辆属性、运单线路、车牌号、车型、交付时间、结算方式、定额信息（路桥费、绕行路桥费、里程、绕行里程）</w:t>
      </w:r>
    </w:p>
    <w:p>
      <w:pPr>
        <w:widowControl/>
        <w:rPr>
          <w:szCs w:val="21"/>
        </w:rPr>
      </w:pPr>
      <w:r>
        <w:rPr>
          <w:rFonts w:hint="eastAsia" w:ascii="宋体" w:hAnsi="宋体" w:cs="宋体"/>
          <w:color w:val="000000"/>
          <w:kern w:val="0"/>
          <w:szCs w:val="21"/>
          <w:lang w:bidi="ar"/>
        </w:rPr>
        <w:t>合同信息：承运商名称（付方）、公司名称（收方）、合同编号、生效日期、失效日期、线路</w:t>
      </w:r>
    </w:p>
    <w:p>
      <w:pPr>
        <w:widowControl/>
        <w:rPr>
          <w:szCs w:val="21"/>
        </w:rPr>
      </w:pPr>
      <w:r>
        <w:rPr>
          <w:rFonts w:hint="eastAsia" w:ascii="宋体" w:hAnsi="宋体" w:cs="宋体"/>
          <w:color w:val="000000"/>
          <w:kern w:val="0"/>
          <w:szCs w:val="21"/>
          <w:lang w:bidi="ar"/>
        </w:rPr>
        <w:t>基础数据：车型指定能源类型：车型名称、能源类型、起始日期、截止日期、节点名称</w:t>
      </w:r>
    </w:p>
    <w:p>
      <w:pPr>
        <w:widowControl/>
        <w:rPr>
          <w:szCs w:val="21"/>
        </w:rPr>
      </w:pPr>
      <w:r>
        <w:rPr>
          <w:color w:val="000000"/>
          <w:kern w:val="0"/>
          <w:szCs w:val="21"/>
          <w:lang w:bidi="ar"/>
        </w:rPr>
        <w:t>          </w:t>
      </w:r>
      <w:r>
        <w:rPr>
          <w:rFonts w:hint="eastAsia" w:ascii="宋体" w:hAnsi="宋体" w:cs="宋体"/>
          <w:color w:val="000000"/>
          <w:kern w:val="0"/>
          <w:szCs w:val="21"/>
          <w:lang w:bidi="ar"/>
        </w:rPr>
        <w:t>城市能源价格：节点名称、城市、能源类型、起始日期、截止日期</w:t>
      </w:r>
    </w:p>
    <w:p>
      <w:pPr>
        <w:widowControl/>
        <w:rPr>
          <w:szCs w:val="21"/>
        </w:rPr>
      </w:pPr>
      <w:r>
        <w:rPr>
          <w:color w:val="000000"/>
          <w:kern w:val="0"/>
          <w:szCs w:val="21"/>
          <w:lang w:bidi="ar"/>
        </w:rPr>
        <w:t>          </w:t>
      </w:r>
      <w:r>
        <w:rPr>
          <w:rFonts w:hint="eastAsia" w:ascii="宋体" w:hAnsi="宋体" w:cs="宋体"/>
          <w:color w:val="000000"/>
          <w:kern w:val="0"/>
          <w:szCs w:val="21"/>
          <w:lang w:bidi="ar"/>
        </w:rPr>
        <w:t>车型管理：车型名称、能源类型、百公里油耗</w:t>
      </w:r>
    </w:p>
    <w:p>
      <w:pPr>
        <w:widowControl/>
        <w:rPr>
          <w:szCs w:val="21"/>
        </w:rPr>
      </w:pPr>
      <w:r>
        <w:rPr>
          <w:color w:val="000000"/>
          <w:kern w:val="0"/>
          <w:szCs w:val="21"/>
          <w:lang w:bidi="ar"/>
        </w:rPr>
        <w:t>          </w:t>
      </w:r>
      <w:r>
        <w:rPr>
          <w:rFonts w:hint="eastAsia" w:ascii="宋体" w:hAnsi="宋体" w:cs="宋体"/>
          <w:color w:val="000000"/>
          <w:kern w:val="0"/>
          <w:szCs w:val="21"/>
          <w:lang w:bidi="ar"/>
        </w:rPr>
        <w:t>车辆管理：车牌号、三级区域</w:t>
      </w:r>
    </w:p>
    <w:p>
      <w:pPr>
        <w:widowControl/>
        <w:rPr>
          <w:szCs w:val="21"/>
        </w:rPr>
      </w:pPr>
      <w:r>
        <w:rPr>
          <w:color w:val="000000"/>
          <w:kern w:val="0"/>
          <w:szCs w:val="21"/>
          <w:lang w:bidi="ar"/>
        </w:rPr>
        <w:t> </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2）根据业务单据的交付时间匹配合同的生效日期与失效日期，校验该业务单据是否在合同效期内；</w:t>
      </w:r>
    </w:p>
    <w:p>
      <w:pPr>
        <w:widowControl/>
        <w:rPr>
          <w:szCs w:val="21"/>
        </w:rPr>
      </w:pPr>
      <w:r>
        <w:rPr>
          <w:color w:val="000000"/>
          <w:kern w:val="0"/>
          <w:szCs w:val="21"/>
          <w:lang w:bidi="ar"/>
        </w:rPr>
        <w:t>3）</w:t>
      </w:r>
      <w:r>
        <w:rPr>
          <w:rFonts w:hint="eastAsia" w:ascii="宋体" w:hAnsi="宋体" w:cs="宋体"/>
          <w:color w:val="000000"/>
          <w:kern w:val="0"/>
          <w:szCs w:val="21"/>
          <w:lang w:bidi="ar"/>
        </w:rPr>
        <w:t>根据业务单据的运单线路匹配合同的线路，获取线路对应的油料支付比例；</w:t>
      </w:r>
    </w:p>
    <w:p>
      <w:pPr>
        <w:widowControl/>
        <w:rPr>
          <w:szCs w:val="21"/>
        </w:rPr>
      </w:pPr>
      <w:r>
        <w:rPr>
          <w:rFonts w:hint="eastAsia" w:ascii="宋体" w:hAnsi="宋体" w:cs="宋体"/>
          <w:color w:val="000000"/>
          <w:kern w:val="0"/>
          <w:szCs w:val="21"/>
          <w:lang w:bidi="ar"/>
        </w:rPr>
        <w:t>4）根据业务单据的车牌号匹配运输基础数据</w:t>
      </w:r>
      <w:r>
        <w:rPr>
          <w:color w:val="000000"/>
          <w:kern w:val="0"/>
          <w:szCs w:val="21"/>
          <w:lang w:bidi="ar"/>
        </w:rPr>
        <w:t>-</w:t>
      </w:r>
      <w:r>
        <w:rPr>
          <w:rFonts w:hint="eastAsia" w:ascii="宋体" w:hAnsi="宋体" w:cs="宋体"/>
          <w:color w:val="000000"/>
          <w:kern w:val="0"/>
          <w:szCs w:val="21"/>
          <w:lang w:bidi="ar"/>
        </w:rPr>
        <w:t>车辆管理中的车牌号，获取该车牌号对应的车型；</w:t>
      </w:r>
    </w:p>
    <w:p>
      <w:pPr>
        <w:widowControl/>
        <w:rPr>
          <w:szCs w:val="21"/>
        </w:rPr>
      </w:pPr>
      <w:r>
        <w:rPr>
          <w:color w:val="000000"/>
          <w:kern w:val="0"/>
          <w:szCs w:val="21"/>
          <w:lang w:bidi="ar"/>
        </w:rPr>
        <w:t>5）</w:t>
      </w:r>
      <w:r>
        <w:rPr>
          <w:rFonts w:hint="eastAsia" w:ascii="宋体" w:hAnsi="宋体" w:cs="宋体"/>
          <w:color w:val="000000"/>
          <w:kern w:val="0"/>
          <w:szCs w:val="21"/>
          <w:lang w:bidi="ar"/>
        </w:rPr>
        <w:t>根据获取到的车型匹配到运输基础数据</w:t>
      </w:r>
      <w:r>
        <w:rPr>
          <w:color w:val="000000"/>
          <w:kern w:val="0"/>
          <w:szCs w:val="21"/>
          <w:lang w:bidi="ar"/>
        </w:rPr>
        <w:t>-</w:t>
      </w:r>
      <w:r>
        <w:rPr>
          <w:rFonts w:hint="eastAsia" w:ascii="宋体" w:hAnsi="宋体" w:cs="宋体"/>
          <w:color w:val="000000"/>
          <w:kern w:val="0"/>
          <w:szCs w:val="21"/>
          <w:lang w:bidi="ar"/>
        </w:rPr>
        <w:t>车型管理的对应车型，获取该车型对应的能源类型及百公里油耗；</w:t>
      </w:r>
    </w:p>
    <w:p>
      <w:pPr>
        <w:widowControl/>
        <w:rPr>
          <w:szCs w:val="21"/>
        </w:rPr>
      </w:pPr>
      <w:r>
        <w:rPr>
          <w:color w:val="000000"/>
          <w:kern w:val="0"/>
          <w:szCs w:val="21"/>
          <w:lang w:bidi="ar"/>
        </w:rPr>
        <w:t>6）</w:t>
      </w:r>
      <w:r>
        <w:rPr>
          <w:rFonts w:hint="eastAsia" w:ascii="宋体" w:hAnsi="宋体" w:cs="宋体"/>
          <w:color w:val="000000"/>
          <w:kern w:val="0"/>
          <w:szCs w:val="21"/>
          <w:lang w:bidi="ar"/>
        </w:rPr>
        <w:t>根据业务单据中的三级区域及之前获取到的能源类型匹配到基础数据</w:t>
      </w:r>
      <w:r>
        <w:rPr>
          <w:color w:val="000000"/>
          <w:kern w:val="0"/>
          <w:szCs w:val="21"/>
          <w:lang w:bidi="ar"/>
        </w:rPr>
        <w:t>-</w:t>
      </w:r>
      <w:r>
        <w:rPr>
          <w:rFonts w:hint="eastAsia" w:ascii="宋体" w:hAnsi="宋体" w:cs="宋体"/>
          <w:color w:val="000000"/>
          <w:kern w:val="0"/>
          <w:szCs w:val="21"/>
          <w:lang w:bidi="ar"/>
        </w:rPr>
        <w:t>城市能源价格的城市，获取对应的优惠价、起始日期及截止日期；</w:t>
      </w:r>
    </w:p>
    <w:p>
      <w:pPr>
        <w:widowControl/>
        <w:rPr>
          <w:szCs w:val="21"/>
        </w:rPr>
      </w:pPr>
      <w:r>
        <w:rPr>
          <w:rFonts w:hint="eastAsia" w:ascii="宋体" w:hAnsi="宋体" w:cs="宋体"/>
          <w:color w:val="000000"/>
          <w:kern w:val="0"/>
          <w:szCs w:val="21"/>
          <w:lang w:bidi="ar"/>
        </w:rPr>
        <w:t>7）根据业务单据的交付时间匹配对应城市能源价格数据的起始日期及截止日期，校验该业务单据是否在有效期内；</w:t>
      </w:r>
    </w:p>
    <w:p>
      <w:pPr>
        <w:widowControl/>
        <w:rPr>
          <w:szCs w:val="21"/>
        </w:rPr>
      </w:pPr>
      <w:r>
        <w:rPr>
          <w:color w:val="000000"/>
          <w:kern w:val="0"/>
          <w:szCs w:val="21"/>
          <w:lang w:bidi="ar"/>
        </w:rPr>
        <w:t>7</w:t>
      </w:r>
      <w:r>
        <w:rPr>
          <w:rFonts w:hint="eastAsia" w:ascii="宋体" w:hAnsi="宋体" w:cs="宋体"/>
          <w:color w:val="000000"/>
          <w:kern w:val="0"/>
          <w:szCs w:val="21"/>
          <w:lang w:bidi="ar"/>
        </w:rPr>
        <w:t>）根据获取到的价格，结合计费公式及税率，得出各条业务数据的结算金额；</w:t>
      </w:r>
    </w:p>
    <w:p>
      <w:pPr>
        <w:widowControl/>
        <w:rPr>
          <w:szCs w:val="21"/>
        </w:rPr>
      </w:pPr>
      <w:r>
        <w:rPr>
          <w:color w:val="000000"/>
          <w:kern w:val="0"/>
          <w:szCs w:val="21"/>
          <w:lang w:bidi="ar"/>
        </w:rPr>
        <w:t>8</w:t>
      </w:r>
      <w:r>
        <w:rPr>
          <w:rFonts w:hint="eastAsia" w:ascii="宋体" w:hAnsi="宋体" w:cs="宋体"/>
          <w:color w:val="000000"/>
          <w:kern w:val="0"/>
          <w:szCs w:val="21"/>
          <w:lang w:bidi="ar"/>
        </w:rPr>
        <w:t>）备注：入厂物流-路桥油料结算模板中的最大加油升数字段，当前的运输系统仅可以提供最大加油升数，需要与业务确认是否需要实际加油升数，如果是，则需要进一步讨论解决方案；</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匹配结果（计费数据）：路桥费、油料费、油料支付比例，能源单价（优惠价）、计费公式、税率、其他费用</w:t>
      </w:r>
    </w:p>
    <w:p>
      <w:pPr>
        <w:widowControl/>
        <w:rPr>
          <w:szCs w:val="21"/>
        </w:rPr>
      </w:pPr>
      <w:r>
        <w:rPr>
          <w:rFonts w:hint="eastAsia" w:ascii="宋体" w:hAnsi="宋体" w:cs="宋体"/>
          <w:color w:val="000000"/>
          <w:kern w:val="0"/>
          <w:szCs w:val="21"/>
          <w:lang w:bidi="ar"/>
        </w:rPr>
        <w:t>计费结果：不含税结算总金额、含税结算总金额</w:t>
      </w:r>
    </w:p>
    <w:p>
      <w:pPr>
        <w:widowControl/>
        <w:rPr>
          <w:szCs w:val="21"/>
        </w:rPr>
      </w:pPr>
      <w:r>
        <w:rPr>
          <w:rFonts w:hint="eastAsia" w:ascii="宋体" w:hAnsi="宋体" w:cs="宋体"/>
          <w:color w:val="000000"/>
          <w:kern w:val="0"/>
          <w:szCs w:val="21"/>
          <w:lang w:bidi="ar"/>
        </w:rPr>
        <w:t>油料费</w:t>
      </w:r>
      <w:r>
        <w:rPr>
          <w:color w:val="000000"/>
          <w:kern w:val="0"/>
          <w:szCs w:val="21"/>
          <w:lang w:bidi="ar"/>
        </w:rPr>
        <w:t>=</w:t>
      </w:r>
      <w:r>
        <w:rPr>
          <w:rFonts w:hint="eastAsia" w:ascii="宋体" w:hAnsi="宋体" w:cs="宋体"/>
          <w:color w:val="000000"/>
          <w:kern w:val="0"/>
          <w:szCs w:val="21"/>
          <w:lang w:bidi="ar"/>
        </w:rPr>
        <w:t>（里程</w:t>
      </w:r>
      <w:r>
        <w:rPr>
          <w:color w:val="000000"/>
          <w:kern w:val="0"/>
          <w:szCs w:val="21"/>
          <w:lang w:bidi="ar"/>
        </w:rPr>
        <w:t>+</w:t>
      </w:r>
      <w:r>
        <w:rPr>
          <w:rFonts w:hint="eastAsia" w:ascii="宋体" w:hAnsi="宋体" w:cs="宋体"/>
          <w:color w:val="000000"/>
          <w:kern w:val="0"/>
          <w:szCs w:val="21"/>
          <w:lang w:bidi="ar"/>
        </w:rPr>
        <w:t>绕行里程）</w:t>
      </w:r>
      <w:r>
        <w:rPr>
          <w:color w:val="000000"/>
          <w:kern w:val="0"/>
          <w:szCs w:val="21"/>
          <w:lang w:bidi="ar"/>
        </w:rPr>
        <w:t>/100*</w:t>
      </w:r>
      <w:r>
        <w:rPr>
          <w:rFonts w:hint="eastAsia" w:ascii="宋体" w:hAnsi="宋体" w:cs="宋体"/>
          <w:color w:val="000000"/>
          <w:kern w:val="0"/>
          <w:szCs w:val="21"/>
          <w:lang w:bidi="ar"/>
        </w:rPr>
        <w:t>百公里油耗</w:t>
      </w:r>
      <w:r>
        <w:rPr>
          <w:color w:val="000000"/>
          <w:kern w:val="0"/>
          <w:szCs w:val="21"/>
          <w:lang w:bidi="ar"/>
        </w:rPr>
        <w:t>*</w:t>
      </w:r>
      <w:r>
        <w:rPr>
          <w:rFonts w:hint="eastAsia" w:ascii="宋体" w:hAnsi="宋体" w:cs="宋体"/>
          <w:color w:val="000000"/>
          <w:kern w:val="0"/>
          <w:szCs w:val="21"/>
          <w:lang w:bidi="ar"/>
        </w:rPr>
        <w:t>能源单价</w:t>
      </w:r>
    </w:p>
    <w:p>
      <w:pPr>
        <w:widowControl/>
        <w:rPr>
          <w:szCs w:val="21"/>
        </w:rPr>
      </w:pPr>
      <w:r>
        <w:rPr>
          <w:rFonts w:hint="eastAsia" w:ascii="宋体" w:hAnsi="宋体" w:cs="宋体"/>
          <w:color w:val="000000"/>
          <w:kern w:val="0"/>
          <w:szCs w:val="21"/>
          <w:lang w:bidi="ar"/>
        </w:rPr>
        <w:t>不含税结算总金额=油料费</w:t>
      </w:r>
      <w:r>
        <w:rPr>
          <w:color w:val="000000"/>
          <w:kern w:val="0"/>
          <w:szCs w:val="21"/>
          <w:lang w:bidi="ar"/>
        </w:rPr>
        <w:t>+</w:t>
      </w:r>
      <w:r>
        <w:rPr>
          <w:rFonts w:hint="eastAsia" w:ascii="宋体" w:hAnsi="宋体" w:cs="宋体"/>
          <w:color w:val="000000"/>
          <w:kern w:val="0"/>
          <w:szCs w:val="21"/>
          <w:lang w:bidi="ar"/>
        </w:rPr>
        <w:t>路桥费</w:t>
      </w:r>
      <w:r>
        <w:rPr>
          <w:color w:val="000000"/>
          <w:kern w:val="0"/>
          <w:szCs w:val="21"/>
          <w:lang w:bidi="ar"/>
        </w:rPr>
        <w:t>+</w:t>
      </w:r>
      <w:r>
        <w:rPr>
          <w:rFonts w:hint="eastAsia" w:ascii="宋体" w:hAnsi="宋体" w:cs="宋体"/>
          <w:color w:val="000000"/>
          <w:kern w:val="0"/>
          <w:szCs w:val="21"/>
          <w:lang w:bidi="ar"/>
        </w:rPr>
        <w:t>其他费用</w:t>
      </w:r>
    </w:p>
    <w:p>
      <w:pPr>
        <w:widowControl/>
        <w:rPr>
          <w:szCs w:val="21"/>
        </w:rPr>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widowControl/>
        <w:rPr>
          <w:szCs w:val="21"/>
        </w:rPr>
      </w:pPr>
      <w:r>
        <w:rPr>
          <w:rFonts w:hint="eastAsia" w:ascii="宋体" w:hAnsi="宋体" w:cs="宋体"/>
          <w:color w:val="000000"/>
          <w:kern w:val="0"/>
          <w:szCs w:val="21"/>
          <w:lang w:bidi="ar"/>
        </w:rPr>
        <w:t>公式参考：区域公司结算单</w:t>
      </w:r>
      <w:r>
        <w:rPr>
          <w:color w:val="000000"/>
          <w:kern w:val="0"/>
          <w:szCs w:val="21"/>
          <w:lang w:bidi="ar"/>
        </w:rPr>
        <w:t>\</w:t>
      </w:r>
      <w:r>
        <w:rPr>
          <w:rFonts w:hint="eastAsia" w:ascii="宋体" w:hAnsi="宋体" w:cs="宋体"/>
          <w:color w:val="000000"/>
          <w:kern w:val="0"/>
          <w:szCs w:val="21"/>
          <w:lang w:bidi="ar"/>
        </w:rPr>
        <w:t>广州飞梭云</w:t>
      </w:r>
      <w:r>
        <w:rPr>
          <w:color w:val="000000"/>
          <w:kern w:val="0"/>
          <w:szCs w:val="21"/>
          <w:lang w:bidi="ar"/>
        </w:rPr>
        <w:t>\</w:t>
      </w:r>
      <w:r>
        <w:rPr>
          <w:rFonts w:hint="eastAsia" w:ascii="宋体" w:hAnsi="宋体" w:cs="宋体"/>
          <w:color w:val="000000"/>
          <w:kern w:val="0"/>
          <w:szCs w:val="21"/>
          <w:lang w:bidi="ar"/>
        </w:rPr>
        <w:t>成本附件</w:t>
      </w:r>
      <w:r>
        <w:rPr>
          <w:color w:val="000000"/>
          <w:kern w:val="0"/>
          <w:szCs w:val="21"/>
          <w:lang w:bidi="ar"/>
        </w:rPr>
        <w:t>5-</w:t>
      </w:r>
      <w:r>
        <w:rPr>
          <w:rFonts w:hint="eastAsia" w:ascii="宋体" w:hAnsi="宋体" w:cs="宋体"/>
          <w:color w:val="000000"/>
          <w:kern w:val="0"/>
          <w:szCs w:val="21"/>
          <w:lang w:bidi="ar"/>
        </w:rPr>
        <w:t>包月车路桥油料费</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10. 按装卸费</w:t>
      </w:r>
    </w:p>
    <w:p>
      <w:pPr>
        <w:widowControl/>
        <w:rPr>
          <w:szCs w:val="21"/>
        </w:rPr>
      </w:pPr>
      <w:r>
        <w:rPr>
          <w:rFonts w:hint="eastAsia" w:ascii="宋体" w:hAnsi="宋体" w:cs="宋体"/>
          <w:color w:val="000000"/>
          <w:kern w:val="0"/>
          <w:szCs w:val="21"/>
          <w:lang w:bidi="ar"/>
        </w:rPr>
        <w:t>计费单据：运单</w:t>
      </w:r>
    </w:p>
    <w:p>
      <w:pPr>
        <w:widowControl/>
        <w:rPr>
          <w:szCs w:val="21"/>
        </w:rPr>
      </w:pPr>
      <w:r>
        <w:rPr>
          <w:rFonts w:hint="eastAsia" w:ascii="宋体" w:hAnsi="宋体" w:cs="宋体"/>
          <w:color w:val="000000"/>
          <w:kern w:val="0"/>
          <w:szCs w:val="21"/>
          <w:lang w:bidi="ar"/>
        </w:rPr>
        <w:t>基础数据：</w:t>
      </w:r>
    </w:p>
    <w:p>
      <w:pPr>
        <w:widowControl/>
        <w:rPr>
          <w:szCs w:val="21"/>
        </w:rPr>
      </w:pPr>
      <w:r>
        <w:rPr>
          <w:rFonts w:hint="eastAsia" w:ascii="宋体" w:hAnsi="宋体" w:cs="宋体"/>
          <w:color w:val="000000"/>
          <w:kern w:val="0"/>
          <w:szCs w:val="21"/>
          <w:lang w:bidi="ar"/>
        </w:rPr>
        <w:t>涉及产品小类：备件物流</w:t>
      </w:r>
    </w:p>
    <w:p>
      <w:pPr>
        <w:widowControl/>
        <w:rPr>
          <w:szCs w:val="21"/>
        </w:rPr>
      </w:pPr>
      <w:r>
        <w:rPr>
          <w:rFonts w:hint="eastAsia" w:ascii="宋体" w:hAnsi="宋体" w:cs="宋体"/>
          <w:color w:val="000000"/>
          <w:kern w:val="0"/>
          <w:szCs w:val="21"/>
          <w:lang w:bidi="ar"/>
        </w:rPr>
        <w:t>涉及结算单：备件物流</w:t>
      </w:r>
      <w:r>
        <w:rPr>
          <w:color w:val="000000"/>
          <w:kern w:val="0"/>
          <w:szCs w:val="21"/>
          <w:lang w:bidi="ar"/>
        </w:rPr>
        <w:t>-</w:t>
      </w:r>
      <w:r>
        <w:rPr>
          <w:rFonts w:hint="eastAsia" w:ascii="宋体" w:hAnsi="宋体" w:cs="宋体"/>
          <w:color w:val="000000"/>
          <w:kern w:val="0"/>
          <w:szCs w:val="21"/>
          <w:lang w:bidi="ar"/>
        </w:rPr>
        <w:t>装卸费</w:t>
      </w:r>
    </w:p>
    <w:p>
      <w:pPr>
        <w:widowControl/>
        <w:rPr>
          <w:szCs w:val="21"/>
        </w:rPr>
      </w:pPr>
      <w:r>
        <w:rPr>
          <w:color w:val="000000"/>
          <w:kern w:val="0"/>
          <w:szCs w:val="21"/>
          <w:lang w:bidi="ar"/>
        </w:rPr>
        <w:t> </w:t>
      </w:r>
    </w:p>
    <w:p>
      <w:pPr>
        <w:widowControl/>
        <w:rPr>
          <w:szCs w:val="21"/>
        </w:rPr>
      </w:pPr>
      <w:r>
        <w:rPr>
          <w:rFonts w:hint="eastAsia" w:ascii="宋体" w:hAnsi="宋体" w:cs="宋体"/>
          <w:color w:val="000000"/>
          <w:kern w:val="0"/>
          <w:szCs w:val="21"/>
          <w:lang w:bidi="ar"/>
        </w:rPr>
        <w:t>匹配条件：</w:t>
      </w:r>
    </w:p>
    <w:p>
      <w:pPr>
        <w:widowControl/>
        <w:rPr>
          <w:szCs w:val="21"/>
        </w:rPr>
      </w:pPr>
      <w:r>
        <w:rPr>
          <w:rFonts w:hint="eastAsia" w:ascii="宋体" w:hAnsi="宋体" w:cs="宋体"/>
          <w:color w:val="000000"/>
          <w:kern w:val="0"/>
          <w:szCs w:val="21"/>
          <w:lang w:bidi="ar"/>
        </w:rPr>
        <w:t>业务数据：承运商名称（付方）、公司名称（收方）、合同编号、始发地、目的地、作业日期、运输方式、装卸数量、单项重量、单箱体积</w:t>
      </w:r>
    </w:p>
    <w:p>
      <w:pPr>
        <w:widowControl/>
        <w:rPr>
          <w:szCs w:val="21"/>
        </w:rPr>
      </w:pPr>
      <w:r>
        <w:rPr>
          <w:rFonts w:hint="eastAsia" w:ascii="宋体" w:hAnsi="宋体" w:cs="宋体"/>
          <w:color w:val="000000"/>
          <w:kern w:val="0"/>
          <w:szCs w:val="21"/>
          <w:lang w:bidi="ar"/>
        </w:rPr>
        <w:t>合同信息：承运商名称（付方）、公司名称（收方）、合同编号、生效日期、失效日期、线路起点、线路终点、结算方式、阶梯计价规则</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结算金额生成规则：</w:t>
      </w:r>
    </w:p>
    <w:p>
      <w:pPr>
        <w:widowControl/>
        <w:rPr>
          <w:szCs w:val="21"/>
        </w:rPr>
      </w:pPr>
      <w:r>
        <w:rPr>
          <w:rFonts w:hint="eastAsia" w:ascii="宋体" w:hAnsi="宋体" w:cs="宋体"/>
          <w:color w:val="000000"/>
          <w:kern w:val="0"/>
          <w:szCs w:val="21"/>
          <w:lang w:bidi="ar"/>
        </w:rPr>
        <w:t>1）根据业务单据上的合同编号匹配到对应的合同，校验业务单据与合同的收付方是否一致；</w:t>
      </w:r>
    </w:p>
    <w:p>
      <w:pPr>
        <w:widowControl/>
        <w:rPr>
          <w:szCs w:val="21"/>
        </w:rPr>
      </w:pPr>
      <w:r>
        <w:rPr>
          <w:rFonts w:hint="eastAsia" w:ascii="宋体" w:hAnsi="宋体" w:cs="宋体"/>
          <w:color w:val="000000"/>
          <w:kern w:val="0"/>
          <w:szCs w:val="21"/>
          <w:lang w:bidi="ar"/>
        </w:rPr>
        <w:t>2）根据业务单据的作业日期匹配合同的生效日期与失效日期，校验该业务单据是否在合同效期内；</w:t>
      </w:r>
    </w:p>
    <w:p>
      <w:pPr>
        <w:widowControl/>
        <w:rPr>
          <w:szCs w:val="21"/>
        </w:rPr>
      </w:pPr>
      <w:r>
        <w:rPr>
          <w:rFonts w:hint="eastAsia" w:ascii="宋体" w:hAnsi="宋体" w:cs="宋体"/>
          <w:color w:val="000000"/>
          <w:kern w:val="0"/>
          <w:szCs w:val="21"/>
          <w:lang w:bidi="ar"/>
        </w:rPr>
        <w:t>3）根据业务单据的始发地与目的地匹配合同中线路的起点与终点，获取该线路的结算方式、重量单价及体积单价；【在一个合同中，一条线路应该只对应一种结算方式，否则无法匹配】</w:t>
      </w:r>
    </w:p>
    <w:p>
      <w:pPr>
        <w:widowControl/>
        <w:rPr>
          <w:szCs w:val="21"/>
        </w:rPr>
      </w:pPr>
      <w:r>
        <w:rPr>
          <w:rFonts w:hint="eastAsia" w:ascii="宋体" w:hAnsi="宋体" w:cs="宋体"/>
          <w:color w:val="000000"/>
          <w:kern w:val="0"/>
          <w:szCs w:val="21"/>
          <w:lang w:bidi="ar"/>
        </w:rPr>
        <w:t>4）根据上一步获取的结算方式，匹配合同中结算方式对应的计费公式及税率。</w:t>
      </w:r>
    </w:p>
    <w:p>
      <w:pPr>
        <w:widowControl/>
        <w:rPr>
          <w:szCs w:val="21"/>
        </w:rPr>
      </w:pPr>
      <w:r>
        <w:rPr>
          <w:rFonts w:hint="eastAsia" w:ascii="宋体" w:hAnsi="宋体" w:cs="宋体"/>
          <w:color w:val="000000"/>
          <w:kern w:val="0"/>
          <w:szCs w:val="21"/>
          <w:lang w:bidi="ar"/>
        </w:rPr>
        <w:t>根据获取到的总重量</w:t>
      </w:r>
      <w:r>
        <w:rPr>
          <w:color w:val="000000"/>
          <w:kern w:val="0"/>
          <w:szCs w:val="21"/>
          <w:lang w:bidi="ar"/>
        </w:rPr>
        <w:t>/</w:t>
      </w:r>
      <w:r>
        <w:rPr>
          <w:rFonts w:hint="eastAsia" w:ascii="宋体" w:hAnsi="宋体" w:cs="宋体"/>
          <w:color w:val="000000"/>
          <w:kern w:val="0"/>
          <w:szCs w:val="21"/>
          <w:lang w:bidi="ar"/>
        </w:rPr>
        <w:t>总体积、单价，结合计费公式及税率，得出各条业务数据的结算金额。</w:t>
      </w:r>
    </w:p>
    <w:p>
      <w:pPr>
        <w:widowControl/>
        <w:rPr>
          <w:szCs w:val="21"/>
        </w:rPr>
      </w:pPr>
      <w:r>
        <w:rPr>
          <w:rFonts w:hint="eastAsia" w:ascii="宋体" w:hAnsi="宋体" w:cs="宋体"/>
          <w:color w:val="000000"/>
          <w:kern w:val="0"/>
          <w:szCs w:val="21"/>
          <w:lang w:bidi="ar"/>
        </w:rPr>
        <w:t> </w:t>
      </w:r>
    </w:p>
    <w:p>
      <w:pPr>
        <w:widowControl/>
        <w:rPr>
          <w:szCs w:val="21"/>
        </w:rPr>
      </w:pPr>
      <w:r>
        <w:rPr>
          <w:rFonts w:hint="eastAsia" w:ascii="宋体" w:hAnsi="宋体" w:cs="宋体"/>
          <w:color w:val="000000"/>
          <w:kern w:val="0"/>
          <w:szCs w:val="21"/>
          <w:lang w:bidi="ar"/>
        </w:rPr>
        <w:t>匹配结果（计费数据）：单价、计费公式、税率</w:t>
      </w:r>
    </w:p>
    <w:p>
      <w:pPr>
        <w:widowControl/>
        <w:rPr>
          <w:szCs w:val="21"/>
        </w:rPr>
      </w:pPr>
      <w:r>
        <w:rPr>
          <w:rFonts w:hint="eastAsia" w:ascii="宋体" w:hAnsi="宋体" w:cs="宋体"/>
          <w:color w:val="000000"/>
          <w:kern w:val="0"/>
          <w:szCs w:val="21"/>
          <w:lang w:bidi="ar"/>
        </w:rPr>
        <w:t>计费结果：不含税结算总金额、含税结算总金额</w:t>
      </w:r>
    </w:p>
    <w:p>
      <w:pPr>
        <w:widowControl/>
        <w:rPr>
          <w:szCs w:val="21"/>
        </w:rPr>
      </w:pPr>
      <w:r>
        <w:rPr>
          <w:rFonts w:hint="eastAsia" w:ascii="宋体" w:hAnsi="宋体" w:cs="宋体"/>
          <w:color w:val="000000"/>
          <w:kern w:val="0"/>
          <w:szCs w:val="21"/>
          <w:lang w:bidi="ar"/>
        </w:rPr>
        <w:t>不含税结算总金额=总重量</w:t>
      </w:r>
      <w:r>
        <w:rPr>
          <w:color w:val="000000"/>
          <w:kern w:val="0"/>
          <w:szCs w:val="21"/>
          <w:lang w:bidi="ar"/>
        </w:rPr>
        <w:t>/</w:t>
      </w:r>
      <w:r>
        <w:rPr>
          <w:rFonts w:hint="eastAsia" w:ascii="宋体" w:hAnsi="宋体" w:cs="宋体"/>
          <w:color w:val="000000"/>
          <w:kern w:val="0"/>
          <w:szCs w:val="21"/>
          <w:lang w:bidi="ar"/>
        </w:rPr>
        <w:t>体积</w:t>
      </w:r>
      <w:r>
        <w:rPr>
          <w:color w:val="000000"/>
          <w:kern w:val="0"/>
          <w:szCs w:val="21"/>
          <w:lang w:bidi="ar"/>
        </w:rPr>
        <w:t>*</w:t>
      </w:r>
      <w:r>
        <w:rPr>
          <w:rFonts w:hint="eastAsia" w:ascii="宋体" w:hAnsi="宋体" w:cs="宋体"/>
          <w:color w:val="000000"/>
          <w:kern w:val="0"/>
          <w:szCs w:val="21"/>
          <w:lang w:bidi="ar"/>
        </w:rPr>
        <w:t>不含税单价</w:t>
      </w:r>
    </w:p>
    <w:p>
      <w:pPr>
        <w:widowControl/>
      </w:pPr>
      <w:r>
        <w:rPr>
          <w:rFonts w:hint="eastAsia" w:ascii="宋体" w:hAnsi="宋体" w:cs="宋体"/>
          <w:color w:val="000000"/>
          <w:kern w:val="0"/>
          <w:szCs w:val="21"/>
          <w:lang w:bidi="ar"/>
        </w:rPr>
        <w:t>含税结算总金额=不含税结算总金额</w:t>
      </w:r>
      <w:r>
        <w:rPr>
          <w:color w:val="000000"/>
          <w:kern w:val="0"/>
          <w:szCs w:val="21"/>
          <w:lang w:bidi="ar"/>
        </w:rPr>
        <w:t>*</w:t>
      </w:r>
      <w:r>
        <w:rPr>
          <w:rFonts w:hint="eastAsia" w:ascii="宋体" w:hAnsi="宋体" w:cs="宋体"/>
          <w:color w:val="000000"/>
          <w:kern w:val="0"/>
          <w:szCs w:val="21"/>
          <w:lang w:bidi="ar"/>
        </w:rPr>
        <w:t>（</w:t>
      </w:r>
      <w:r>
        <w:rPr>
          <w:color w:val="000000"/>
          <w:kern w:val="0"/>
          <w:szCs w:val="21"/>
          <w:lang w:bidi="ar"/>
        </w:rPr>
        <w:t>1+</w:t>
      </w:r>
      <w:r>
        <w:rPr>
          <w:rFonts w:hint="eastAsia" w:ascii="宋体" w:hAnsi="宋体" w:cs="宋体"/>
          <w:color w:val="000000"/>
          <w:kern w:val="0"/>
          <w:szCs w:val="21"/>
          <w:lang w:bidi="ar"/>
        </w:rPr>
        <w:t>税率）</w:t>
      </w:r>
    </w:p>
    <w:p>
      <w:pPr>
        <w:pStyle w:val="3"/>
        <w:numPr>
          <w:ilvl w:val="1"/>
          <w:numId w:val="19"/>
        </w:numPr>
      </w:pPr>
      <w:bookmarkStart w:id="54" w:name="_Toc112954605"/>
      <w:r>
        <w:rPr>
          <w:rFonts w:hint="eastAsia"/>
        </w:rPr>
        <w:t>应收结算单</w:t>
      </w:r>
      <w:bookmarkEnd w:id="54"/>
    </w:p>
    <w:p>
      <w:pPr>
        <w:pStyle w:val="4"/>
        <w:numPr>
          <w:ilvl w:val="2"/>
          <w:numId w:val="19"/>
        </w:numPr>
        <w:rPr>
          <w:lang w:eastAsia="zh-CN"/>
        </w:rPr>
      </w:pPr>
      <w:bookmarkStart w:id="55" w:name="_Toc112954606"/>
      <w:r>
        <w:rPr>
          <w:rFonts w:hint="eastAsia"/>
          <w:lang w:eastAsia="zh-CN"/>
        </w:rPr>
        <w:t>应收结算单-按托</w:t>
      </w:r>
      <w:bookmarkEnd w:id="55"/>
    </w:p>
    <w:p>
      <w:pPr>
        <w:pStyle w:val="5"/>
        <w:numPr>
          <w:ilvl w:val="3"/>
          <w:numId w:val="19"/>
        </w:numPr>
        <w:rPr>
          <w:lang w:eastAsia="zh-Hans"/>
        </w:rPr>
      </w:pPr>
      <w:r>
        <w:rPr>
          <w:rFonts w:hint="eastAsia"/>
        </w:rPr>
        <w:t>功能描述</w:t>
      </w:r>
    </w:p>
    <w:p/>
    <w:p/>
    <w:p>
      <w:pPr>
        <w:pStyle w:val="5"/>
        <w:numPr>
          <w:ilvl w:val="3"/>
          <w:numId w:val="19"/>
        </w:numPr>
        <w:rPr>
          <w:lang w:eastAsia="zh-Hans"/>
        </w:rPr>
      </w:pPr>
      <w:r>
        <w:rPr>
          <w:rFonts w:hint="eastAsia"/>
        </w:rPr>
        <w:t>业务场景</w:t>
      </w:r>
    </w:p>
    <w:p/>
    <w:p/>
    <w:p/>
    <w:p>
      <w:pPr>
        <w:pStyle w:val="5"/>
        <w:numPr>
          <w:ilvl w:val="3"/>
          <w:numId w:val="19"/>
        </w:numPr>
        <w:rPr>
          <w:lang w:eastAsia="zh-Hans"/>
        </w:rPr>
      </w:pPr>
      <w:r>
        <w:rPr>
          <w:rFonts w:hint="eastAsia"/>
        </w:rPr>
        <w:t>原型图</w:t>
      </w:r>
    </w:p>
    <w:p/>
    <w:p/>
    <w:p>
      <w:pPr>
        <w:pStyle w:val="5"/>
        <w:numPr>
          <w:ilvl w:val="3"/>
          <w:numId w:val="19"/>
        </w:numPr>
        <w:rPr>
          <w:lang w:eastAsia="zh-Hans"/>
        </w:rPr>
      </w:pPr>
      <w:r>
        <w:rPr>
          <w:rFonts w:hint="eastAsia"/>
        </w:rPr>
        <w:t>字段描述及业务规则</w:t>
      </w:r>
    </w:p>
    <w:p/>
    <w:p>
      <w:r>
        <w:rPr>
          <w:rFonts w:hint="eastAsia"/>
        </w:rPr>
        <w:t>字段描述如下：</w:t>
      </w:r>
    </w:p>
    <w:p/>
    <w:tbl>
      <w:tblPr>
        <w:tblStyle w:val="3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612"/>
        <w:gridCol w:w="1101"/>
        <w:gridCol w:w="1976"/>
        <w:gridCol w:w="940"/>
        <w:gridCol w:w="981"/>
        <w:gridCol w:w="981"/>
        <w:gridCol w:w="3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31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558"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001"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476"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497"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1660" w:type="pct"/>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30"/>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30"/>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30"/>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30"/>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310" w:type="pct"/>
            <w:vAlign w:val="center"/>
          </w:tcPr>
          <w:p>
            <w:pPr>
              <w:pStyle w:val="99"/>
              <w:numPr>
                <w:ilvl w:val="0"/>
                <w:numId w:val="30"/>
              </w:numPr>
              <w:spacing w:line="360" w:lineRule="auto"/>
              <w:ind w:firstLineChars="0"/>
              <w:jc w:val="left"/>
              <w:rPr>
                <w:rFonts w:ascii="Arial" w:hAnsi="Arial" w:eastAsia="PingFang SC" w:cs="Arial"/>
                <w:sz w:val="15"/>
                <w:szCs w:val="15"/>
              </w:rPr>
            </w:pPr>
          </w:p>
        </w:tc>
        <w:tc>
          <w:tcPr>
            <w:tcW w:w="558" w:type="pct"/>
            <w:vAlign w:val="center"/>
          </w:tcPr>
          <w:p>
            <w:pPr>
              <w:spacing w:line="360" w:lineRule="auto"/>
              <w:jc w:val="left"/>
              <w:rPr>
                <w:rFonts w:eastAsia="PingFang SC" w:cs="Arial"/>
                <w:sz w:val="15"/>
                <w:szCs w:val="15"/>
              </w:rPr>
            </w:pPr>
          </w:p>
        </w:tc>
        <w:tc>
          <w:tcPr>
            <w:tcW w:w="1001" w:type="pct"/>
            <w:vAlign w:val="center"/>
          </w:tcPr>
          <w:p>
            <w:pPr>
              <w:spacing w:line="360" w:lineRule="auto"/>
              <w:rPr>
                <w:rFonts w:eastAsia="PingFang SC" w:cs="Arial"/>
                <w:sz w:val="15"/>
                <w:szCs w:val="15"/>
              </w:rPr>
            </w:pPr>
          </w:p>
        </w:tc>
        <w:tc>
          <w:tcPr>
            <w:tcW w:w="476"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497" w:type="pct"/>
            <w:vAlign w:val="center"/>
          </w:tcPr>
          <w:p>
            <w:pPr>
              <w:spacing w:line="360" w:lineRule="auto"/>
              <w:jc w:val="left"/>
              <w:rPr>
                <w:rFonts w:eastAsia="PingFang SC" w:cs="Arial"/>
                <w:sz w:val="15"/>
                <w:szCs w:val="15"/>
              </w:rPr>
            </w:pPr>
          </w:p>
        </w:tc>
        <w:tc>
          <w:tcPr>
            <w:tcW w:w="1660" w:type="pct"/>
            <w:vAlign w:val="center"/>
          </w:tcPr>
          <w:p>
            <w:pPr>
              <w:spacing w:line="360" w:lineRule="auto"/>
              <w:jc w:val="left"/>
              <w:rPr>
                <w:rFonts w:eastAsia="PingFang SC" w:cs="Arial"/>
                <w:sz w:val="15"/>
                <w:szCs w:val="15"/>
              </w:rPr>
            </w:pPr>
          </w:p>
        </w:tc>
      </w:tr>
    </w:tbl>
    <w:p/>
    <w:p>
      <w:r>
        <w:rPr>
          <w:rFonts w:hint="eastAsia"/>
        </w:rPr>
        <w:t>业务规则如下：</w:t>
      </w:r>
    </w:p>
    <w:p>
      <w:pPr>
        <w:pStyle w:val="100"/>
        <w:numPr>
          <w:ilvl w:val="0"/>
          <w:numId w:val="31"/>
        </w:numPr>
        <w:ind w:firstLineChars="0"/>
      </w:pPr>
      <w:r>
        <w:t>…</w:t>
      </w:r>
    </w:p>
    <w:p>
      <w:pPr>
        <w:pStyle w:val="100"/>
        <w:numPr>
          <w:ilvl w:val="0"/>
          <w:numId w:val="31"/>
        </w:numPr>
        <w:ind w:firstLineChars="0"/>
      </w:pPr>
      <w:r>
        <w:t>…</w:t>
      </w:r>
    </w:p>
    <w:p>
      <w:r>
        <w:t>…</w:t>
      </w:r>
    </w:p>
    <w:p/>
    <w:p/>
    <w:p>
      <w:pPr>
        <w:pStyle w:val="4"/>
        <w:numPr>
          <w:ilvl w:val="2"/>
          <w:numId w:val="19"/>
        </w:numPr>
        <w:rPr>
          <w:lang w:eastAsia="zh-CN"/>
        </w:rPr>
      </w:pPr>
      <w:bookmarkStart w:id="56" w:name="_Toc112954607"/>
      <w:r>
        <w:rPr>
          <w:rFonts w:hint="eastAsia"/>
          <w:lang w:eastAsia="zh-CN"/>
        </w:rPr>
        <w:t>应收结算单-按方</w:t>
      </w:r>
      <w:bookmarkEnd w:id="56"/>
    </w:p>
    <w:p>
      <w:pPr>
        <w:pStyle w:val="5"/>
        <w:numPr>
          <w:ilvl w:val="3"/>
          <w:numId w:val="19"/>
        </w:numPr>
        <w:rPr>
          <w:lang w:eastAsia="zh-Hans"/>
        </w:rPr>
      </w:pPr>
      <w:r>
        <w:rPr>
          <w:rFonts w:hint="eastAsia"/>
        </w:rPr>
        <w:t>功能描述</w:t>
      </w:r>
    </w:p>
    <w:p>
      <w:r>
        <w:rPr>
          <w:rFonts w:hint="eastAsia"/>
        </w:rPr>
        <w:t>该结算单包括入厂物流的两个结算模板，分别是：入厂物流-单一规则结算模板、入厂物流-JACTO&amp;华辉龙&amp;马瑞利。</w:t>
      </w:r>
    </w:p>
    <w:p>
      <w:r>
        <w:rPr>
          <w:rFonts w:hint="eastAsia"/>
        </w:rPr>
        <w:t>该菜单中的数据允许查询、删除、修改。</w:t>
      </w:r>
    </w:p>
    <w:p>
      <w:r>
        <w:rPr>
          <w:rFonts w:hint="eastAsia"/>
        </w:rPr>
        <w:t>原则上结算单应由系统自动生成，不允许修改。但考虑到实际业务的复杂性，在系统建设与使用的初期将修改权限提供给特定用户。</w:t>
      </w:r>
    </w:p>
    <w:p/>
    <w:p>
      <w:pPr>
        <w:pStyle w:val="5"/>
        <w:numPr>
          <w:ilvl w:val="3"/>
          <w:numId w:val="19"/>
        </w:numPr>
        <w:rPr>
          <w:lang w:eastAsia="zh-Hans"/>
        </w:rPr>
      </w:pPr>
      <w:r>
        <w:rPr>
          <w:rFonts w:hint="eastAsia"/>
        </w:rPr>
        <w:t>业务场景</w:t>
      </w:r>
    </w:p>
    <w:p>
      <w:r>
        <w:rPr>
          <w:rFonts w:hint="eastAsia"/>
        </w:rPr>
        <w:t>结算单</w:t>
      </w:r>
      <w:r>
        <w:t>需要</w:t>
      </w:r>
      <w:r>
        <w:rPr>
          <w:rFonts w:hint="eastAsia"/>
        </w:rPr>
        <w:t>适用于单一规则：体积乘以单价。</w:t>
      </w:r>
    </w:p>
    <w:p>
      <w:r>
        <w:t xml:space="preserve">                多维度计算规则：去程、返程、仓储等</w:t>
      </w:r>
    </w:p>
    <w:p>
      <w:pPr>
        <w:pStyle w:val="5"/>
        <w:numPr>
          <w:ilvl w:val="3"/>
          <w:numId w:val="19"/>
        </w:numPr>
        <w:rPr>
          <w:lang w:eastAsia="zh-Hans"/>
        </w:rPr>
      </w:pPr>
      <w:r>
        <w:rPr>
          <w:rFonts w:hint="eastAsia"/>
        </w:rPr>
        <w:t>原型图</w:t>
      </w:r>
    </w:p>
    <w:p>
      <w:r>
        <w:rPr>
          <w:rFonts w:hint="eastAsia"/>
        </w:rPr>
        <w:drawing>
          <wp:inline distT="0" distB="0" distL="114300" distR="114300">
            <wp:extent cx="6112510" cy="3441065"/>
            <wp:effectExtent l="0" t="0" r="2540" b="698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33"/>
                    <a:stretch>
                      <a:fillRect/>
                    </a:stretch>
                  </pic:blipFill>
                  <pic:spPr>
                    <a:xfrm>
                      <a:off x="0" y="0"/>
                      <a:ext cx="6112510" cy="3441065"/>
                    </a:xfrm>
                    <a:prstGeom prst="rect">
                      <a:avLst/>
                    </a:prstGeom>
                  </pic:spPr>
                </pic:pic>
              </a:graphicData>
            </a:graphic>
          </wp:inline>
        </w:drawing>
      </w:r>
    </w:p>
    <w:p>
      <w:pPr>
        <w:pStyle w:val="5"/>
        <w:numPr>
          <w:ilvl w:val="3"/>
          <w:numId w:val="19"/>
        </w:numPr>
        <w:rPr>
          <w:lang w:eastAsia="zh-Hans"/>
        </w:rPr>
      </w:pPr>
      <w:r>
        <w:rPr>
          <w:rFonts w:hint="eastAsia"/>
        </w:rPr>
        <w:t>字段描述及业务规则</w:t>
      </w:r>
    </w:p>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121"/>
        <w:gridCol w:w="1795"/>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12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字段英文名</w:t>
            </w:r>
          </w:p>
        </w:tc>
        <w:tc>
          <w:tcPr>
            <w:tcW w:w="179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commentRangeStart w:id="0"/>
            <w:commentRangeStart w:id="1"/>
            <w:r>
              <w:commentReference w:id="0"/>
            </w:r>
            <w:commentRangeEnd w:id="0"/>
            <w:commentRangeEnd w:id="1"/>
            <w:r>
              <w:commentReference w:id="1"/>
            </w: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2"/>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commentRangeStart w:id="3"/>
            <w:r>
              <w:rPr>
                <w:rFonts w:ascii="宋体" w:hAnsi="宋体" w:cs="宋体"/>
                <w:sz w:val="15"/>
                <w:szCs w:val="15"/>
              </w:rPr>
              <w:t>超链接</w:t>
            </w:r>
            <w:commentRangeEnd w:id="3"/>
            <w:r>
              <w:commentReference w:id="3"/>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客户订单编号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路由订单编号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运输需求编号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运单编号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线路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页面展示规则：市-市</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作业日期</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页面展示规则：2022/8/24</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待确认具体是什么日期。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车牌号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color w:val="000000"/>
                <w:sz w:val="15"/>
                <w:szCs w:val="15"/>
              </w:rPr>
            </w:pPr>
            <w:r>
              <w:rPr>
                <w:rFonts w:ascii="宋体" w:hAnsi="宋体" w:cs="宋体"/>
                <w:sz w:val="15"/>
                <w:szCs w:val="15"/>
              </w:rPr>
              <w:t>页面展示规则：</w:t>
            </w:r>
            <w:r>
              <w:rPr>
                <w:rStyle w:val="37"/>
                <w:rFonts w:hint="eastAsia" w:ascii="宋体" w:hAnsi="宋体" w:cs="宋体"/>
                <w:i w:val="0"/>
                <w:color w:val="000000"/>
                <w:sz w:val="15"/>
                <w:szCs w:val="15"/>
                <w:shd w:val="clear" w:color="auto" w:fill="FFFFFF"/>
              </w:rPr>
              <w:t>省份+地区代码+5位数字/字母</w:t>
            </w:r>
            <w:r>
              <w:rPr>
                <w:rStyle w:val="37"/>
                <w:rFonts w:ascii="宋体" w:hAnsi="宋体" w:cs="宋体"/>
                <w:i w:val="0"/>
                <w:color w:val="000000"/>
                <w:sz w:val="15"/>
                <w:szCs w:val="15"/>
                <w:shd w:val="clear" w:color="auto" w:fill="FFFFFF"/>
              </w:rPr>
              <w:t>；</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货物名称</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尺寸信息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数字</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页面展示规则：长*宽*高，单位为毫米</w:t>
            </w:r>
          </w:p>
          <w:p>
            <w:pPr>
              <w:spacing w:line="360" w:lineRule="auto"/>
              <w:jc w:val="left"/>
            </w:pPr>
            <w:r>
              <w:rPr>
                <w:rFonts w:ascii="宋体" w:hAnsi="宋体" w:cs="宋体"/>
                <w:sz w:val="15"/>
                <w:szCs w:val="15"/>
              </w:rPr>
              <w:t>取值规则：来源于运输系统，箱子的尺寸</w:t>
            </w:r>
            <w:commentRangeStart w:id="4"/>
            <w:commentRangeStart w:id="5"/>
            <w:r>
              <w:rPr>
                <w:rFonts w:ascii="宋体" w:hAnsi="宋体" w:cs="宋体"/>
                <w:sz w:val="15"/>
                <w:szCs w:val="15"/>
              </w:rPr>
              <w:t>信息</w:t>
            </w:r>
            <w:commentRangeEnd w:id="4"/>
            <w:r>
              <w:commentReference w:id="4"/>
            </w:r>
            <w:commentRangeEnd w:id="5"/>
            <w:r>
              <w:commentReference w:id="5"/>
            </w:r>
          </w:p>
          <w:p>
            <w:pPr>
              <w:spacing w:line="360" w:lineRule="auto"/>
              <w:jc w:val="left"/>
            </w:pPr>
            <w:r>
              <w:rPr>
                <w:sz w:val="15"/>
                <w:szCs w:val="15"/>
              </w:rPr>
              <w:t>业务规则：按体积结算时为必填；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箱数</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数字</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页面展示规则：正整数；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托盘</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数字</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需确认展示托盘方数还是托盘个量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趟次</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数字</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页面展示规则：正整数；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业务规则：按趟次结算时为必填；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体积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数字</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业务规则：按体积结算时为必填；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单位（趟次）</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页面展示规则：按趟次计算时，单位为次；</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业务规则：按趟次结算时为必填；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单位（体积）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文本</w:t>
            </w:r>
            <w:r>
              <w:rPr>
                <w:rFonts w:ascii="宋体" w:hAnsi="宋体" w:cs="宋体"/>
                <w:sz w:val="15"/>
                <w:szCs w:val="15"/>
              </w:rPr>
              <w:t>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页面展示规则：按体积结算时，展示体积单位；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业务规则：按体积结算时为必填；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不含税单价</w:t>
            </w:r>
            <w:r>
              <w:rPr>
                <w:rFonts w:ascii="宋体" w:hAnsi="宋体" w:cs="宋体"/>
                <w:sz w:val="15"/>
                <w:szCs w:val="15"/>
              </w:rPr>
              <w:t>（趟次）</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业务规则：按趟次结算时必填；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不含税单价（体积）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ascii="宋体" w:hAnsi="宋体" w:cs="宋体"/>
                <w:sz w:val="15"/>
                <w:szCs w:val="15"/>
                <w:highlight w:val="yellow"/>
              </w:rPr>
              <w:t>确定公式及是否来源于商务系统</w:t>
            </w:r>
          </w:p>
          <w:p>
            <w:pPr>
              <w:spacing w:line="360" w:lineRule="auto"/>
              <w:rPr>
                <w:rFonts w:ascii="宋体" w:hAnsi="宋体" w:cs="宋体"/>
                <w:sz w:val="15"/>
                <w:szCs w:val="15"/>
              </w:rPr>
            </w:pPr>
            <w:r>
              <w:rPr>
                <w:rFonts w:ascii="宋体" w:hAnsi="宋体" w:cs="宋体"/>
                <w:sz w:val="15"/>
                <w:szCs w:val="15"/>
              </w:rPr>
              <w:t>业务规则：按体积结算时必填；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页面展示规则：6%、9%…</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rPr>
                <w:rFonts w:ascii="宋体" w:hAnsi="宋体" w:cs="宋体"/>
                <w:sz w:val="15"/>
                <w:szCs w:val="15"/>
              </w:rPr>
            </w:pPr>
            <w:r>
              <w:rPr>
                <w:rFonts w:ascii="宋体" w:hAnsi="宋体" w:cs="宋体"/>
                <w:sz w:val="15"/>
                <w:szCs w:val="15"/>
              </w:rPr>
              <w:t>业务规则：必填且允许修改；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不含税运费</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业财系统根据公式计算，徐确认公式；</w:t>
            </w:r>
          </w:p>
          <w:p>
            <w:pPr>
              <w:spacing w:line="360" w:lineRule="auto"/>
              <w:jc w:val="left"/>
              <w:rPr>
                <w:rFonts w:ascii="宋体" w:hAnsi="宋体" w:cs="宋体"/>
                <w:sz w:val="15"/>
                <w:szCs w:val="15"/>
              </w:rPr>
            </w:pPr>
            <w:r>
              <w:rPr>
                <w:rFonts w:ascii="宋体" w:hAnsi="宋体" w:cs="宋体"/>
                <w:sz w:val="15"/>
                <w:szCs w:val="15"/>
              </w:rPr>
              <w:t>业务规则：必填；允许编辑；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含</w:t>
            </w:r>
            <w:r>
              <w:rPr>
                <w:rFonts w:ascii="Cambria" w:hAnsi="Cambria" w:cs="Cambria"/>
                <w:sz w:val="15"/>
                <w:szCs w:val="15"/>
              </w:rPr>
              <w:t>税运费</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业务规则：必填；允许编辑；含税运费=不含税运费（1+税率）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其他费用 （不含税）</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commentReference w:id="6"/>
            </w: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ascii="宋体" w:hAnsi="宋体" w:cs="宋体"/>
                <w:sz w:val="15"/>
                <w:szCs w:val="15"/>
                <w:highlight w:val="yellow"/>
              </w:rPr>
              <w:t>数据来源待确认</w:t>
            </w:r>
          </w:p>
          <w:p>
            <w:pPr>
              <w:spacing w:line="360" w:lineRule="auto"/>
              <w:jc w:val="left"/>
              <w:rPr>
                <w:rFonts w:ascii="宋体" w:hAnsi="宋体" w:cs="宋体"/>
                <w:sz w:val="15"/>
                <w:szCs w:val="15"/>
              </w:rPr>
            </w:pPr>
            <w:r>
              <w:rPr>
                <w:rFonts w:ascii="宋体" w:hAnsi="宋体" w:cs="宋体"/>
                <w:sz w:val="15"/>
                <w:szCs w:val="15"/>
              </w:rPr>
              <w:t>业务规则：非必填；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业务规则：必填，允许编辑；不含税结算总金额=不含税运费+其他费用；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含税结算总金额</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2"/>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需确认备注的数据来源；</w:t>
            </w:r>
          </w:p>
          <w:p>
            <w:pPr>
              <w:spacing w:line="360" w:lineRule="auto"/>
              <w:jc w:val="left"/>
              <w:rPr>
                <w:rFonts w:ascii="宋体" w:hAnsi="宋体" w:cs="宋体"/>
                <w:sz w:val="15"/>
                <w:szCs w:val="15"/>
              </w:rPr>
            </w:pPr>
            <w:r>
              <w:rPr>
                <w:rFonts w:ascii="宋体" w:hAnsi="宋体" w:cs="宋体"/>
                <w:sz w:val="15"/>
                <w:szCs w:val="15"/>
              </w:rPr>
              <w:t>业务规则：非必填；</w:t>
            </w:r>
          </w:p>
        </w:tc>
      </w:tr>
    </w:tbl>
    <w:p/>
    <w:p>
      <w:r>
        <w:rPr>
          <w:rFonts w:hint="eastAsia"/>
        </w:rPr>
        <w:t>整体业务规则如下：</w:t>
      </w:r>
    </w:p>
    <w:p>
      <w:pPr>
        <w:pStyle w:val="100"/>
        <w:ind w:firstLine="0" w:firstLineChars="0"/>
      </w:pPr>
    </w:p>
    <w:p>
      <w:pPr>
        <w:rPr>
          <w:szCs w:val="21"/>
        </w:rPr>
      </w:pPr>
    </w:p>
    <w:p>
      <w:pPr>
        <w:rPr>
          <w:rFonts w:ascii="宋体" w:hAnsi="宋体" w:cs="宋体"/>
          <w:szCs w:val="21"/>
          <w:lang w:bidi="ar"/>
        </w:rPr>
      </w:pPr>
    </w:p>
    <w:p>
      <w:pPr>
        <w:rPr>
          <w:szCs w:val="21"/>
        </w:rPr>
      </w:pPr>
      <w:r>
        <w:rPr>
          <w:rFonts w:hint="eastAsia" w:ascii="宋体" w:hAnsi="宋体" w:cs="宋体"/>
          <w:szCs w:val="21"/>
          <w:lang w:bidi="ar"/>
        </w:rPr>
        <w:t>入厂物流</w:t>
      </w:r>
      <w:r>
        <w:rPr>
          <w:szCs w:val="21"/>
          <w:lang w:bidi="ar"/>
        </w:rPr>
        <w:t>-JACTO&amp;</w:t>
      </w:r>
      <w:r>
        <w:rPr>
          <w:rFonts w:hint="eastAsia" w:ascii="宋体" w:hAnsi="宋体" w:cs="宋体"/>
          <w:szCs w:val="21"/>
          <w:lang w:bidi="ar"/>
        </w:rPr>
        <w:t>华辉龙</w:t>
      </w:r>
      <w:r>
        <w:rPr>
          <w:szCs w:val="21"/>
          <w:lang w:bidi="ar"/>
        </w:rPr>
        <w:t>&amp;</w:t>
      </w:r>
      <w:r>
        <w:rPr>
          <w:rFonts w:hint="eastAsia" w:ascii="宋体" w:hAnsi="宋体" w:cs="宋体"/>
          <w:szCs w:val="21"/>
          <w:lang w:bidi="ar"/>
        </w:rPr>
        <w:t>马瑞利</w:t>
      </w:r>
      <w:r>
        <w:rPr>
          <w:rFonts w:hint="eastAsia"/>
          <w:szCs w:val="21"/>
          <w:lang w:bidi="ar"/>
        </w:rPr>
        <w:t xml:space="preserve"> </w:t>
      </w:r>
    </w:p>
    <w:p>
      <w:pPr>
        <w:rPr>
          <w:szCs w:val="21"/>
        </w:rPr>
      </w:pPr>
      <w:r>
        <w:rPr>
          <w:rFonts w:hint="eastAsia" w:ascii="宋体" w:hAnsi="宋体" w:cs="宋体"/>
          <w:szCs w:val="21"/>
          <w:lang w:bidi="ar"/>
        </w:rPr>
        <w:t>字段描述如下：</w:t>
      </w:r>
    </w:p>
    <w:p>
      <w:pPr>
        <w:rPr>
          <w:szCs w:val="21"/>
        </w:rPr>
      </w:pPr>
      <w:r>
        <w:rPr>
          <w:szCs w:val="21"/>
          <w:lang w:bidi="ar"/>
        </w:rPr>
        <w:t xml:space="preserve"> </w:t>
      </w:r>
    </w:p>
    <w:tbl>
      <w:tblPr>
        <w:tblStyle w:val="31"/>
        <w:tblW w:w="98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00"/>
        <w:gridCol w:w="1431"/>
        <w:gridCol w:w="1646"/>
        <w:gridCol w:w="937"/>
        <w:gridCol w:w="979"/>
        <w:gridCol w:w="979"/>
        <w:gridCol w:w="3284"/>
        <w:gridCol w:w="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00"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43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64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97" w:type="dxa"/>
            <w:gridSpan w:val="2"/>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7"/>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客户订单编号</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路由订单编号</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运输需求编号</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运单编号</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供应商名称</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运输路线</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ascii="宋体" w:hAnsi="宋体" w:cs="宋体"/>
                <w:sz w:val="15"/>
                <w:szCs w:val="15"/>
                <w:highlight w:val="yellow"/>
              </w:rPr>
              <w:t>需要与业务进一步确认，展示规则待统一；</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往返单价（含税）</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单程单价（含税）</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仓储单价（含税）</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往返体积</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需与业务确认往返体积是指货物体积还是货物+托盘体积；暂定为往返货物体积；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单程体积</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托盘取货体积</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需确认托盘取货体积的具体定义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托盘返空体积</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运输费用（含税）</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取值规则：业财系统根据计费公式计算；</w:t>
            </w:r>
          </w:p>
          <w:p>
            <w:pPr>
              <w:spacing w:line="360" w:lineRule="auto"/>
              <w:jc w:val="left"/>
              <w:rPr>
                <w:rFonts w:ascii="宋体" w:hAnsi="宋体" w:cs="宋体"/>
                <w:sz w:val="15"/>
                <w:szCs w:val="15"/>
              </w:rPr>
            </w:pPr>
            <w:r>
              <w:rPr>
                <w:rFonts w:ascii="宋体" w:hAnsi="宋体" w:cs="宋体"/>
                <w:sz w:val="15"/>
                <w:szCs w:val="15"/>
              </w:rPr>
              <w:t>业务规则：必填，允许编辑；</w:t>
            </w:r>
            <w:r>
              <w:rPr>
                <w:rFonts w:ascii="宋体" w:hAnsi="宋体" w:cs="宋体"/>
                <w:sz w:val="15"/>
                <w:szCs w:val="15"/>
                <w:highlight w:val="yellow"/>
              </w:rPr>
              <w:t>计费公式待明确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燃油补贴（含税）</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highlight w:val="yellow"/>
              </w:rPr>
            </w:pPr>
            <w:r>
              <w:rPr>
                <w:rFonts w:ascii="宋体" w:hAnsi="宋体" w:cs="宋体"/>
                <w:sz w:val="15"/>
                <w:szCs w:val="15"/>
              </w:rPr>
              <w:t>取值规则：来源于仓储系统，</w:t>
            </w:r>
            <w:r>
              <w:rPr>
                <w:rFonts w:ascii="宋体" w:hAnsi="宋体" w:cs="宋体"/>
                <w:sz w:val="15"/>
                <w:szCs w:val="15"/>
                <w:highlight w:val="yellow"/>
              </w:rPr>
              <w:t>具体来源待明确</w:t>
            </w:r>
          </w:p>
          <w:p>
            <w:pPr>
              <w:spacing w:line="360" w:lineRule="auto"/>
              <w:jc w:val="left"/>
              <w:rPr>
                <w:rFonts w:ascii="宋体" w:hAnsi="宋体" w:cs="宋体"/>
                <w:sz w:val="15"/>
                <w:szCs w:val="15"/>
              </w:rPr>
            </w:pPr>
            <w:r>
              <w:rPr>
                <w:rFonts w:ascii="宋体" w:hAnsi="宋体" w:cs="宋体"/>
                <w:sz w:val="15"/>
                <w:szCs w:val="15"/>
              </w:rPr>
              <w:t>业务规则：非必填；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其他费用（含税）</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commentReference w:id="8"/>
            </w:r>
            <w:r>
              <w:rPr>
                <w:rFonts w:ascii="宋体" w:hAnsi="宋体" w:cs="宋体"/>
                <w:sz w:val="15"/>
                <w:szCs w:val="15"/>
              </w:rPr>
              <w:t>Y</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是否来源于商务系统待确认</w:t>
            </w:r>
          </w:p>
          <w:p>
            <w:pPr>
              <w:spacing w:line="360" w:lineRule="auto"/>
              <w:jc w:val="left"/>
              <w:rPr>
                <w:rFonts w:ascii="宋体" w:hAnsi="宋体" w:cs="宋体"/>
                <w:sz w:val="15"/>
                <w:szCs w:val="15"/>
              </w:rPr>
            </w:pPr>
            <w:r>
              <w:rPr>
                <w:rFonts w:ascii="宋体" w:hAnsi="宋体" w:cs="宋体"/>
                <w:sz w:val="15"/>
                <w:szCs w:val="15"/>
              </w:rPr>
              <w:t>业务规则：非必填；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运费小计（含税）</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取值规则：业财系统根据计费公式计算；</w:t>
            </w:r>
            <w:r>
              <w:rPr>
                <w:rFonts w:ascii="宋体" w:hAnsi="宋体" w:cs="宋体"/>
                <w:sz w:val="15"/>
                <w:szCs w:val="15"/>
                <w:highlight w:val="yellow"/>
              </w:rPr>
              <w:t>计费公式待明确</w:t>
            </w:r>
          </w:p>
          <w:p>
            <w:pPr>
              <w:spacing w:line="360" w:lineRule="auto"/>
              <w:jc w:val="left"/>
              <w:rPr>
                <w:rFonts w:ascii="宋体" w:hAnsi="宋体" w:cs="宋体"/>
                <w:sz w:val="15"/>
                <w:szCs w:val="15"/>
              </w:rPr>
            </w:pPr>
            <w:r>
              <w:rPr>
                <w:rFonts w:ascii="宋体" w:hAnsi="宋体" w:cs="宋体"/>
                <w:sz w:val="15"/>
                <w:szCs w:val="15"/>
              </w:rPr>
              <w:t>业务规则：必填，允许编辑；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仓储费用（含税）</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ascii="宋体" w:hAnsi="宋体" w:cs="宋体"/>
                <w:sz w:val="15"/>
                <w:szCs w:val="15"/>
                <w:highlight w:val="yellow"/>
              </w:rPr>
              <w:t>计费公式待明确；</w:t>
            </w:r>
          </w:p>
          <w:p>
            <w:pPr>
              <w:spacing w:line="360" w:lineRule="auto"/>
              <w:jc w:val="left"/>
              <w:rPr>
                <w:rFonts w:ascii="宋体" w:hAnsi="宋体" w:cs="宋体"/>
                <w:sz w:val="15"/>
                <w:szCs w:val="15"/>
              </w:rPr>
            </w:pPr>
            <w:r>
              <w:rPr>
                <w:rFonts w:ascii="宋体" w:hAnsi="宋体" w:cs="宋体"/>
                <w:sz w:val="15"/>
                <w:szCs w:val="15"/>
              </w:rPr>
              <w:t>业务规则：必填，允许编辑；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页面展示规则：6%、9%…</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rPr>
                <w:rFonts w:ascii="宋体" w:hAnsi="宋体" w:cs="宋体"/>
                <w:sz w:val="15"/>
                <w:szCs w:val="15"/>
              </w:rPr>
            </w:pPr>
            <w:r>
              <w:rPr>
                <w:rFonts w:ascii="宋体" w:hAnsi="宋体" w:cs="宋体"/>
                <w:sz w:val="15"/>
                <w:szCs w:val="15"/>
              </w:rPr>
              <w:t>业务规则：必填且允许修改；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w:t>
            </w:r>
            <w:r>
              <w:rPr>
                <w:rFonts w:ascii="宋体" w:hAnsi="宋体" w:cs="宋体"/>
                <w:sz w:val="15"/>
                <w:szCs w:val="15"/>
              </w:rPr>
              <w:t>结算</w:t>
            </w:r>
            <w:r>
              <w:rPr>
                <w:rFonts w:hint="eastAsia" w:ascii="宋体" w:hAnsi="宋体" w:cs="宋体"/>
                <w:sz w:val="15"/>
                <w:szCs w:val="15"/>
              </w:rPr>
              <w:t>总金额</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13" w:type="dxa"/>
          <w:jc w:val="center"/>
        </w:trPr>
        <w:tc>
          <w:tcPr>
            <w:tcW w:w="6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3"/>
              </w:numPr>
              <w:spacing w:before="0" w:beforeAutospacing="0" w:after="0" w:afterAutospacing="0" w:line="360" w:lineRule="auto"/>
              <w:rPr>
                <w:rFonts w:ascii="Arial" w:hAnsi="Arial" w:eastAsia="PingFang SC" w:cs="Arial"/>
                <w:kern w:val="2"/>
                <w:sz w:val="15"/>
                <w:szCs w:val="15"/>
              </w:rPr>
            </w:pPr>
          </w:p>
        </w:tc>
        <w:tc>
          <w:tcPr>
            <w:tcW w:w="143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64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文本域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需确认备注的数据来源；</w:t>
            </w:r>
          </w:p>
          <w:p>
            <w:pPr>
              <w:spacing w:line="360" w:lineRule="auto"/>
              <w:jc w:val="left"/>
              <w:rPr>
                <w:rFonts w:ascii="宋体" w:hAnsi="宋体" w:cs="宋体"/>
                <w:sz w:val="15"/>
                <w:szCs w:val="15"/>
              </w:rPr>
            </w:pPr>
            <w:r>
              <w:rPr>
                <w:rFonts w:ascii="宋体" w:hAnsi="宋体" w:cs="宋体"/>
                <w:sz w:val="15"/>
                <w:szCs w:val="15"/>
              </w:rPr>
              <w:t>业务规则：非必填；</w:t>
            </w:r>
          </w:p>
        </w:tc>
      </w:tr>
    </w:tbl>
    <w:p>
      <w:pPr>
        <w:rPr>
          <w:szCs w:val="21"/>
        </w:rPr>
      </w:pPr>
      <w:r>
        <w:rPr>
          <w:szCs w:val="21"/>
          <w:lang w:bidi="ar"/>
        </w:rPr>
        <w:t xml:space="preserve"> </w:t>
      </w:r>
    </w:p>
    <w:p>
      <w:r>
        <w:rPr>
          <w:rFonts w:hint="eastAsia" w:ascii="宋体" w:hAnsi="宋体" w:cs="宋体"/>
          <w:szCs w:val="21"/>
          <w:lang w:bidi="ar"/>
        </w:rPr>
        <w:t>业务规则如下：</w:t>
      </w:r>
    </w:p>
    <w:p>
      <w:pPr>
        <w:pStyle w:val="29"/>
        <w:widowControl w:val="0"/>
        <w:numPr>
          <w:ilvl w:val="0"/>
          <w:numId w:val="34"/>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34"/>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rPr>
          <w:szCs w:val="21"/>
        </w:rPr>
      </w:pPr>
      <w:r>
        <w:rPr>
          <w:szCs w:val="21"/>
          <w:lang w:bidi="ar"/>
        </w:rPr>
        <w:t>…</w:t>
      </w:r>
    </w:p>
    <w:p/>
    <w:p/>
    <w:p>
      <w:pPr>
        <w:pStyle w:val="4"/>
        <w:numPr>
          <w:ilvl w:val="2"/>
          <w:numId w:val="19"/>
        </w:numPr>
        <w:rPr>
          <w:lang w:eastAsia="zh-CN"/>
        </w:rPr>
      </w:pPr>
      <w:bookmarkStart w:id="57" w:name="_Toc112954608"/>
      <w:r>
        <w:rPr>
          <w:rFonts w:hint="eastAsia"/>
          <w:lang w:eastAsia="zh-CN"/>
        </w:rPr>
        <w:t>应收结算单-按重</w:t>
      </w:r>
      <w:bookmarkEnd w:id="57"/>
    </w:p>
    <w:p>
      <w:pPr>
        <w:pStyle w:val="5"/>
        <w:numPr>
          <w:ilvl w:val="3"/>
          <w:numId w:val="19"/>
        </w:numPr>
        <w:rPr>
          <w:lang w:eastAsia="zh-Hans"/>
        </w:rPr>
      </w:pPr>
      <w:bookmarkStart w:id="58" w:name="_Toc1228242983"/>
      <w:r>
        <w:rPr>
          <w:rFonts w:hint="eastAsia"/>
        </w:rPr>
        <w:t>功能描述</w:t>
      </w:r>
      <w:bookmarkEnd w:id="58"/>
    </w:p>
    <w:p>
      <w:r>
        <w:rPr>
          <w:rFonts w:hint="eastAsia" w:ascii="宋体" w:hAnsi="宋体" w:cs="宋体"/>
          <w:szCs w:val="21"/>
          <w:lang w:bidi="ar"/>
        </w:rPr>
        <w:t>该结算单包括</w:t>
      </w:r>
      <w:r>
        <w:rPr>
          <w:rFonts w:ascii="宋体" w:hAnsi="宋体" w:cs="宋体"/>
          <w:szCs w:val="21"/>
          <w:lang w:bidi="ar"/>
        </w:rPr>
        <w:t>备件物流的一个结算模板：备件物流-主机厂-运输模板二。</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59" w:name="_Toc1006410341"/>
      <w:r>
        <w:rPr>
          <w:rFonts w:hint="eastAsia"/>
        </w:rPr>
        <w:t>业务场景</w:t>
      </w:r>
      <w:bookmarkEnd w:id="59"/>
    </w:p>
    <w:p>
      <w:r>
        <w:t>该结算单主要处理日产广宣品、启辰广宣品、日产紧急件、日产三包件的业务。</w:t>
      </w:r>
    </w:p>
    <w:p>
      <w:r>
        <w:t>适用于阶梯结算规则即：（计费重量-1）*续重单价+1*首重单价-当月折扣</w:t>
      </w:r>
    </w:p>
    <w:p>
      <w:pPr>
        <w:pStyle w:val="5"/>
        <w:numPr>
          <w:ilvl w:val="3"/>
          <w:numId w:val="19"/>
        </w:numPr>
      </w:pPr>
      <w:bookmarkStart w:id="60" w:name="_Toc1168320727"/>
      <w:r>
        <w:rPr>
          <w:rFonts w:hint="eastAsia"/>
        </w:rPr>
        <w:t>字段描述及业务规则</w:t>
      </w:r>
      <w:bookmarkEnd w:id="60"/>
    </w:p>
    <w:p>
      <w:r>
        <w:rPr>
          <w:rFonts w:hint="eastAsia" w:ascii="宋体" w:hAnsi="宋体" w:cs="宋体"/>
          <w:szCs w:val="21"/>
          <w:lang w:bidi="ar"/>
        </w:rPr>
        <w:t>备件物流</w:t>
      </w:r>
      <w:r>
        <w:rPr>
          <w:szCs w:val="21"/>
          <w:lang w:bidi="ar"/>
        </w:rPr>
        <w:t>-</w:t>
      </w:r>
      <w:r>
        <w:rPr>
          <w:rFonts w:hint="eastAsia" w:ascii="宋体" w:hAnsi="宋体" w:cs="宋体"/>
          <w:szCs w:val="21"/>
          <w:lang w:bidi="ar"/>
        </w:rPr>
        <w:t>主机厂</w:t>
      </w:r>
      <w:r>
        <w:rPr>
          <w:szCs w:val="21"/>
          <w:lang w:bidi="ar"/>
        </w:rPr>
        <w:t>-</w:t>
      </w:r>
      <w:r>
        <w:rPr>
          <w:rFonts w:hint="eastAsia" w:ascii="宋体" w:hAnsi="宋体" w:cs="宋体"/>
          <w:szCs w:val="21"/>
          <w:lang w:bidi="ar"/>
        </w:rPr>
        <w:t>运输模板二</w:t>
      </w:r>
    </w:p>
    <w:p>
      <w:r>
        <w:rPr>
          <w:rFonts w:hint="eastAsia"/>
        </w:rPr>
        <w:t>字段描述如下：</w:t>
      </w:r>
    </w:p>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976"/>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9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976"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commentRangeStart w:id="9"/>
            <w:commentRangeStart w:id="10"/>
            <w:r>
              <w:commentReference w:id="9"/>
            </w:r>
            <w:commentRangeEnd w:id="9"/>
            <w:commentRangeEnd w:id="10"/>
            <w:r>
              <w:commentReference w:id="10"/>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976"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1"/>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976"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976"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976"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客户订单编号</w:t>
            </w:r>
          </w:p>
        </w:tc>
        <w:tc>
          <w:tcPr>
            <w:tcW w:w="1976"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路由订单编号</w:t>
            </w:r>
          </w:p>
        </w:tc>
        <w:tc>
          <w:tcPr>
            <w:tcW w:w="1976"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运输需求编号</w:t>
            </w:r>
          </w:p>
        </w:tc>
        <w:tc>
          <w:tcPr>
            <w:tcW w:w="1976"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运单编号</w:t>
            </w:r>
          </w:p>
        </w:tc>
        <w:tc>
          <w:tcPr>
            <w:tcW w:w="1976"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结算项目</w:t>
            </w:r>
          </w:p>
        </w:tc>
        <w:tc>
          <w:tcPr>
            <w:tcW w:w="1976" w:type="dxa"/>
          </w:tcPr>
          <w:p>
            <w:pPr>
              <w:spacing w:line="360" w:lineRule="auto"/>
              <w:rPr>
                <w:rFonts w:ascii="宋体" w:hAnsi="宋体" w:cs="宋体"/>
                <w:sz w:val="15"/>
                <w:szCs w:val="15"/>
              </w:rPr>
            </w:pPr>
          </w:p>
        </w:tc>
        <w:tc>
          <w:tcPr>
            <w:tcW w:w="940" w:type="dxa"/>
            <w:vAlign w:val="center"/>
          </w:tcPr>
          <w:p>
            <w:pPr>
              <w:jc w:val="left"/>
              <w:rPr>
                <w:rFonts w:ascii="宋体" w:hAnsi="宋体" w:cs="宋体"/>
                <w:sz w:val="15"/>
                <w:szCs w:val="15"/>
              </w:rPr>
            </w:pPr>
            <w:r>
              <w:rPr>
                <w:rFonts w:ascii="Calibri" w:hAnsi="Calibri"/>
                <w:sz w:val="15"/>
                <w:szCs w:val="15"/>
              </w:rPr>
              <w:t>只读域</w:t>
            </w:r>
          </w:p>
        </w:tc>
        <w:tc>
          <w:tcPr>
            <w:tcW w:w="981" w:type="dxa"/>
            <w:vAlign w:val="center"/>
          </w:tcPr>
          <w:p>
            <w:pPr>
              <w:jc w:val="left"/>
              <w:rPr>
                <w:rFonts w:ascii="宋体" w:hAnsi="宋体" w:cs="宋体"/>
                <w:sz w:val="15"/>
                <w:szCs w:val="15"/>
              </w:rPr>
            </w:pPr>
            <w:r>
              <w:rPr>
                <w:rFonts w:ascii="宋体" w:hAnsi="宋体" w:cs="宋体"/>
                <w:sz w:val="15"/>
                <w:szCs w:val="15"/>
              </w:rPr>
              <w:t>N</w:t>
            </w:r>
          </w:p>
        </w:tc>
        <w:tc>
          <w:tcPr>
            <w:tcW w:w="981" w:type="dxa"/>
            <w:vAlign w:val="center"/>
          </w:tcPr>
          <w:p>
            <w:pPr>
              <w:jc w:val="left"/>
              <w:rPr>
                <w:rFonts w:ascii="宋体" w:hAnsi="宋体" w:cs="宋体"/>
                <w:sz w:val="15"/>
                <w:szCs w:val="15"/>
              </w:rPr>
            </w:pPr>
            <w:r>
              <w:rPr>
                <w:rFonts w:ascii="宋体" w:hAnsi="宋体" w:cs="宋体"/>
                <w:sz w:val="15"/>
                <w:szCs w:val="15"/>
              </w:rPr>
              <w:t>Y</w:t>
            </w:r>
          </w:p>
        </w:tc>
        <w:tc>
          <w:tcPr>
            <w:tcW w:w="3278" w:type="dxa"/>
            <w:vAlign w:val="center"/>
          </w:tcPr>
          <w:p>
            <w:pPr>
              <w:rPr>
                <w:rFonts w:ascii="Calibri" w:hAnsi="Calibri"/>
                <w:sz w:val="15"/>
                <w:szCs w:val="15"/>
              </w:rPr>
            </w:pPr>
            <w:r>
              <w:rPr>
                <w:rFonts w:ascii="Calibri" w:hAnsi="Calibri"/>
                <w:sz w:val="15"/>
                <w:szCs w:val="15"/>
              </w:rPr>
              <w:t>页面展示规则：</w:t>
            </w:r>
          </w:p>
          <w:p>
            <w:pPr>
              <w:rPr>
                <w:rFonts w:ascii="Calibri" w:hAnsi="Calibri"/>
                <w:sz w:val="15"/>
                <w:szCs w:val="15"/>
              </w:rPr>
            </w:pPr>
            <w:r>
              <w:rPr>
                <w:rFonts w:ascii="Calibri" w:hAnsi="Calibri"/>
                <w:sz w:val="15"/>
                <w:szCs w:val="15"/>
              </w:rPr>
              <w:t>取值规则：来源于运输系统的核算项目；</w:t>
            </w:r>
          </w:p>
          <w:p>
            <w:pPr>
              <w:rPr>
                <w:rFonts w:ascii="Calibri" w:hAnsi="Calibri"/>
                <w:sz w:val="15"/>
                <w:szCs w:val="15"/>
              </w:rPr>
            </w:pPr>
            <w:r>
              <w:rPr>
                <w:rFonts w:ascii="Calibri" w:hAnsi="Calibri"/>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运输方式</w:t>
            </w:r>
          </w:p>
        </w:tc>
        <w:tc>
          <w:tcPr>
            <w:tcW w:w="1976" w:type="dxa"/>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N</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单据编号</w:t>
            </w:r>
          </w:p>
        </w:tc>
        <w:tc>
          <w:tcPr>
            <w:tcW w:w="1976" w:type="dxa"/>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页面展示规则：数字</w:t>
            </w:r>
          </w:p>
          <w:p>
            <w:pPr>
              <w:spacing w:line="360" w:lineRule="auto"/>
              <w:jc w:val="left"/>
            </w:pPr>
            <w:r>
              <w:rPr>
                <w:rFonts w:ascii="宋体" w:hAnsi="宋体" w:cs="宋体"/>
                <w:sz w:val="15"/>
                <w:szCs w:val="15"/>
              </w:rPr>
              <w:t>取值规则：来源于</w:t>
            </w:r>
            <w:commentRangeStart w:id="12"/>
            <w:r>
              <w:rPr>
                <w:rFonts w:ascii="宋体" w:hAnsi="宋体" w:cs="宋体"/>
                <w:sz w:val="15"/>
                <w:szCs w:val="15"/>
              </w:rPr>
              <w:t>运输系统</w:t>
            </w:r>
            <w:commentRangeEnd w:id="12"/>
            <w:r>
              <w:commentReference w:id="12"/>
            </w:r>
            <w:r>
              <w:t>；</w:t>
            </w:r>
          </w:p>
          <w:p>
            <w:pPr>
              <w:spacing w:line="360" w:lineRule="auto"/>
              <w:jc w:val="left"/>
            </w:pPr>
            <w:r>
              <w:rPr>
                <w:sz w:val="15"/>
                <w:szCs w:val="15"/>
              </w:rPr>
              <w:t>业务规则：非必填；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专营店编码</w:t>
            </w:r>
          </w:p>
        </w:tc>
        <w:tc>
          <w:tcPr>
            <w:tcW w:w="1976" w:type="dxa"/>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专营店名称</w:t>
            </w:r>
          </w:p>
        </w:tc>
        <w:tc>
          <w:tcPr>
            <w:tcW w:w="1976" w:type="dxa"/>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N</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需要定义好专营店名称是地址还是名称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发货日期</w:t>
            </w:r>
          </w:p>
        </w:tc>
        <w:tc>
          <w:tcPr>
            <w:tcW w:w="1976" w:type="dxa"/>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日期</w:t>
            </w:r>
          </w:p>
        </w:tc>
        <w:tc>
          <w:tcPr>
            <w:tcW w:w="981" w:type="dxa"/>
          </w:tcPr>
          <w:p>
            <w:pPr>
              <w:spacing w:line="360" w:lineRule="auto"/>
              <w:jc w:val="left"/>
              <w:rPr>
                <w:rFonts w:ascii="宋体" w:hAnsi="宋体" w:cs="宋体"/>
                <w:sz w:val="15"/>
                <w:szCs w:val="15"/>
              </w:rPr>
            </w:pPr>
            <w:r>
              <w:rPr>
                <w:rFonts w:ascii="宋体" w:hAnsi="宋体" w:cs="宋体"/>
                <w:sz w:val="15"/>
                <w:szCs w:val="15"/>
              </w:rPr>
              <w:t>N</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页面展示规则：2022/8/24</w:t>
            </w:r>
          </w:p>
          <w:p>
            <w:pPr>
              <w:spacing w:line="360" w:lineRule="auto"/>
              <w:jc w:val="left"/>
            </w:pPr>
            <w:r>
              <w:rPr>
                <w:rFonts w:ascii="宋体" w:hAnsi="宋体" w:cs="宋体"/>
                <w:sz w:val="15"/>
                <w:szCs w:val="15"/>
              </w:rPr>
              <w:t>取值规则：来源于</w:t>
            </w:r>
            <w:commentRangeStart w:id="13"/>
            <w:r>
              <w:rPr>
                <w:rFonts w:ascii="宋体" w:hAnsi="宋体" w:cs="宋体"/>
                <w:sz w:val="15"/>
                <w:szCs w:val="15"/>
              </w:rPr>
              <w:t>运输系统</w:t>
            </w:r>
            <w:commentRangeEnd w:id="13"/>
            <w:r>
              <w:commentReference w:id="13"/>
            </w:r>
            <w:r>
              <w:t>；</w:t>
            </w:r>
          </w:p>
          <w:p>
            <w:pPr>
              <w:spacing w:line="360" w:lineRule="auto"/>
              <w:jc w:val="left"/>
            </w:pPr>
            <w:r>
              <w:rPr>
                <w:sz w:val="15"/>
                <w:szCs w:val="15"/>
              </w:rPr>
              <w:t>业务规则：必填；需确认是什么单据维度的日期，订单维度则会对应多条运单的发货日期；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出发地</w:t>
            </w:r>
          </w:p>
        </w:tc>
        <w:tc>
          <w:tcPr>
            <w:tcW w:w="1976" w:type="dxa"/>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N</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页面展示规则：城市名称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业务规则：必填；物流起始发货城市；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目的地省份</w:t>
            </w:r>
          </w:p>
        </w:tc>
        <w:tc>
          <w:tcPr>
            <w:tcW w:w="1976" w:type="dxa"/>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N</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页面展示规则：省份全称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业务规则：必填；物流到货的省份；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不含税单价（首重）</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业务规则：必填；首重的未税单价；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不含税单价（续重）</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业务规则：必填；减去首重后的重量的未税单价；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运输重量</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业务规则：必填；实际运输中的货物重量；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计费重量</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业务规则：必填；当【运输重量】的十分位≤0.5时，【运输重量】记为0.5 ；当【运输重量】的十分位＞0.5时，【运输重量】四舍五入到个位；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r>
              <w:rPr>
                <w:rFonts w:ascii="宋体" w:hAnsi="宋体" w:cs="宋体"/>
                <w:sz w:val="15"/>
                <w:szCs w:val="15"/>
                <w:highlight w:val="yellow"/>
              </w:rPr>
              <w:t>计费公式待明确；</w:t>
            </w:r>
          </w:p>
          <w:p>
            <w:pPr>
              <w:spacing w:line="360" w:lineRule="auto"/>
              <w:jc w:val="left"/>
              <w:rPr>
                <w:rFonts w:ascii="宋体" w:hAnsi="宋体" w:cs="宋体"/>
                <w:sz w:val="15"/>
                <w:szCs w:val="15"/>
              </w:rPr>
            </w:pPr>
            <w:r>
              <w:rPr>
                <w:rFonts w:ascii="宋体" w:hAnsi="宋体" w:cs="宋体"/>
                <w:sz w:val="15"/>
                <w:szCs w:val="15"/>
              </w:rPr>
              <w:t>业务规则：必填，允许编辑；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当月折扣</w:t>
            </w:r>
          </w:p>
        </w:tc>
        <w:tc>
          <w:tcPr>
            <w:tcW w:w="1976" w:type="dxa"/>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commentReference w:id="14"/>
            </w:r>
            <w:r>
              <w:rPr>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N</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页面展示规则：百分比，x%；</w:t>
            </w:r>
          </w:p>
          <w:p>
            <w:pPr>
              <w:spacing w:line="360" w:lineRule="auto"/>
              <w:jc w:val="left"/>
              <w:rPr>
                <w:rFonts w:ascii="宋体" w:hAnsi="宋体" w:cs="宋体"/>
                <w:sz w:val="15"/>
                <w:szCs w:val="15"/>
              </w:rPr>
            </w:pPr>
            <w:r>
              <w:rPr>
                <w:rFonts w:ascii="宋体" w:hAnsi="宋体" w:cs="宋体"/>
                <w:sz w:val="15"/>
                <w:szCs w:val="15"/>
              </w:rPr>
              <w:t>取值规则：</w:t>
            </w:r>
            <w:r>
              <w:rPr>
                <w:rFonts w:ascii="宋体" w:hAnsi="宋体" w:cs="宋体"/>
                <w:sz w:val="15"/>
                <w:szCs w:val="15"/>
                <w:highlight w:val="yellow"/>
              </w:rPr>
              <w:t>数据来源待确认；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页面展示规则：6%、9%…</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rPr>
                <w:rFonts w:ascii="宋体" w:hAnsi="宋体" w:cs="宋体"/>
                <w:sz w:val="15"/>
                <w:szCs w:val="15"/>
              </w:rPr>
            </w:pPr>
            <w:r>
              <w:rPr>
                <w:rFonts w:ascii="宋体" w:hAnsi="宋体" w:cs="宋体"/>
                <w:sz w:val="15"/>
                <w:szCs w:val="15"/>
              </w:rPr>
              <w:t>业务规则：必填且允许修改；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含税结算总金额</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35"/>
              </w:numPr>
              <w:spacing w:line="360" w:lineRule="auto"/>
              <w:ind w:firstLineChars="0"/>
              <w:jc w:val="left"/>
              <w:rPr>
                <w:rFonts w:ascii="宋体" w:hAnsi="宋体" w:cs="宋体"/>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976" w:type="dxa"/>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需确认备注的数据来源；</w:t>
            </w:r>
          </w:p>
          <w:p>
            <w:pPr>
              <w:spacing w:line="360" w:lineRule="auto"/>
              <w:jc w:val="left"/>
              <w:rPr>
                <w:rFonts w:ascii="宋体" w:hAnsi="宋体" w:cs="宋体"/>
                <w:sz w:val="15"/>
                <w:szCs w:val="15"/>
              </w:rPr>
            </w:pPr>
            <w:r>
              <w:rPr>
                <w:rFonts w:ascii="宋体" w:hAnsi="宋体" w:cs="宋体"/>
                <w:sz w:val="15"/>
                <w:szCs w:val="15"/>
              </w:rPr>
              <w:t>业务规则：非必填；</w:t>
            </w:r>
          </w:p>
        </w:tc>
      </w:tr>
    </w:tbl>
    <w:p/>
    <w:p>
      <w:r>
        <w:rPr>
          <w:rFonts w:hint="eastAsia"/>
        </w:rPr>
        <w:t>业务规则如下：</w:t>
      </w:r>
    </w:p>
    <w:p>
      <w:pPr>
        <w:pStyle w:val="100"/>
        <w:numPr>
          <w:ilvl w:val="0"/>
          <w:numId w:val="36"/>
        </w:numPr>
        <w:ind w:firstLineChars="0"/>
      </w:pPr>
      <w:r>
        <w:t>…</w:t>
      </w:r>
    </w:p>
    <w:p>
      <w:pPr>
        <w:pStyle w:val="100"/>
        <w:numPr>
          <w:ilvl w:val="0"/>
          <w:numId w:val="36"/>
        </w:numPr>
        <w:ind w:firstLineChars="0"/>
      </w:pPr>
      <w:r>
        <w:t>…</w:t>
      </w:r>
    </w:p>
    <w:p>
      <w:r>
        <w:t>…</w:t>
      </w:r>
    </w:p>
    <w:p/>
    <w:p/>
    <w:p/>
    <w:p>
      <w:pPr>
        <w:pStyle w:val="4"/>
        <w:numPr>
          <w:ilvl w:val="2"/>
          <w:numId w:val="19"/>
        </w:numPr>
        <w:rPr>
          <w:lang w:eastAsia="zh-CN"/>
        </w:rPr>
      </w:pPr>
      <w:bookmarkStart w:id="61" w:name="_Toc112954609"/>
      <w:r>
        <w:rPr>
          <w:rFonts w:hint="eastAsia"/>
          <w:lang w:eastAsia="zh-CN"/>
        </w:rPr>
        <w:t>应收结算单-按方按重（重量体积）</w:t>
      </w:r>
      <w:bookmarkEnd w:id="61"/>
    </w:p>
    <w:p/>
    <w:p>
      <w:pPr>
        <w:pStyle w:val="5"/>
        <w:numPr>
          <w:ilvl w:val="3"/>
          <w:numId w:val="19"/>
        </w:numPr>
        <w:rPr>
          <w:lang w:eastAsia="zh-Hans"/>
        </w:rPr>
      </w:pPr>
      <w:bookmarkStart w:id="62" w:name="_Toc1586490761"/>
      <w:r>
        <w:rPr>
          <w:rFonts w:hint="eastAsia"/>
        </w:rPr>
        <w:t>功能描述</w:t>
      </w:r>
      <w:bookmarkEnd w:id="62"/>
    </w:p>
    <w:p>
      <w:r>
        <w:t>该结算单包括备件物流的两个结算模板，分别是：备件物流-主机厂-运输模板一、备件物流-主机厂-运输模板三。</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63" w:name="_Toc1188964464"/>
      <w:r>
        <w:rPr>
          <w:rFonts w:hint="eastAsia"/>
        </w:rPr>
        <w:t>业务场景</w:t>
      </w:r>
      <w:bookmarkEnd w:id="63"/>
    </w:p>
    <w:p>
      <w:r>
        <w:t>该结算单主要处理的英菲尼迪、重庆小康、东本项目、岚图项目、日产、英菲、启辰返修件、郑州日产的业务。</w:t>
      </w:r>
    </w:p>
    <w:p>
      <w:r>
        <w:t>适用于阶梯价及多维度结算规则即：按实际体积/重量对比体积/重量保底价取最大值结算。</w:t>
      </w:r>
    </w:p>
    <w:p>
      <w:pPr>
        <w:pStyle w:val="5"/>
        <w:numPr>
          <w:ilvl w:val="3"/>
          <w:numId w:val="19"/>
        </w:numPr>
        <w:rPr>
          <w:lang w:eastAsia="zh-Hans"/>
        </w:rPr>
      </w:pPr>
      <w:bookmarkStart w:id="64" w:name="_Toc858789994"/>
      <w:r>
        <w:rPr>
          <w:rFonts w:hint="eastAsia"/>
        </w:rPr>
        <w:t>字段描述及业务规则</w:t>
      </w:r>
      <w:bookmarkEnd w:id="64"/>
    </w:p>
    <w:p/>
    <w:p>
      <w:pPr>
        <w:rPr>
          <w:szCs w:val="21"/>
        </w:rPr>
      </w:pPr>
      <w:r>
        <w:rPr>
          <w:rFonts w:hint="eastAsia" w:ascii="宋体" w:hAnsi="宋体" w:cs="宋体"/>
          <w:szCs w:val="21"/>
          <w:lang w:bidi="ar"/>
        </w:rPr>
        <w:t>备件物流</w:t>
      </w:r>
      <w:r>
        <w:rPr>
          <w:szCs w:val="21"/>
          <w:lang w:bidi="ar"/>
        </w:rPr>
        <w:t>-</w:t>
      </w:r>
      <w:r>
        <w:rPr>
          <w:rFonts w:hint="eastAsia" w:ascii="宋体" w:hAnsi="宋体" w:cs="宋体"/>
          <w:szCs w:val="21"/>
          <w:lang w:bidi="ar"/>
        </w:rPr>
        <w:t>主机厂</w:t>
      </w:r>
      <w:r>
        <w:rPr>
          <w:szCs w:val="21"/>
          <w:lang w:bidi="ar"/>
        </w:rPr>
        <w:t>-</w:t>
      </w:r>
      <w:r>
        <w:rPr>
          <w:rFonts w:hint="eastAsia" w:ascii="宋体" w:hAnsi="宋体" w:cs="宋体"/>
          <w:szCs w:val="21"/>
          <w:lang w:bidi="ar"/>
        </w:rPr>
        <w:t>运输模板一</w:t>
      </w:r>
    </w:p>
    <w:p>
      <w:pPr>
        <w:rPr>
          <w:szCs w:val="21"/>
        </w:rPr>
      </w:pPr>
      <w:r>
        <w:rPr>
          <w:rFonts w:hint="eastAsia" w:ascii="宋体" w:hAnsi="宋体" w:cs="宋体"/>
          <w:szCs w:val="21"/>
          <w:lang w:bidi="ar"/>
        </w:rPr>
        <w:t>字段描述如下：</w:t>
      </w:r>
      <w:r>
        <w:rPr>
          <w:szCs w:val="21"/>
          <w:lang w:bidi="ar"/>
        </w:rPr>
        <w:t xml:space="preserve"> </w:t>
      </w:r>
    </w:p>
    <w:tbl>
      <w:tblPr>
        <w:tblStyle w:val="31"/>
        <w:tblW w:w="98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598"/>
        <w:gridCol w:w="1307"/>
        <w:gridCol w:w="1768"/>
        <w:gridCol w:w="937"/>
        <w:gridCol w:w="979"/>
        <w:gridCol w:w="979"/>
        <w:gridCol w:w="3254"/>
        <w:gridCol w:w="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gridAfter w:val="1"/>
          <w:wAfter w:w="32" w:type="dxa"/>
          <w:trHeight w:val="333" w:hRule="atLeast"/>
          <w:jc w:val="center"/>
        </w:trPr>
        <w:tc>
          <w:tcPr>
            <w:tcW w:w="598"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30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768"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5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7"/>
              </w:numPr>
              <w:spacing w:before="0" w:beforeAutospacing="0" w:after="0" w:afterAutospacing="0" w:line="360" w:lineRule="auto"/>
              <w:rPr>
                <w:kern w:val="2"/>
                <w:sz w:val="15"/>
                <w:szCs w:val="15"/>
              </w:rPr>
            </w:pPr>
          </w:p>
        </w:tc>
        <w:tc>
          <w:tcPr>
            <w:tcW w:w="130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768"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commentRangeStart w:id="15"/>
            <w:commentRangeStart w:id="16"/>
            <w:r>
              <w:commentReference w:id="15"/>
            </w:r>
            <w:commentRangeEnd w:id="15"/>
            <w:commentRangeEnd w:id="16"/>
            <w:r>
              <w:commentReference w:id="16"/>
            </w:r>
          </w:p>
        </w:tc>
        <w:tc>
          <w:tcPr>
            <w:tcW w:w="328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7"/>
              </w:numPr>
              <w:spacing w:before="0" w:beforeAutospacing="0" w:after="0" w:afterAutospacing="0" w:line="360" w:lineRule="auto"/>
              <w:rPr>
                <w:kern w:val="2"/>
                <w:sz w:val="15"/>
                <w:szCs w:val="15"/>
              </w:rPr>
            </w:pPr>
          </w:p>
        </w:tc>
        <w:tc>
          <w:tcPr>
            <w:tcW w:w="130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768"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7"/>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7"/>
              </w:numPr>
              <w:spacing w:before="0" w:beforeAutospacing="0" w:after="0" w:afterAutospacing="0" w:line="360" w:lineRule="auto"/>
              <w:rPr>
                <w:kern w:val="2"/>
                <w:sz w:val="15"/>
                <w:szCs w:val="15"/>
              </w:rPr>
            </w:pPr>
          </w:p>
        </w:tc>
        <w:tc>
          <w:tcPr>
            <w:tcW w:w="130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768"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7"/>
              </w:numPr>
              <w:spacing w:before="0" w:beforeAutospacing="0" w:after="0" w:afterAutospacing="0" w:line="360" w:lineRule="auto"/>
              <w:rPr>
                <w:kern w:val="2"/>
                <w:sz w:val="15"/>
                <w:szCs w:val="15"/>
              </w:rPr>
            </w:pPr>
          </w:p>
        </w:tc>
        <w:tc>
          <w:tcPr>
            <w:tcW w:w="130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768"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37"/>
              </w:numPr>
              <w:spacing w:before="0" w:beforeAutospacing="0" w:after="0" w:afterAutospacing="0" w:line="360" w:lineRule="auto"/>
              <w:rPr>
                <w:kern w:val="2"/>
                <w:sz w:val="15"/>
                <w:szCs w:val="15"/>
              </w:rPr>
            </w:pPr>
          </w:p>
        </w:tc>
        <w:tc>
          <w:tcPr>
            <w:tcW w:w="130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768"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客户订单编号</w:t>
            </w:r>
          </w:p>
        </w:tc>
        <w:tc>
          <w:tcPr>
            <w:tcW w:w="1768"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6" w:type="dxa"/>
            <w:gridSpan w:val="2"/>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路由订单编号</w:t>
            </w:r>
          </w:p>
        </w:tc>
        <w:tc>
          <w:tcPr>
            <w:tcW w:w="1768"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运输需求编号</w:t>
            </w:r>
          </w:p>
        </w:tc>
        <w:tc>
          <w:tcPr>
            <w:tcW w:w="1768"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运单编号</w:t>
            </w:r>
          </w:p>
        </w:tc>
        <w:tc>
          <w:tcPr>
            <w:tcW w:w="1768"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结算项目</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w:t>
            </w:r>
            <w:r>
              <w:rPr>
                <w:sz w:val="15"/>
                <w:szCs w:val="15"/>
                <w:highlight w:val="yellow"/>
              </w:rPr>
              <w:t>确认此处的结算项目是否对应运输系统的核算项目；</w:t>
            </w:r>
          </w:p>
          <w:p>
            <w:pPr>
              <w:spacing w:line="360" w:lineRule="auto"/>
              <w:jc w:val="left"/>
              <w:rPr>
                <w:sz w:val="15"/>
                <w:szCs w:val="15"/>
              </w:rPr>
            </w:pPr>
            <w:r>
              <w:rPr>
                <w:sz w:val="15"/>
                <w:szCs w:val="15"/>
              </w:rPr>
              <w:t>业务规则：必填；示例：华东战略库；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业务类型</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tcPr>
          <w:p>
            <w:pPr>
              <w:spacing w:line="360" w:lineRule="auto"/>
              <w:jc w:val="left"/>
              <w:rPr>
                <w:sz w:val="15"/>
                <w:szCs w:val="15"/>
              </w:rPr>
            </w:pPr>
            <w:r>
              <w:commentReference w:id="18"/>
            </w:r>
            <w:r>
              <w:rPr>
                <w:sz w:val="15"/>
                <w:szCs w:val="15"/>
              </w:rPr>
              <w:t>页面展示规则：</w:t>
            </w:r>
          </w:p>
          <w:p>
            <w:pPr>
              <w:spacing w:line="360" w:lineRule="auto"/>
              <w:jc w:val="left"/>
              <w:rPr>
                <w:sz w:val="15"/>
                <w:szCs w:val="15"/>
                <w:highlight w:val="yellow"/>
              </w:rPr>
            </w:pPr>
            <w:r>
              <w:rPr>
                <w:sz w:val="15"/>
                <w:szCs w:val="15"/>
              </w:rPr>
              <w:t>取值规则：</w:t>
            </w:r>
            <w:r>
              <w:rPr>
                <w:sz w:val="15"/>
                <w:szCs w:val="15"/>
                <w:highlight w:val="yellow"/>
              </w:rPr>
              <w:t>具体来源待确认；</w:t>
            </w:r>
          </w:p>
          <w:p>
            <w:pPr>
              <w:spacing w:line="360" w:lineRule="auto"/>
              <w:jc w:val="left"/>
            </w:pPr>
            <w:r>
              <w:rPr>
                <w:sz w:val="15"/>
                <w:szCs w:val="15"/>
              </w:rPr>
              <w:t>业务规则：必填；示例：运输；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出库单号</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业务展示规则：纯文本</w:t>
            </w:r>
          </w:p>
          <w:p>
            <w:pPr>
              <w:spacing w:line="360" w:lineRule="auto"/>
              <w:jc w:val="left"/>
            </w:pPr>
            <w:r>
              <w:rPr>
                <w:rFonts w:ascii="宋体" w:hAnsi="宋体" w:cs="宋体"/>
                <w:sz w:val="15"/>
                <w:szCs w:val="15"/>
              </w:rPr>
              <w:t>取值规则：来源于运输系统</w:t>
            </w:r>
            <w:r>
              <w:t>；</w:t>
            </w:r>
          </w:p>
          <w:p>
            <w:pPr>
              <w:spacing w:line="360" w:lineRule="auto"/>
              <w:jc w:val="left"/>
            </w:pPr>
            <w:r>
              <w:rPr>
                <w:sz w:val="15"/>
                <w:szCs w:val="15"/>
              </w:rPr>
              <w:t>业务规则：必填；</w:t>
            </w:r>
            <w:r>
              <w:rPr>
                <w:sz w:val="15"/>
                <w:szCs w:val="15"/>
                <w:highlight w:val="yellow"/>
              </w:rPr>
              <w:t>确认此处的出库单号是否指代运单号；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始发地</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业务展示规则：城市全称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业务规则：必填；物流起始发货城市；</w:t>
            </w:r>
            <w:r>
              <w:rPr>
                <w:rFonts w:ascii="宋体" w:hAnsi="宋体" w:cs="宋体"/>
                <w:sz w:val="15"/>
                <w:szCs w:val="15"/>
                <w:highlight w:val="yellow"/>
              </w:rPr>
              <w:t>确认此处使用哪种单据维度，客户订单维度存在多个始发地；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目的地</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业务展示规则：城市全称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业务规则：必填；物流到货目的地城市；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不含税单价</w:t>
            </w:r>
            <w:r>
              <w:rPr>
                <w:rFonts w:ascii="宋体" w:hAnsi="宋体" w:cs="宋体"/>
                <w:sz w:val="15"/>
                <w:szCs w:val="15"/>
              </w:rPr>
              <w:t>（体积）</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业务规则：必填；体积的未税单价；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不含税体积保底价</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业务规则：必填；为订单的体积保底价；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不含税单价（重量）</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业务规则：必填；为订单的重量保底价；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运输体积</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业务规则：必填，为实际运输的总体积；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运输重量</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业务规则：必填，为实际运输中的总重量；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6" w:type="dxa"/>
            <w:gridSpan w:val="2"/>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取值规则：业财系统根据计费公式计算；</w:t>
            </w:r>
          </w:p>
          <w:p>
            <w:pPr>
              <w:spacing w:line="360" w:lineRule="auto"/>
              <w:jc w:val="left"/>
              <w:rPr>
                <w:rFonts w:ascii="宋体" w:hAnsi="宋体" w:cs="宋体"/>
                <w:sz w:val="15"/>
                <w:szCs w:val="15"/>
              </w:rPr>
            </w:pPr>
            <w:r>
              <w:rPr>
                <w:rFonts w:ascii="宋体" w:hAnsi="宋体" w:cs="宋体"/>
                <w:sz w:val="15"/>
                <w:szCs w:val="15"/>
              </w:rPr>
              <w:t>业务规则：必填，允许编辑；</w:t>
            </w:r>
          </w:p>
          <w:p>
            <w:pPr>
              <w:spacing w:line="360" w:lineRule="auto"/>
              <w:jc w:val="left"/>
              <w:rPr>
                <w:rFonts w:ascii="宋体" w:hAnsi="宋体" w:cs="宋体"/>
                <w:sz w:val="15"/>
                <w:szCs w:val="15"/>
              </w:rPr>
            </w:pPr>
            <w:r>
              <w:rPr>
                <w:rFonts w:ascii="宋体" w:hAnsi="宋体" w:cs="宋体"/>
                <w:sz w:val="15"/>
                <w:szCs w:val="15"/>
              </w:rPr>
              <w:t>当有运输体积时，如果体积总价（不含税单价*运输体积）小于体积保底价，则用保底价来计算不含税总金额；如果体积总价大于体积保底价，则直接使用体积总价计算；当没有运输体积时，体积总价=0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页面展示规则：6%、9%…</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rPr>
                <w:rFonts w:ascii="宋体" w:hAnsi="宋体" w:cs="宋体"/>
                <w:sz w:val="15"/>
                <w:szCs w:val="15"/>
              </w:rPr>
            </w:pPr>
            <w:r>
              <w:rPr>
                <w:rFonts w:ascii="宋体" w:hAnsi="宋体" w:cs="宋体"/>
                <w:sz w:val="15"/>
                <w:szCs w:val="15"/>
              </w:rPr>
              <w:t>业务规则：必填且允许修改；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含税结算总金额</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598" w:type="dxa"/>
            <w:shd w:val="clear" w:color="auto" w:fill="auto"/>
          </w:tcPr>
          <w:p>
            <w:pPr>
              <w:pStyle w:val="29"/>
              <w:widowControl w:val="0"/>
              <w:numPr>
                <w:ilvl w:val="0"/>
                <w:numId w:val="37"/>
              </w:numPr>
              <w:spacing w:before="0" w:beforeAutospacing="0" w:after="0" w:afterAutospacing="0" w:line="360" w:lineRule="auto"/>
              <w:rPr>
                <w:kern w:val="2"/>
                <w:sz w:val="15"/>
                <w:szCs w:val="15"/>
              </w:rPr>
            </w:pPr>
          </w:p>
        </w:tc>
        <w:tc>
          <w:tcPr>
            <w:tcW w:w="130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768"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文本域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6" w:type="dxa"/>
            <w:gridSpan w:val="2"/>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需确认备注的数据来源；</w:t>
            </w:r>
          </w:p>
          <w:p>
            <w:pPr>
              <w:spacing w:line="360" w:lineRule="auto"/>
              <w:jc w:val="left"/>
              <w:rPr>
                <w:rFonts w:ascii="宋体" w:hAnsi="宋体" w:cs="宋体"/>
                <w:sz w:val="15"/>
                <w:szCs w:val="15"/>
              </w:rPr>
            </w:pPr>
            <w:r>
              <w:rPr>
                <w:rFonts w:ascii="宋体" w:hAnsi="宋体" w:cs="宋体"/>
                <w:sz w:val="15"/>
                <w:szCs w:val="15"/>
              </w:rPr>
              <w:t>业务规则：非必填；</w:t>
            </w:r>
          </w:p>
        </w:tc>
      </w:tr>
    </w:tbl>
    <w:p>
      <w:pPr>
        <w:rPr>
          <w:szCs w:val="21"/>
        </w:rPr>
      </w:pPr>
      <w:r>
        <w:rPr>
          <w:rFonts w:hint="eastAsia" w:ascii="宋体" w:hAnsi="宋体" w:cs="宋体"/>
          <w:szCs w:val="21"/>
          <w:lang w:bidi="ar"/>
        </w:rPr>
        <w:t xml:space="preserve"> </w:t>
      </w:r>
    </w:p>
    <w:p>
      <w:pPr>
        <w:rPr>
          <w:szCs w:val="21"/>
        </w:rPr>
      </w:pPr>
      <w:r>
        <w:rPr>
          <w:rFonts w:hint="eastAsia" w:ascii="宋体" w:hAnsi="宋体" w:cs="宋体"/>
          <w:szCs w:val="21"/>
          <w:lang w:bidi="ar"/>
        </w:rPr>
        <w:t>业务规则如下：</w:t>
      </w:r>
    </w:p>
    <w:p>
      <w:pPr>
        <w:rPr>
          <w:szCs w:val="21"/>
          <w:lang w:bidi="ar"/>
        </w:rPr>
      </w:pPr>
    </w:p>
    <w:p>
      <w:pPr>
        <w:rPr>
          <w:szCs w:val="21"/>
        </w:rPr>
      </w:pPr>
      <w:r>
        <w:rPr>
          <w:rFonts w:hint="eastAsia"/>
          <w:szCs w:val="21"/>
          <w:lang w:bidi="ar"/>
        </w:rPr>
        <w:t xml:space="preserve"> </w:t>
      </w:r>
    </w:p>
    <w:p>
      <w:pPr>
        <w:rPr>
          <w:szCs w:val="21"/>
        </w:rPr>
      </w:pPr>
      <w:r>
        <w:rPr>
          <w:rFonts w:hint="eastAsia" w:ascii="宋体" w:hAnsi="宋体" w:cs="宋体"/>
          <w:szCs w:val="21"/>
          <w:lang w:bidi="ar"/>
        </w:rPr>
        <w:t>备件物流</w:t>
      </w:r>
      <w:r>
        <w:rPr>
          <w:szCs w:val="21"/>
          <w:lang w:bidi="ar"/>
        </w:rPr>
        <w:t>-</w:t>
      </w:r>
      <w:r>
        <w:rPr>
          <w:rFonts w:hint="eastAsia" w:ascii="宋体" w:hAnsi="宋体" w:cs="宋体"/>
          <w:szCs w:val="21"/>
          <w:lang w:bidi="ar"/>
        </w:rPr>
        <w:t>主机厂</w:t>
      </w:r>
      <w:r>
        <w:rPr>
          <w:szCs w:val="21"/>
          <w:lang w:bidi="ar"/>
        </w:rPr>
        <w:t>-</w:t>
      </w:r>
      <w:r>
        <w:rPr>
          <w:rFonts w:hint="eastAsia" w:ascii="宋体" w:hAnsi="宋体" w:cs="宋体"/>
          <w:szCs w:val="21"/>
          <w:lang w:bidi="ar"/>
        </w:rPr>
        <w:t>运输模板三</w:t>
      </w:r>
    </w:p>
    <w:p>
      <w:pPr>
        <w:rPr>
          <w:szCs w:val="21"/>
        </w:rPr>
      </w:pPr>
      <w:r>
        <w:rPr>
          <w:rFonts w:hint="eastAsia" w:ascii="宋体" w:hAnsi="宋体" w:cs="宋体"/>
          <w:szCs w:val="21"/>
          <w:lang w:bidi="ar"/>
        </w:rPr>
        <w:t>字段描述如下：</w:t>
      </w:r>
      <w:r>
        <w:rPr>
          <w:szCs w:val="21"/>
          <w:lang w:bidi="ar"/>
        </w:rPr>
        <w:t xml:space="preserve"> </w:t>
      </w:r>
    </w:p>
    <w:tbl>
      <w:tblPr>
        <w:tblStyle w:val="31"/>
        <w:tblW w:w="977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833"/>
        <w:gridCol w:w="1064"/>
        <w:gridCol w:w="1904"/>
        <w:gridCol w:w="911"/>
        <w:gridCol w:w="953"/>
        <w:gridCol w:w="953"/>
        <w:gridCol w:w="3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833"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06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0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1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53"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53"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155"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spacing w:before="0" w:beforeAutospacing="0" w:after="0" w:afterAutospacing="0" w:line="360" w:lineRule="auto"/>
              <w:rPr>
                <w:kern w:val="2"/>
                <w:sz w:val="15"/>
                <w:szCs w:val="15"/>
              </w:rPr>
            </w:pPr>
            <w:r>
              <w:rPr>
                <w:rFonts w:hint="eastAsia"/>
                <w:kern w:val="2"/>
                <w:sz w:val="15"/>
                <w:szCs w:val="15"/>
              </w:rPr>
              <w:t>1.</w:t>
            </w:r>
          </w:p>
        </w:tc>
        <w:tc>
          <w:tcPr>
            <w:tcW w:w="106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90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1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commentRangeStart w:id="19"/>
            <w:commentRangeStart w:id="20"/>
            <w:r>
              <w:commentReference w:id="19"/>
            </w:r>
            <w:commentRangeEnd w:id="19"/>
            <w:commentRangeEnd w:id="20"/>
            <w:r>
              <w:commentReference w:id="20"/>
            </w:r>
          </w:p>
        </w:tc>
        <w:tc>
          <w:tcPr>
            <w:tcW w:w="3155"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spacing w:before="0" w:beforeAutospacing="0" w:after="0" w:afterAutospacing="0" w:line="360" w:lineRule="auto"/>
              <w:rPr>
                <w:kern w:val="2"/>
                <w:sz w:val="15"/>
                <w:szCs w:val="15"/>
              </w:rPr>
            </w:pPr>
            <w:r>
              <w:rPr>
                <w:rFonts w:hint="eastAsia"/>
                <w:kern w:val="2"/>
                <w:sz w:val="15"/>
                <w:szCs w:val="15"/>
              </w:rPr>
              <w:t>2.</w:t>
            </w:r>
          </w:p>
        </w:tc>
        <w:tc>
          <w:tcPr>
            <w:tcW w:w="106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90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1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155"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21"/>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spacing w:before="0" w:beforeAutospacing="0" w:after="0" w:afterAutospacing="0" w:line="360" w:lineRule="auto"/>
              <w:rPr>
                <w:kern w:val="2"/>
                <w:sz w:val="15"/>
                <w:szCs w:val="15"/>
              </w:rPr>
            </w:pPr>
            <w:r>
              <w:rPr>
                <w:rFonts w:hint="eastAsia"/>
                <w:kern w:val="2"/>
                <w:sz w:val="15"/>
                <w:szCs w:val="15"/>
              </w:rPr>
              <w:t>3.</w:t>
            </w:r>
          </w:p>
        </w:tc>
        <w:tc>
          <w:tcPr>
            <w:tcW w:w="106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90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1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155"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spacing w:before="0" w:beforeAutospacing="0" w:after="0" w:afterAutospacing="0" w:line="360" w:lineRule="auto"/>
              <w:rPr>
                <w:kern w:val="2"/>
                <w:sz w:val="15"/>
                <w:szCs w:val="15"/>
              </w:rPr>
            </w:pPr>
            <w:r>
              <w:rPr>
                <w:rFonts w:hint="eastAsia"/>
                <w:kern w:val="2"/>
                <w:sz w:val="15"/>
                <w:szCs w:val="15"/>
              </w:rPr>
              <w:t>4.</w:t>
            </w:r>
          </w:p>
        </w:tc>
        <w:tc>
          <w:tcPr>
            <w:tcW w:w="106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90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1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spacing w:before="0" w:beforeAutospacing="0" w:after="0" w:afterAutospacing="0" w:line="360" w:lineRule="auto"/>
              <w:rPr>
                <w:kern w:val="2"/>
                <w:sz w:val="15"/>
                <w:szCs w:val="15"/>
              </w:rPr>
            </w:pPr>
            <w:r>
              <w:rPr>
                <w:rFonts w:hint="eastAsia"/>
                <w:kern w:val="2"/>
                <w:sz w:val="15"/>
                <w:szCs w:val="15"/>
              </w:rPr>
              <w:t>5.</w:t>
            </w:r>
          </w:p>
        </w:tc>
        <w:tc>
          <w:tcPr>
            <w:tcW w:w="106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90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1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6.</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7.</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8.</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9.</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10.</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11.</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12.</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13.</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客户订单编号</w:t>
            </w:r>
          </w:p>
        </w:tc>
        <w:tc>
          <w:tcPr>
            <w:tcW w:w="1904" w:type="dxa"/>
            <w:shd w:val="clear" w:color="auto" w:fill="auto"/>
            <w:vAlign w:val="center"/>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p>
        </w:tc>
        <w:tc>
          <w:tcPr>
            <w:tcW w:w="953"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155"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14.</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路由订单编号</w:t>
            </w:r>
          </w:p>
        </w:tc>
        <w:tc>
          <w:tcPr>
            <w:tcW w:w="1904" w:type="dxa"/>
            <w:shd w:val="clear" w:color="auto" w:fill="auto"/>
            <w:vAlign w:val="center"/>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p>
        </w:tc>
        <w:tc>
          <w:tcPr>
            <w:tcW w:w="953"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155"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15.</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运输需求编号</w:t>
            </w:r>
          </w:p>
        </w:tc>
        <w:tc>
          <w:tcPr>
            <w:tcW w:w="1904" w:type="dxa"/>
            <w:shd w:val="clear" w:color="auto" w:fill="auto"/>
            <w:vAlign w:val="center"/>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p>
        </w:tc>
        <w:tc>
          <w:tcPr>
            <w:tcW w:w="953"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16.</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运单编号</w:t>
            </w:r>
          </w:p>
        </w:tc>
        <w:tc>
          <w:tcPr>
            <w:tcW w:w="1904" w:type="dxa"/>
            <w:shd w:val="clear" w:color="auto" w:fill="auto"/>
            <w:vAlign w:val="center"/>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p>
        </w:tc>
        <w:tc>
          <w:tcPr>
            <w:tcW w:w="953"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1</w:t>
            </w:r>
            <w:r>
              <w:rPr>
                <w:kern w:val="2"/>
                <w:sz w:val="15"/>
                <w:szCs w:val="15"/>
              </w:rPr>
              <w:t>7</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结算项目</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w:t>
            </w:r>
            <w:r>
              <w:rPr>
                <w:sz w:val="15"/>
                <w:szCs w:val="15"/>
                <w:highlight w:val="yellow"/>
              </w:rPr>
              <w:t>确认此处的结算项目是否对应运输系统的核算项目；</w:t>
            </w:r>
          </w:p>
          <w:p>
            <w:pPr>
              <w:spacing w:line="360" w:lineRule="auto"/>
              <w:jc w:val="left"/>
            </w:pPr>
            <w:r>
              <w:rPr>
                <w:sz w:val="15"/>
                <w:szCs w:val="15"/>
              </w:rPr>
              <w:t>业务规则：必填；示例：索赔建项目；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1</w:t>
            </w:r>
            <w:r>
              <w:rPr>
                <w:kern w:val="2"/>
                <w:sz w:val="15"/>
                <w:szCs w:val="15"/>
              </w:rPr>
              <w:t>8</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业务类型</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tcPr>
          <w:p>
            <w:pPr>
              <w:spacing w:line="360" w:lineRule="auto"/>
              <w:jc w:val="left"/>
              <w:rPr>
                <w:sz w:val="15"/>
                <w:szCs w:val="15"/>
              </w:rPr>
            </w:pPr>
            <w:r>
              <w:commentReference w:id="22"/>
            </w:r>
            <w:r>
              <w:rPr>
                <w:sz w:val="15"/>
                <w:szCs w:val="15"/>
              </w:rPr>
              <w:t>页面展示规则：</w:t>
            </w:r>
          </w:p>
          <w:p>
            <w:pPr>
              <w:spacing w:line="360" w:lineRule="auto"/>
              <w:jc w:val="left"/>
              <w:rPr>
                <w:sz w:val="15"/>
                <w:szCs w:val="15"/>
                <w:highlight w:val="yellow"/>
              </w:rPr>
            </w:pPr>
            <w:r>
              <w:rPr>
                <w:sz w:val="15"/>
                <w:szCs w:val="15"/>
              </w:rPr>
              <w:t>取值规则：</w:t>
            </w:r>
            <w:r>
              <w:rPr>
                <w:sz w:val="15"/>
                <w:szCs w:val="15"/>
                <w:highlight w:val="yellow"/>
              </w:rPr>
              <w:t>具体来源待确认；</w:t>
            </w:r>
          </w:p>
          <w:p>
            <w:pPr>
              <w:spacing w:line="360" w:lineRule="auto"/>
              <w:jc w:val="left"/>
              <w:rPr>
                <w:rFonts w:ascii="宋体" w:hAnsi="宋体" w:cs="宋体"/>
                <w:sz w:val="15"/>
                <w:szCs w:val="15"/>
              </w:rPr>
            </w:pPr>
            <w:r>
              <w:rPr>
                <w:sz w:val="15"/>
                <w:szCs w:val="15"/>
              </w:rPr>
              <w:t>业务规则：必填；示例：运输；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1</w:t>
            </w:r>
            <w:r>
              <w:rPr>
                <w:kern w:val="2"/>
                <w:sz w:val="15"/>
                <w:szCs w:val="15"/>
              </w:rPr>
              <w:t>9</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出库单号</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业务展示规则：纯文本</w:t>
            </w:r>
          </w:p>
          <w:p>
            <w:pPr>
              <w:spacing w:line="360" w:lineRule="auto"/>
              <w:jc w:val="left"/>
            </w:pPr>
            <w:r>
              <w:rPr>
                <w:rFonts w:ascii="宋体" w:hAnsi="宋体" w:cs="宋体"/>
                <w:sz w:val="15"/>
                <w:szCs w:val="15"/>
              </w:rPr>
              <w:t>取值规则：来源于运输系统</w:t>
            </w:r>
            <w:r>
              <w:t>；</w:t>
            </w:r>
          </w:p>
          <w:p>
            <w:pPr>
              <w:spacing w:line="360" w:lineRule="auto"/>
              <w:jc w:val="left"/>
              <w:rPr>
                <w:rFonts w:ascii="宋体" w:hAnsi="宋体" w:cs="宋体"/>
                <w:sz w:val="15"/>
                <w:szCs w:val="15"/>
              </w:rPr>
            </w:pPr>
            <w:r>
              <w:rPr>
                <w:sz w:val="15"/>
                <w:szCs w:val="15"/>
              </w:rPr>
              <w:t>业务规则：必填；</w:t>
            </w:r>
            <w:r>
              <w:rPr>
                <w:sz w:val="15"/>
                <w:szCs w:val="15"/>
                <w:highlight w:val="yellow"/>
              </w:rPr>
              <w:t>确认此处的出库单号是否指代运单号；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20</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始发地</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业务展示规则：城市全称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业务规则：必填；物流起始发货城市；</w:t>
            </w:r>
            <w:r>
              <w:rPr>
                <w:rFonts w:ascii="宋体" w:hAnsi="宋体" w:cs="宋体"/>
                <w:sz w:val="15"/>
                <w:szCs w:val="15"/>
                <w:highlight w:val="yellow"/>
              </w:rPr>
              <w:t>确认此处使用哪种单据维度，客户订单维度存在多个始发地；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21</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目的地</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业务展示规则：城市全称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业务规则：必填；物流到货的城市；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22</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网点名称</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业务规则：必填；目的地城市的到货网点名称；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23</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规格</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需确认这里规格的定义，是否影响最终结算；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24</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不含税单价（体积）</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业务规则;必填；合同规定的体积未税单价；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2</w:t>
            </w:r>
            <w:r>
              <w:rPr>
                <w:kern w:val="2"/>
                <w:sz w:val="15"/>
                <w:szCs w:val="15"/>
              </w:rPr>
              <w:t>5</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不含税单价（重量）</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业务规则：必填；合同规定的重量未税单价；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2</w:t>
            </w:r>
            <w:r>
              <w:rPr>
                <w:kern w:val="2"/>
                <w:sz w:val="15"/>
                <w:szCs w:val="15"/>
              </w:rPr>
              <w:t>6</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不含税保底价</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业务规则：必填；为订单的未税保底价；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2</w:t>
            </w:r>
            <w:r>
              <w:rPr>
                <w:kern w:val="2"/>
                <w:sz w:val="15"/>
                <w:szCs w:val="15"/>
              </w:rPr>
              <w:t>7</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页面展示规则：6%、9%…</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业务规则：必填且允许修改；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2</w:t>
            </w:r>
            <w:r>
              <w:rPr>
                <w:kern w:val="2"/>
                <w:sz w:val="15"/>
                <w:szCs w:val="15"/>
              </w:rPr>
              <w:t>8</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体积运量</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业务规则：必填；实际运输中的实际体积总量；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2</w:t>
            </w:r>
            <w:r>
              <w:rPr>
                <w:kern w:val="2"/>
                <w:sz w:val="15"/>
                <w:szCs w:val="15"/>
              </w:rPr>
              <w:t>9</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重量运量</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业务规则：必填；实际运输中的实际重量总量；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kern w:val="2"/>
                <w:sz w:val="15"/>
                <w:szCs w:val="15"/>
              </w:rPr>
              <w:t>30</w:t>
            </w:r>
            <w:r>
              <w:rPr>
                <w:rFonts w:hint="eastAsia"/>
                <w:kern w:val="2"/>
                <w:sz w:val="15"/>
                <w:szCs w:val="15"/>
              </w:rPr>
              <w:t>.</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运输费用（不含税）</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取值规则：业财系统根据计费公式计算；</w:t>
            </w:r>
          </w:p>
          <w:p>
            <w:pPr>
              <w:spacing w:line="360" w:lineRule="auto"/>
              <w:jc w:val="left"/>
              <w:rPr>
                <w:rFonts w:ascii="宋体" w:hAnsi="宋体" w:cs="宋体"/>
                <w:sz w:val="15"/>
                <w:szCs w:val="15"/>
              </w:rPr>
            </w:pPr>
            <w:r>
              <w:rPr>
                <w:rFonts w:ascii="宋体" w:hAnsi="宋体" w:cs="宋体"/>
                <w:sz w:val="15"/>
                <w:szCs w:val="15"/>
              </w:rPr>
              <w:t>业务规则：必填，允许编辑；</w:t>
            </w:r>
          </w:p>
          <w:p>
            <w:pPr>
              <w:spacing w:line="360" w:lineRule="auto"/>
              <w:jc w:val="left"/>
              <w:rPr>
                <w:rFonts w:ascii="宋体" w:hAnsi="宋体" w:cs="宋体"/>
                <w:sz w:val="15"/>
                <w:szCs w:val="15"/>
              </w:rPr>
            </w:pPr>
            <w:r>
              <w:rPr>
                <w:rFonts w:ascii="宋体" w:hAnsi="宋体" w:cs="宋体"/>
                <w:sz w:val="15"/>
                <w:szCs w:val="15"/>
              </w:rPr>
              <w:t>运输费用（不含税）=不含税单价（体积）*体积运量+不含税单价（重量）*重量运量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27.</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取值规则：业财系统根据计费公式计算；</w:t>
            </w:r>
          </w:p>
          <w:p>
            <w:pPr>
              <w:spacing w:line="360" w:lineRule="auto"/>
              <w:jc w:val="left"/>
              <w:rPr>
                <w:rFonts w:ascii="宋体" w:hAnsi="宋体" w:cs="宋体"/>
                <w:sz w:val="15"/>
                <w:szCs w:val="15"/>
              </w:rPr>
            </w:pPr>
            <w:r>
              <w:rPr>
                <w:rFonts w:ascii="宋体" w:hAnsi="宋体" w:cs="宋体"/>
                <w:sz w:val="15"/>
                <w:szCs w:val="15"/>
              </w:rPr>
              <w:t>业务规则：必填，允许编辑；</w:t>
            </w:r>
          </w:p>
          <w:p>
            <w:pPr>
              <w:spacing w:line="360" w:lineRule="auto"/>
              <w:jc w:val="left"/>
              <w:rPr>
                <w:rFonts w:ascii="宋体" w:hAnsi="宋体" w:cs="宋体"/>
                <w:sz w:val="15"/>
                <w:szCs w:val="15"/>
              </w:rPr>
            </w:pPr>
            <w:r>
              <w:rPr>
                <w:rFonts w:ascii="宋体" w:hAnsi="宋体" w:cs="宋体"/>
                <w:sz w:val="15"/>
                <w:szCs w:val="15"/>
              </w:rPr>
              <w:t>1.当运输费用≥不含税保底价时，=运输费用+货损扣款</w:t>
            </w:r>
          </w:p>
          <w:p>
            <w:pPr>
              <w:spacing w:line="360" w:lineRule="auto"/>
              <w:jc w:val="left"/>
              <w:rPr>
                <w:rFonts w:ascii="宋体" w:hAnsi="宋体" w:cs="宋体"/>
                <w:sz w:val="15"/>
                <w:szCs w:val="15"/>
              </w:rPr>
            </w:pPr>
            <w:r>
              <w:rPr>
                <w:rFonts w:ascii="宋体" w:hAnsi="宋体" w:cs="宋体"/>
                <w:sz w:val="15"/>
                <w:szCs w:val="15"/>
              </w:rPr>
              <w:t>2.当运输费用＜不含税保底价时，=不含税保底价+货损扣款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28.</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货损扣款（不含税）</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业务展示规则：精确到小数点后两位；可为正数、负数。</w:t>
            </w:r>
          </w:p>
          <w:p>
            <w:pPr>
              <w:spacing w:line="360" w:lineRule="auto"/>
              <w:jc w:val="left"/>
              <w:rPr>
                <w:rFonts w:ascii="宋体" w:hAnsi="宋体" w:cs="宋体"/>
                <w:sz w:val="15"/>
                <w:szCs w:val="15"/>
                <w:highlight w:val="yellow"/>
              </w:rPr>
            </w:pPr>
            <w:r>
              <w:rPr>
                <w:rFonts w:ascii="宋体" w:hAnsi="宋体" w:cs="宋体"/>
                <w:sz w:val="15"/>
                <w:szCs w:val="15"/>
              </w:rPr>
              <w:t>取值规则：来源于仓储系统；</w:t>
            </w:r>
            <w:r>
              <w:rPr>
                <w:rFonts w:ascii="宋体" w:hAnsi="宋体" w:cs="宋体"/>
                <w:sz w:val="15"/>
                <w:szCs w:val="15"/>
                <w:highlight w:val="yellow"/>
              </w:rPr>
              <w:t>实际数据来源待确认</w:t>
            </w:r>
          </w:p>
          <w:p>
            <w:pPr>
              <w:spacing w:line="360" w:lineRule="auto"/>
              <w:jc w:val="left"/>
              <w:rPr>
                <w:rFonts w:ascii="宋体" w:hAnsi="宋体" w:cs="宋体"/>
                <w:sz w:val="15"/>
                <w:szCs w:val="15"/>
              </w:rPr>
            </w:pPr>
            <w:r>
              <w:rPr>
                <w:rFonts w:ascii="宋体" w:hAnsi="宋体" w:cs="宋体"/>
                <w:sz w:val="15"/>
                <w:szCs w:val="15"/>
              </w:rPr>
              <w:t>业务规则：非必填；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29.</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含税结算总金额</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33" w:type="dxa"/>
            <w:shd w:val="clear" w:color="auto" w:fill="auto"/>
          </w:tcPr>
          <w:p>
            <w:pPr>
              <w:pStyle w:val="29"/>
              <w:widowControl w:val="0"/>
              <w:spacing w:before="0" w:beforeAutospacing="0" w:after="0" w:afterAutospacing="0" w:line="360" w:lineRule="auto"/>
              <w:rPr>
                <w:kern w:val="2"/>
                <w:sz w:val="15"/>
                <w:szCs w:val="15"/>
              </w:rPr>
            </w:pPr>
            <w:r>
              <w:rPr>
                <w:rFonts w:hint="eastAsia"/>
                <w:kern w:val="2"/>
                <w:sz w:val="15"/>
                <w:szCs w:val="15"/>
              </w:rPr>
              <w:t>30.</w:t>
            </w:r>
          </w:p>
        </w:tc>
        <w:tc>
          <w:tcPr>
            <w:tcW w:w="106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904" w:type="dxa"/>
            <w:shd w:val="clear" w:color="auto" w:fill="auto"/>
          </w:tcPr>
          <w:p>
            <w:pPr>
              <w:spacing w:line="360" w:lineRule="auto"/>
              <w:rPr>
                <w:rFonts w:ascii="宋体" w:hAnsi="宋体" w:cs="宋体"/>
                <w:sz w:val="15"/>
                <w:szCs w:val="15"/>
              </w:rPr>
            </w:pPr>
          </w:p>
        </w:tc>
        <w:tc>
          <w:tcPr>
            <w:tcW w:w="911" w:type="dxa"/>
            <w:shd w:val="clear" w:color="auto" w:fill="auto"/>
          </w:tcPr>
          <w:p>
            <w:pPr>
              <w:spacing w:line="360" w:lineRule="auto"/>
              <w:jc w:val="left"/>
              <w:rPr>
                <w:rFonts w:ascii="宋体" w:hAnsi="宋体" w:cs="宋体"/>
                <w:sz w:val="15"/>
                <w:szCs w:val="15"/>
              </w:rPr>
            </w:pPr>
            <w:r>
              <w:rPr>
                <w:rFonts w:ascii="宋体" w:hAnsi="宋体" w:cs="宋体"/>
                <w:sz w:val="15"/>
                <w:szCs w:val="15"/>
              </w:rPr>
              <w:t>文本域</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53"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155"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需确认备注的数据来源；</w:t>
            </w:r>
          </w:p>
          <w:p>
            <w:pPr>
              <w:spacing w:line="360" w:lineRule="auto"/>
              <w:jc w:val="left"/>
              <w:rPr>
                <w:rFonts w:ascii="宋体" w:hAnsi="宋体" w:cs="宋体"/>
                <w:sz w:val="15"/>
                <w:szCs w:val="15"/>
              </w:rPr>
            </w:pPr>
            <w:r>
              <w:rPr>
                <w:rFonts w:ascii="宋体" w:hAnsi="宋体" w:cs="宋体"/>
                <w:sz w:val="15"/>
                <w:szCs w:val="15"/>
              </w:rPr>
              <w:t>业务规则：非必填；</w:t>
            </w:r>
          </w:p>
        </w:tc>
      </w:tr>
    </w:tbl>
    <w:p>
      <w:pPr>
        <w:rPr>
          <w:szCs w:val="21"/>
        </w:rPr>
      </w:pPr>
      <w:r>
        <w:rPr>
          <w:szCs w:val="21"/>
          <w:lang w:bidi="ar"/>
        </w:rPr>
        <w:t xml:space="preserve"> </w:t>
      </w:r>
    </w:p>
    <w:p>
      <w:pPr>
        <w:rPr>
          <w:szCs w:val="21"/>
        </w:rPr>
      </w:pPr>
      <w:r>
        <w:rPr>
          <w:rFonts w:hint="eastAsia" w:ascii="宋体" w:hAnsi="宋体" w:cs="宋体"/>
          <w:szCs w:val="21"/>
          <w:lang w:bidi="ar"/>
        </w:rPr>
        <w:t>业务规则如下：</w:t>
      </w:r>
    </w:p>
    <w:p>
      <w:pPr>
        <w:pStyle w:val="29"/>
        <w:widowControl w:val="0"/>
        <w:numPr>
          <w:ilvl w:val="0"/>
          <w:numId w:val="3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3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rPr>
          <w:szCs w:val="21"/>
        </w:rPr>
      </w:pPr>
      <w:r>
        <w:rPr>
          <w:szCs w:val="21"/>
          <w:lang w:bidi="ar"/>
        </w:rPr>
        <w:t>…</w:t>
      </w:r>
    </w:p>
    <w:p/>
    <w:p>
      <w:pPr>
        <w:pStyle w:val="4"/>
        <w:numPr>
          <w:ilvl w:val="2"/>
          <w:numId w:val="19"/>
        </w:numPr>
        <w:rPr>
          <w:lang w:eastAsia="zh-CN"/>
        </w:rPr>
      </w:pPr>
      <w:bookmarkStart w:id="65" w:name="_Toc112954610"/>
      <w:r>
        <w:rPr>
          <w:rFonts w:hint="eastAsia"/>
          <w:lang w:eastAsia="zh-CN"/>
        </w:rPr>
        <w:t>应收结算单-按趟</w:t>
      </w:r>
      <w:bookmarkEnd w:id="65"/>
    </w:p>
    <w:p/>
    <w:p>
      <w:pPr>
        <w:pStyle w:val="5"/>
        <w:numPr>
          <w:ilvl w:val="3"/>
          <w:numId w:val="19"/>
        </w:numPr>
        <w:rPr>
          <w:lang w:eastAsia="zh-Hans"/>
        </w:rPr>
      </w:pPr>
      <w:bookmarkStart w:id="66" w:name="_Toc1077119249"/>
      <w:r>
        <w:rPr>
          <w:rFonts w:hint="eastAsia"/>
        </w:rPr>
        <w:t>功能描述</w:t>
      </w:r>
      <w:bookmarkEnd w:id="66"/>
    </w:p>
    <w:p>
      <w:r>
        <w:rPr>
          <w:rFonts w:hint="eastAsia" w:ascii="宋体" w:hAnsi="宋体" w:cs="宋体"/>
          <w:szCs w:val="21"/>
          <w:lang w:bidi="ar"/>
        </w:rPr>
        <w:t>该结算单包括</w:t>
      </w:r>
      <w:r>
        <w:rPr>
          <w:rFonts w:ascii="宋体" w:hAnsi="宋体" w:cs="宋体"/>
          <w:szCs w:val="21"/>
          <w:lang w:bidi="ar"/>
        </w:rPr>
        <w:t>入厂物流的一个结算模板：入场物流-单一结算规则。</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67" w:name="_Toc1512201992"/>
      <w:r>
        <w:rPr>
          <w:rFonts w:hint="eastAsia"/>
        </w:rPr>
        <w:t>业务场景</w:t>
      </w:r>
      <w:bookmarkEnd w:id="67"/>
    </w:p>
    <w:p>
      <w:r>
        <w:t>该结算单适用于单一结算规则，即按趟、按方，数量乘以单价。</w:t>
      </w:r>
    </w:p>
    <w:p>
      <w:pPr>
        <w:pStyle w:val="5"/>
        <w:numPr>
          <w:ilvl w:val="3"/>
          <w:numId w:val="19"/>
        </w:numPr>
        <w:rPr>
          <w:lang w:eastAsia="zh-Hans"/>
        </w:rPr>
      </w:pPr>
      <w:bookmarkStart w:id="68" w:name="_Toc1486609769"/>
      <w:r>
        <w:rPr>
          <w:rFonts w:hint="eastAsia"/>
        </w:rPr>
        <w:t>原型图</w:t>
      </w:r>
      <w:bookmarkEnd w:id="68"/>
    </w:p>
    <w:p/>
    <w:p>
      <w:pPr>
        <w:pStyle w:val="5"/>
        <w:numPr>
          <w:ilvl w:val="3"/>
          <w:numId w:val="19"/>
        </w:numPr>
        <w:rPr>
          <w:lang w:eastAsia="zh-Hans"/>
        </w:rPr>
      </w:pPr>
      <w:bookmarkStart w:id="69" w:name="_Toc932043005"/>
      <w:r>
        <w:rPr>
          <w:rFonts w:hint="eastAsia"/>
        </w:rPr>
        <w:t>字段描述及业务规则</w:t>
      </w:r>
      <w:bookmarkEnd w:id="69"/>
    </w:p>
    <w:p/>
    <w:p>
      <w:pPr>
        <w:rPr>
          <w:szCs w:val="21"/>
        </w:rPr>
      </w:pPr>
      <w:r>
        <w:rPr>
          <w:rFonts w:hint="eastAsia" w:ascii="宋体" w:hAnsi="宋体" w:cs="宋体"/>
          <w:szCs w:val="21"/>
          <w:lang w:bidi="ar"/>
        </w:rPr>
        <w:t>入厂物流</w:t>
      </w:r>
      <w:r>
        <w:rPr>
          <w:szCs w:val="21"/>
          <w:lang w:bidi="ar"/>
        </w:rPr>
        <w:t>-</w:t>
      </w:r>
      <w:r>
        <w:rPr>
          <w:rFonts w:hint="eastAsia" w:ascii="宋体" w:hAnsi="宋体" w:cs="宋体"/>
          <w:szCs w:val="21"/>
          <w:lang w:bidi="ar"/>
        </w:rPr>
        <w:t>单一规则结算模板</w:t>
      </w:r>
    </w:p>
    <w:p>
      <w:pPr>
        <w:rPr>
          <w:szCs w:val="21"/>
        </w:rPr>
      </w:pPr>
      <w:r>
        <w:rPr>
          <w:rFonts w:hint="eastAsia" w:ascii="宋体" w:hAnsi="宋体" w:cs="宋体"/>
          <w:szCs w:val="21"/>
          <w:lang w:bidi="ar"/>
        </w:rPr>
        <w:t>字段描述如下：</w:t>
      </w:r>
    </w:p>
    <w:p>
      <w:pPr>
        <w:rPr>
          <w:szCs w:val="21"/>
        </w:rPr>
      </w:pPr>
      <w:r>
        <w:rPr>
          <w:szCs w:val="21"/>
          <w:lang w:bidi="ar"/>
        </w:rPr>
        <w:t xml:space="preserve"> </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121"/>
        <w:gridCol w:w="1795"/>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12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字段英文名</w:t>
            </w:r>
          </w:p>
        </w:tc>
        <w:tc>
          <w:tcPr>
            <w:tcW w:w="179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commentRangeStart w:id="23"/>
            <w:commentRangeStart w:id="24"/>
            <w:r>
              <w:commentReference w:id="23"/>
            </w:r>
            <w:commentRangeEnd w:id="23"/>
            <w:commentRangeEnd w:id="24"/>
            <w:r>
              <w:commentReference w:id="24"/>
            </w: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25"/>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commentRangeStart w:id="26"/>
            <w:r>
              <w:rPr>
                <w:rFonts w:ascii="宋体" w:hAnsi="宋体" w:cs="宋体"/>
                <w:sz w:val="15"/>
                <w:szCs w:val="15"/>
              </w:rPr>
              <w:t>超链接</w:t>
            </w:r>
            <w:commentRangeEnd w:id="26"/>
            <w:r>
              <w:commentReference w:id="26"/>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客户订单编号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路由订单编号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运输需求编号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运单编号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线路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页面展示规则：市-市</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作业日期</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页面展示规则：2022/8/24</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待确认具体是什么日期。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车牌号</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color w:val="000000"/>
                <w:sz w:val="15"/>
                <w:szCs w:val="15"/>
              </w:rPr>
            </w:pPr>
            <w:r>
              <w:rPr>
                <w:rFonts w:ascii="宋体" w:hAnsi="宋体" w:cs="宋体"/>
                <w:sz w:val="15"/>
                <w:szCs w:val="15"/>
              </w:rPr>
              <w:t>页面展示规则：</w:t>
            </w:r>
            <w:r>
              <w:rPr>
                <w:rStyle w:val="37"/>
                <w:rFonts w:hint="eastAsia" w:ascii="宋体" w:hAnsi="宋体" w:cs="宋体"/>
                <w:i w:val="0"/>
                <w:color w:val="000000"/>
                <w:sz w:val="15"/>
                <w:szCs w:val="15"/>
                <w:shd w:val="clear" w:color="auto" w:fill="FFFFFF"/>
              </w:rPr>
              <w:t>省份+地区代码+5位数字/字母</w:t>
            </w:r>
            <w:r>
              <w:rPr>
                <w:rStyle w:val="37"/>
                <w:rFonts w:ascii="宋体" w:hAnsi="宋体" w:cs="宋体"/>
                <w:i w:val="0"/>
                <w:color w:val="000000"/>
                <w:sz w:val="15"/>
                <w:szCs w:val="15"/>
                <w:shd w:val="clear" w:color="auto" w:fill="FFFFFF"/>
              </w:rPr>
              <w:t>；</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货物名称</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尺寸信息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页面展示规则：长*宽*高，单位为毫米</w:t>
            </w:r>
          </w:p>
          <w:p>
            <w:pPr>
              <w:spacing w:line="360" w:lineRule="auto"/>
              <w:jc w:val="left"/>
            </w:pPr>
            <w:r>
              <w:rPr>
                <w:rFonts w:ascii="宋体" w:hAnsi="宋体" w:cs="宋体"/>
                <w:sz w:val="15"/>
                <w:szCs w:val="15"/>
              </w:rPr>
              <w:t>取值规则：来源于运输系统，箱子的尺寸</w:t>
            </w:r>
            <w:commentRangeStart w:id="27"/>
            <w:commentRangeStart w:id="28"/>
            <w:r>
              <w:rPr>
                <w:rFonts w:ascii="宋体" w:hAnsi="宋体" w:cs="宋体"/>
                <w:sz w:val="15"/>
                <w:szCs w:val="15"/>
              </w:rPr>
              <w:t>信息</w:t>
            </w:r>
            <w:commentRangeEnd w:id="27"/>
            <w:r>
              <w:commentReference w:id="27"/>
            </w:r>
            <w:commentRangeEnd w:id="28"/>
            <w:r>
              <w:commentReference w:id="28"/>
            </w:r>
          </w:p>
          <w:p>
            <w:pPr>
              <w:spacing w:line="360" w:lineRule="auto"/>
              <w:jc w:val="left"/>
            </w:pPr>
            <w:r>
              <w:rPr>
                <w:sz w:val="15"/>
                <w:szCs w:val="15"/>
              </w:rPr>
              <w:t>业务规则：按体积结算时为必填；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箱数</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页面展示规则：正整数；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托盘</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需确认展示托盘方数还是托盘个量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趟次</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页面展示规则：正整数；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业务规则：按趟次结算时为必填；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体积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业务规则：按体积结算时为必填；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单位（趟次）</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页面展示规则：按趟次计算时，单位为次；</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业务规则：按趟次结算时为必填；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单位（体积）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页面展示规则：按体积结算时，展示体积单位；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业务规则：按体积结算时为必填；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不含税单价</w:t>
            </w:r>
            <w:r>
              <w:rPr>
                <w:rFonts w:ascii="宋体" w:hAnsi="宋体" w:cs="宋体"/>
                <w:sz w:val="15"/>
                <w:szCs w:val="15"/>
              </w:rPr>
              <w:t>（趟次）</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业务规则：按趟次结算时必填；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ascii="宋体" w:hAnsi="宋体" w:cs="宋体"/>
                <w:sz w:val="15"/>
                <w:szCs w:val="15"/>
              </w:rPr>
              <w:t>不含税单价（体积）</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ascii="宋体" w:hAnsi="宋体" w:cs="宋体"/>
                <w:sz w:val="15"/>
                <w:szCs w:val="15"/>
                <w:highlight w:val="yellow"/>
              </w:rPr>
              <w:t>确定公式及是否来源于商务系统</w:t>
            </w:r>
          </w:p>
          <w:p>
            <w:pPr>
              <w:spacing w:line="360" w:lineRule="auto"/>
              <w:rPr>
                <w:rFonts w:ascii="宋体" w:hAnsi="宋体" w:cs="宋体"/>
                <w:sz w:val="15"/>
                <w:szCs w:val="15"/>
              </w:rPr>
            </w:pPr>
            <w:r>
              <w:rPr>
                <w:rFonts w:ascii="宋体" w:hAnsi="宋体" w:cs="宋体"/>
                <w:sz w:val="15"/>
                <w:szCs w:val="15"/>
              </w:rPr>
              <w:t>业务规则：按体积结算时必填；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页面展示规则：6%、9%…</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rPr>
                <w:rFonts w:ascii="宋体" w:hAnsi="宋体" w:cs="宋体"/>
                <w:sz w:val="15"/>
                <w:szCs w:val="15"/>
              </w:rPr>
            </w:pPr>
            <w:r>
              <w:rPr>
                <w:rFonts w:ascii="宋体" w:hAnsi="宋体" w:cs="宋体"/>
                <w:sz w:val="15"/>
                <w:szCs w:val="15"/>
              </w:rPr>
              <w:t>业务规则：必填且允许修改；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不含税运费</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业财系统根据公式计算，徐确认公式；</w:t>
            </w:r>
          </w:p>
          <w:p>
            <w:pPr>
              <w:spacing w:line="360" w:lineRule="auto"/>
              <w:jc w:val="left"/>
              <w:rPr>
                <w:rFonts w:ascii="宋体" w:hAnsi="宋体" w:cs="宋体"/>
                <w:sz w:val="15"/>
                <w:szCs w:val="15"/>
              </w:rPr>
            </w:pPr>
            <w:r>
              <w:rPr>
                <w:rFonts w:ascii="宋体" w:hAnsi="宋体" w:cs="宋体"/>
                <w:sz w:val="15"/>
                <w:szCs w:val="15"/>
              </w:rPr>
              <w:t>业务规则：必填；允许编辑；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含</w:t>
            </w:r>
            <w:r>
              <w:rPr>
                <w:rFonts w:ascii="Cambria" w:hAnsi="Cambria" w:cs="Cambria"/>
                <w:sz w:val="15"/>
                <w:szCs w:val="15"/>
              </w:rPr>
              <w:t>税运费</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业务规则：必填；允许编辑；含税运费=不含税运费（1+税率）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其他费用 （不含税）</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commentReference w:id="29"/>
            </w: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ascii="宋体" w:hAnsi="宋体" w:cs="宋体"/>
                <w:sz w:val="15"/>
                <w:szCs w:val="15"/>
                <w:highlight w:val="yellow"/>
              </w:rPr>
              <w:t>数据来源待确认</w:t>
            </w:r>
          </w:p>
          <w:p>
            <w:pPr>
              <w:spacing w:line="360" w:lineRule="auto"/>
              <w:jc w:val="left"/>
              <w:rPr>
                <w:rFonts w:ascii="宋体" w:hAnsi="宋体" w:cs="宋体"/>
                <w:sz w:val="15"/>
                <w:szCs w:val="15"/>
              </w:rPr>
            </w:pPr>
            <w:r>
              <w:rPr>
                <w:rFonts w:ascii="宋体" w:hAnsi="宋体" w:cs="宋体"/>
                <w:sz w:val="15"/>
                <w:szCs w:val="15"/>
              </w:rPr>
              <w:t>业务规则：非必填；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业务规则：必填，允许编辑；不含税结算总金额=不含税运费+其他费用；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含税结算总金额</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80" w:hRule="atLeast"/>
          <w:jc w:val="center"/>
        </w:trPr>
        <w:tc>
          <w:tcPr>
            <w:tcW w:w="612" w:type="dxa"/>
            <w:vAlign w:val="center"/>
          </w:tcPr>
          <w:p>
            <w:pPr>
              <w:pStyle w:val="99"/>
              <w:numPr>
                <w:ilvl w:val="0"/>
                <w:numId w:val="39"/>
              </w:numPr>
              <w:spacing w:line="360" w:lineRule="auto"/>
              <w:ind w:firstLineChars="0"/>
              <w:jc w:val="left"/>
              <w:rPr>
                <w:rFonts w:ascii="Arial" w:hAnsi="Arial" w:eastAsia="PingFang SC" w:cs="Arial"/>
                <w:sz w:val="15"/>
                <w:szCs w:val="15"/>
              </w:rPr>
            </w:pPr>
          </w:p>
        </w:tc>
        <w:tc>
          <w:tcPr>
            <w:tcW w:w="1100" w:type="dxa"/>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121" w:type="dxa"/>
            <w:vAlign w:val="center"/>
          </w:tcPr>
          <w:p>
            <w:pPr>
              <w:spacing w:line="360" w:lineRule="auto"/>
              <w:rPr>
                <w:rFonts w:ascii="宋体" w:hAnsi="宋体" w:cs="宋体"/>
                <w:sz w:val="15"/>
                <w:szCs w:val="15"/>
              </w:rPr>
            </w:pPr>
          </w:p>
        </w:tc>
        <w:tc>
          <w:tcPr>
            <w:tcW w:w="1795" w:type="dxa"/>
            <w:vAlign w:val="center"/>
          </w:tcPr>
          <w:p>
            <w:pPr>
              <w:spacing w:line="360" w:lineRule="auto"/>
              <w:jc w:val="left"/>
              <w:rPr>
                <w:rFonts w:ascii="宋体" w:hAnsi="宋体" w:cs="宋体"/>
                <w:sz w:val="15"/>
                <w:szCs w:val="15"/>
              </w:rPr>
            </w:pPr>
            <w:r>
              <w:rPr>
                <w:rFonts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需确认备注的数据来源；</w:t>
            </w:r>
          </w:p>
          <w:p>
            <w:pPr>
              <w:spacing w:line="360" w:lineRule="auto"/>
              <w:jc w:val="left"/>
              <w:rPr>
                <w:rFonts w:ascii="宋体" w:hAnsi="宋体" w:cs="宋体"/>
                <w:sz w:val="15"/>
                <w:szCs w:val="15"/>
              </w:rPr>
            </w:pPr>
            <w:r>
              <w:rPr>
                <w:rFonts w:ascii="宋体" w:hAnsi="宋体" w:cs="宋体"/>
                <w:sz w:val="15"/>
                <w:szCs w:val="15"/>
              </w:rPr>
              <w:t>业务规则：非必填；</w:t>
            </w:r>
          </w:p>
        </w:tc>
      </w:tr>
    </w:tbl>
    <w:p>
      <w:pPr>
        <w:rPr>
          <w:szCs w:val="21"/>
        </w:rPr>
      </w:pPr>
      <w:r>
        <w:rPr>
          <w:szCs w:val="21"/>
          <w:lang w:bidi="ar"/>
        </w:rPr>
        <w:t xml:space="preserve"> </w:t>
      </w:r>
    </w:p>
    <w:p>
      <w:pPr>
        <w:rPr>
          <w:szCs w:val="21"/>
        </w:rPr>
      </w:pPr>
      <w:r>
        <w:rPr>
          <w:rFonts w:hint="eastAsia" w:ascii="宋体" w:hAnsi="宋体" w:cs="宋体"/>
          <w:szCs w:val="21"/>
          <w:lang w:bidi="ar"/>
        </w:rPr>
        <w:t>业务规则如下：</w:t>
      </w:r>
    </w:p>
    <w:p>
      <w:pPr>
        <w:pStyle w:val="29"/>
        <w:widowControl w:val="0"/>
        <w:numPr>
          <w:ilvl w:val="0"/>
          <w:numId w:val="40"/>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40"/>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rPr>
          <w:szCs w:val="21"/>
        </w:rPr>
      </w:pPr>
      <w:r>
        <w:rPr>
          <w:szCs w:val="21"/>
          <w:lang w:bidi="ar"/>
        </w:rPr>
        <w:t>…</w:t>
      </w:r>
    </w:p>
    <w:p/>
    <w:p/>
    <w:p>
      <w:pPr>
        <w:pStyle w:val="4"/>
        <w:numPr>
          <w:ilvl w:val="2"/>
          <w:numId w:val="19"/>
        </w:numPr>
        <w:rPr>
          <w:lang w:eastAsia="zh-CN"/>
        </w:rPr>
      </w:pPr>
      <w:bookmarkStart w:id="70" w:name="_Toc112954611"/>
      <w:r>
        <w:rPr>
          <w:rFonts w:hint="eastAsia"/>
          <w:lang w:eastAsia="zh-CN"/>
        </w:rPr>
        <w:t>应收结算单-E3</w:t>
      </w:r>
      <w:bookmarkEnd w:id="70"/>
    </w:p>
    <w:p/>
    <w:p/>
    <w:p>
      <w:pPr>
        <w:pStyle w:val="4"/>
        <w:numPr>
          <w:ilvl w:val="2"/>
          <w:numId w:val="19"/>
        </w:numPr>
        <w:rPr>
          <w:lang w:eastAsia="zh-CN"/>
        </w:rPr>
      </w:pPr>
      <w:bookmarkStart w:id="71" w:name="_Toc112954612"/>
      <w:bookmarkStart w:id="72" w:name="_Toc112158358"/>
      <w:bookmarkStart w:id="73" w:name="_Toc1245069436"/>
      <w:r>
        <w:rPr>
          <w:rFonts w:hint="eastAsia"/>
          <w:lang w:eastAsia="zh-CN"/>
        </w:rPr>
        <w:t>按台份</w:t>
      </w:r>
      <w:bookmarkEnd w:id="71"/>
      <w:bookmarkEnd w:id="72"/>
      <w:bookmarkEnd w:id="73"/>
    </w:p>
    <w:p>
      <w:pPr>
        <w:pStyle w:val="5"/>
        <w:numPr>
          <w:ilvl w:val="3"/>
          <w:numId w:val="19"/>
        </w:numPr>
        <w:rPr>
          <w:lang w:eastAsia="zh-Hans"/>
        </w:rPr>
      </w:pPr>
      <w:bookmarkStart w:id="74" w:name="_Toc71358889"/>
      <w:r>
        <w:rPr>
          <w:rFonts w:hint="eastAsia"/>
        </w:rPr>
        <w:t>功能描述</w:t>
      </w:r>
      <w:bookmarkEnd w:id="74"/>
    </w:p>
    <w:p>
      <w:r>
        <w:t>该结算模板包括整车运输结算模板。</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75" w:name="_Toc1410959085"/>
      <w:r>
        <w:rPr>
          <w:rFonts w:hint="eastAsia"/>
        </w:rPr>
        <w:t>业务场景</w:t>
      </w:r>
      <w:bookmarkEnd w:id="75"/>
    </w:p>
    <w:p>
      <w:r>
        <w:rPr>
          <w:rFonts w:ascii="宋体" w:hAnsi="宋体" w:cs="宋体"/>
          <w:szCs w:val="21"/>
          <w:lang w:bidi="ar"/>
        </w:rPr>
        <w:t>该</w:t>
      </w:r>
      <w:r>
        <w:rPr>
          <w:rFonts w:hint="eastAsia" w:ascii="宋体" w:hAnsi="宋体" w:cs="宋体"/>
          <w:szCs w:val="21"/>
          <w:lang w:bidi="ar"/>
        </w:rPr>
        <w:t>结算单适用于单一规则：</w:t>
      </w:r>
      <w:r>
        <w:rPr>
          <w:rFonts w:ascii="宋体" w:hAnsi="宋体" w:cs="宋体"/>
          <w:szCs w:val="21"/>
          <w:lang w:bidi="ar"/>
        </w:rPr>
        <w:t>公里数</w:t>
      </w:r>
      <w:r>
        <w:rPr>
          <w:rFonts w:hint="eastAsia" w:ascii="宋体" w:hAnsi="宋体" w:cs="宋体"/>
          <w:szCs w:val="21"/>
          <w:lang w:bidi="ar"/>
        </w:rPr>
        <w:t>乘以单价。</w:t>
      </w:r>
    </w:p>
    <w:p>
      <w:pPr>
        <w:pStyle w:val="5"/>
        <w:numPr>
          <w:ilvl w:val="3"/>
          <w:numId w:val="19"/>
        </w:numPr>
        <w:rPr>
          <w:lang w:eastAsia="zh-Hans"/>
        </w:rPr>
      </w:pPr>
      <w:bookmarkStart w:id="76" w:name="_Toc208319164"/>
      <w:r>
        <w:rPr>
          <w:rFonts w:hint="eastAsia"/>
        </w:rPr>
        <w:t>字段描述及业务规则</w:t>
      </w:r>
      <w:bookmarkEnd w:id="76"/>
    </w:p>
    <w:p/>
    <w:p>
      <w:pPr>
        <w:rPr>
          <w:szCs w:val="21"/>
        </w:rPr>
      </w:pPr>
      <w:r>
        <w:rPr>
          <w:rFonts w:hint="eastAsia" w:ascii="宋体" w:hAnsi="宋体" w:cs="宋体"/>
          <w:szCs w:val="21"/>
          <w:lang w:bidi="ar"/>
        </w:rPr>
        <w:t>整车运输</w:t>
      </w:r>
    </w:p>
    <w:p>
      <w:r>
        <w:rPr>
          <w:rFonts w:hint="eastAsia"/>
        </w:rPr>
        <w:t>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712"/>
        <w:gridCol w:w="1364"/>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7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364"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commentRangeStart w:id="30"/>
            <w:commentRangeStart w:id="31"/>
            <w:r>
              <w:commentReference w:id="30"/>
            </w:r>
            <w:commentRangeEnd w:id="30"/>
            <w:commentRangeEnd w:id="31"/>
            <w:r>
              <w:commentReference w:id="31"/>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32"/>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客户订单编号</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路由订单编号</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运输需求编号</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运单编号</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客户运单号</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sz w:val="15"/>
                <w:szCs w:val="15"/>
                <w:highlight w:val="yellow"/>
              </w:rPr>
            </w:pPr>
            <w:r>
              <w:rPr>
                <w:rFonts w:ascii="宋体" w:hAnsi="宋体" w:cs="宋体"/>
                <w:sz w:val="15"/>
                <w:szCs w:val="15"/>
              </w:rPr>
              <w:t>取值规则：来源于运输系统</w:t>
            </w:r>
            <w:r>
              <w:t>；</w:t>
            </w:r>
            <w:r>
              <w:rPr>
                <w:sz w:val="15"/>
                <w:szCs w:val="15"/>
                <w:highlight w:val="yellow"/>
              </w:rPr>
              <w:t>确认是否来自运单维度，如果是，删除这行字段，直接使用运单编号。如果不是，补充字段说明</w:t>
            </w:r>
          </w:p>
          <w:p>
            <w:pPr>
              <w:spacing w:line="360" w:lineRule="auto"/>
              <w:jc w:val="left"/>
            </w:pPr>
            <w:r>
              <w:rPr>
                <w:sz w:val="15"/>
                <w:szCs w:val="15"/>
              </w:rPr>
              <w:t>业务规则：仅当费用项为运费时必填；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VIN码</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页面展示规则：14位码</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w:t>
            </w:r>
            <w:r>
              <w:rPr>
                <w:sz w:val="15"/>
                <w:szCs w:val="15"/>
              </w:rPr>
              <w:t>：仅当费用项为运费时必填；车架号；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制单日期</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页面展示规则：2022/8/24</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业务规则：仅当费用项为运费时必填；为客户运单日期；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起运地</w:t>
            </w:r>
          </w:p>
        </w:tc>
        <w:tc>
          <w:tcPr>
            <w:tcW w:w="1364" w:type="dxa"/>
            <w:vAlign w:val="center"/>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页面展示规则：城市全称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业务规则：仅当费用项为运费时必填；为起始运输城市，与运抵地共同决定单价，与合同匹配。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运抵地</w:t>
            </w:r>
          </w:p>
        </w:tc>
        <w:tc>
          <w:tcPr>
            <w:tcW w:w="1364" w:type="dxa"/>
            <w:vAlign w:val="center"/>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页面展示规则：城市全称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业务规则：仅当费用项为运费时必填；为起始运输城市，与运抵地共同决定单价，与合同匹配。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运输类型</w:t>
            </w:r>
          </w:p>
        </w:tc>
        <w:tc>
          <w:tcPr>
            <w:tcW w:w="1364" w:type="dxa"/>
            <w:vAlign w:val="center"/>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业务规则：仅当费用项为运费时必填；前端、干线、末端、倒板，装卸、场地使用费(运输没有）；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运输方式</w:t>
            </w:r>
          </w:p>
        </w:tc>
        <w:tc>
          <w:tcPr>
            <w:tcW w:w="1364" w:type="dxa"/>
            <w:vAlign w:val="center"/>
          </w:tcPr>
          <w:p>
            <w:pPr>
              <w:spacing w:line="360" w:lineRule="auto"/>
              <w:rPr>
                <w:rFonts w:ascii="宋体" w:hAnsi="宋体" w:cs="宋体"/>
                <w:sz w:val="15"/>
                <w:szCs w:val="15"/>
              </w:rPr>
            </w:pPr>
          </w:p>
        </w:tc>
        <w:tc>
          <w:tcPr>
            <w:tcW w:w="940" w:type="dxa"/>
          </w:tcPr>
          <w:p>
            <w:pPr>
              <w:spacing w:line="360" w:lineRule="auto"/>
              <w:jc w:val="left"/>
              <w:rPr>
                <w:rFonts w:ascii="宋体" w:hAnsi="宋体" w:cs="宋体"/>
                <w:sz w:val="15"/>
                <w:szCs w:val="15"/>
              </w:rPr>
            </w:pPr>
            <w:r>
              <w:rPr>
                <w:rFonts w:ascii="宋体" w:hAnsi="宋体" w:cs="宋体"/>
                <w:sz w:val="15"/>
                <w:szCs w:val="15"/>
              </w:rPr>
              <w:t>只读域</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981" w:type="dxa"/>
          </w:tcPr>
          <w:p>
            <w:pPr>
              <w:spacing w:line="360" w:lineRule="auto"/>
              <w:jc w:val="left"/>
              <w:rPr>
                <w:rFonts w:ascii="宋体" w:hAnsi="宋体" w:cs="宋体"/>
                <w:sz w:val="15"/>
                <w:szCs w:val="15"/>
              </w:rPr>
            </w:pPr>
            <w:r>
              <w:rPr>
                <w:rFonts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业务规则：仅当费用项为运费时必填；枚举值：公、铁、水、自提；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台份</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页面展示规则：1；</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业务规则：必填，整车运输以被运的车量为结算单位，所以应该都填1；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公里数</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业务规则：必填，按公里计算，公里数在合同中已根据起运地与运抵地定义好。</w:t>
            </w:r>
          </w:p>
          <w:p>
            <w:pPr>
              <w:spacing w:line="360" w:lineRule="auto"/>
              <w:jc w:val="left"/>
              <w:rPr>
                <w:rFonts w:ascii="宋体" w:hAnsi="宋体" w:cs="宋体"/>
                <w:sz w:val="15"/>
                <w:szCs w:val="15"/>
              </w:rPr>
            </w:pPr>
            <w:r>
              <w:rPr>
                <w:rFonts w:ascii="宋体" w:hAnsi="宋体" w:cs="宋体"/>
                <w:sz w:val="15"/>
                <w:szCs w:val="15"/>
              </w:rPr>
              <w:t>通过合同编号、起运地、运抵地查找到对应的公里数；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不含税单价</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业务规则：必填；合同规定的未税单价；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页面展示规则：6%、9%…</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rPr>
                <w:rFonts w:ascii="宋体" w:hAnsi="宋体" w:cs="宋体"/>
                <w:sz w:val="15"/>
                <w:szCs w:val="15"/>
              </w:rPr>
            </w:pPr>
            <w:r>
              <w:rPr>
                <w:rFonts w:ascii="宋体" w:hAnsi="宋体" w:cs="宋体"/>
                <w:sz w:val="15"/>
                <w:szCs w:val="15"/>
              </w:rPr>
              <w:t>业务规则：必填且允许修改；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补贴</w:t>
            </w:r>
            <w:r>
              <w:rPr>
                <w:rFonts w:ascii="宋体" w:hAnsi="宋体" w:cs="宋体"/>
                <w:sz w:val="15"/>
                <w:szCs w:val="15"/>
              </w:rPr>
              <w:t>款</w:t>
            </w:r>
            <w:r>
              <w:rPr>
                <w:rFonts w:hint="eastAsia" w:ascii="宋体" w:hAnsi="宋体" w:cs="宋体"/>
                <w:sz w:val="15"/>
                <w:szCs w:val="15"/>
              </w:rPr>
              <w:t>（不含税）</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页面展示规则：精确到小数点后两位；可为正数、负数；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业务规则：非必填；加则填正数，减则填负数；</w:t>
            </w:r>
            <w:r>
              <w:rPr>
                <w:rFonts w:ascii="宋体" w:hAnsi="宋体" w:cs="宋体"/>
                <w:sz w:val="15"/>
                <w:szCs w:val="15"/>
                <w:highlight w:val="yellow"/>
              </w:rPr>
              <w:t>具体是什么补贴需要跟业务确认；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考核扣款（不含税）</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页面展示规则：精确到小数点后两位；可为正数、负数；</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业务规则：非必填；加则填正数，减则填负数；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业务规则：必填，允许编辑；不含税结算总金额=不含税单价*数量+补贴款（不含税）+考核扣款（不含税）；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含税结算总金额</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41"/>
              </w:numPr>
              <w:spacing w:line="360" w:lineRule="auto"/>
              <w:ind w:firstLineChars="0"/>
              <w:jc w:val="left"/>
              <w:rPr>
                <w:rFonts w:ascii="宋体" w:hAnsi="宋体" w:cs="宋体"/>
                <w:sz w:val="15"/>
                <w:szCs w:val="15"/>
              </w:rPr>
            </w:pPr>
          </w:p>
        </w:tc>
        <w:tc>
          <w:tcPr>
            <w:tcW w:w="1712" w:type="dxa"/>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364" w:type="dxa"/>
            <w:vAlign w:val="center"/>
          </w:tcPr>
          <w:p>
            <w:pPr>
              <w:spacing w:line="360" w:lineRule="auto"/>
              <w:rPr>
                <w:rFonts w:ascii="宋体" w:hAnsi="宋体" w:cs="宋体"/>
                <w:sz w:val="15"/>
                <w:szCs w:val="15"/>
              </w:rPr>
            </w:pPr>
          </w:p>
        </w:tc>
        <w:tc>
          <w:tcPr>
            <w:tcW w:w="940" w:type="dxa"/>
            <w:vAlign w:val="center"/>
          </w:tcPr>
          <w:p>
            <w:pPr>
              <w:spacing w:line="360" w:lineRule="auto"/>
              <w:jc w:val="left"/>
              <w:rPr>
                <w:rFonts w:ascii="宋体" w:hAnsi="宋体" w:cs="宋体"/>
                <w:sz w:val="15"/>
                <w:szCs w:val="15"/>
              </w:rPr>
            </w:pPr>
            <w:r>
              <w:rPr>
                <w:rFonts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需确认备注的数据来源；</w:t>
            </w:r>
          </w:p>
          <w:p>
            <w:pPr>
              <w:spacing w:line="360" w:lineRule="auto"/>
              <w:jc w:val="left"/>
              <w:rPr>
                <w:rFonts w:ascii="宋体" w:hAnsi="宋体" w:cs="宋体"/>
                <w:sz w:val="15"/>
                <w:szCs w:val="15"/>
              </w:rPr>
            </w:pPr>
            <w:r>
              <w:rPr>
                <w:rFonts w:ascii="宋体" w:hAnsi="宋体" w:cs="宋体"/>
                <w:sz w:val="15"/>
                <w:szCs w:val="15"/>
              </w:rPr>
              <w:t>业务规则：非必填；</w:t>
            </w:r>
          </w:p>
        </w:tc>
      </w:tr>
    </w:tbl>
    <w:p/>
    <w:p>
      <w:r>
        <w:rPr>
          <w:rFonts w:hint="eastAsia"/>
        </w:rPr>
        <w:t>业务规则如下：</w:t>
      </w:r>
    </w:p>
    <w:p>
      <w:pPr>
        <w:pStyle w:val="100"/>
        <w:numPr>
          <w:ilvl w:val="0"/>
          <w:numId w:val="42"/>
        </w:numPr>
        <w:ind w:firstLineChars="0"/>
      </w:pPr>
      <w:r>
        <w:t>…</w:t>
      </w:r>
    </w:p>
    <w:p>
      <w:pPr>
        <w:pStyle w:val="100"/>
        <w:numPr>
          <w:ilvl w:val="0"/>
          <w:numId w:val="42"/>
        </w:numPr>
        <w:ind w:firstLineChars="0"/>
      </w:pPr>
      <w:r>
        <w:t>…</w:t>
      </w:r>
    </w:p>
    <w:p>
      <w:r>
        <w:t>…</w:t>
      </w:r>
    </w:p>
    <w:p/>
    <w:p/>
    <w:p>
      <w:pPr>
        <w:pStyle w:val="4"/>
        <w:numPr>
          <w:ilvl w:val="2"/>
          <w:numId w:val="19"/>
        </w:numPr>
        <w:rPr>
          <w:lang w:eastAsia="zh-CN"/>
        </w:rPr>
      </w:pPr>
      <w:bookmarkStart w:id="77" w:name="_Toc112954613"/>
      <w:r>
        <w:rPr>
          <w:rFonts w:hint="eastAsia"/>
          <w:lang w:eastAsia="zh-CN"/>
        </w:rPr>
        <w:t>按数量</w:t>
      </w:r>
      <w:bookmarkEnd w:id="77"/>
    </w:p>
    <w:p>
      <w:pPr>
        <w:pStyle w:val="5"/>
        <w:numPr>
          <w:ilvl w:val="3"/>
          <w:numId w:val="19"/>
        </w:numPr>
        <w:rPr>
          <w:lang w:eastAsia="zh-Hans"/>
        </w:rPr>
      </w:pPr>
      <w:bookmarkStart w:id="78" w:name="_Toc216257060"/>
      <w:r>
        <w:rPr>
          <w:rFonts w:hint="eastAsia"/>
        </w:rPr>
        <w:t>功能描述</w:t>
      </w:r>
      <w:bookmarkEnd w:id="78"/>
    </w:p>
    <w:p>
      <w:pPr>
        <w:rPr>
          <w:szCs w:val="21"/>
        </w:rPr>
      </w:pPr>
      <w:r>
        <w:t>该结算单包括备件物流的一个结算模板：</w:t>
      </w:r>
      <w:r>
        <w:rPr>
          <w:rFonts w:hint="eastAsia" w:ascii="宋体" w:hAnsi="宋体" w:cs="宋体"/>
          <w:szCs w:val="21"/>
          <w:lang w:bidi="ar"/>
        </w:rPr>
        <w:t>备件物流</w:t>
      </w:r>
      <w:r>
        <w:rPr>
          <w:szCs w:val="21"/>
          <w:lang w:bidi="ar"/>
        </w:rPr>
        <w:t>-</w:t>
      </w:r>
      <w:r>
        <w:rPr>
          <w:rFonts w:hint="eastAsia" w:ascii="宋体" w:hAnsi="宋体" w:cs="宋体"/>
          <w:szCs w:val="21"/>
          <w:lang w:bidi="ar"/>
        </w:rPr>
        <w:t>社会业务固定模板</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79" w:name="_Toc996743186"/>
      <w:r>
        <w:rPr>
          <w:rFonts w:hint="eastAsia"/>
        </w:rPr>
        <w:t>业务场景</w:t>
      </w:r>
      <w:bookmarkEnd w:id="79"/>
    </w:p>
    <w:p>
      <w:pPr>
        <w:rPr>
          <w:rFonts w:ascii="Calibri" w:hAnsi="Calibri"/>
          <w:szCs w:val="21"/>
        </w:rPr>
      </w:pPr>
      <w:r>
        <w:rPr>
          <w:rFonts w:hint="eastAsia" w:ascii="宋体" w:hAnsi="宋体" w:cs="宋体"/>
          <w:szCs w:val="21"/>
          <w:lang w:bidi="ar"/>
        </w:rPr>
        <w:t>该结算单需要业财系统根据含税金额算不含税金额。</w:t>
      </w:r>
    </w:p>
    <w:p>
      <w:r>
        <w:rPr>
          <w:rFonts w:hint="eastAsia" w:ascii="宋体" w:hAnsi="宋体" w:cs="宋体"/>
          <w:szCs w:val="21"/>
          <w:lang w:bidi="ar"/>
        </w:rPr>
        <w:t>需要适用于多维度、阶梯价计算规则：保底重量</w:t>
      </w:r>
      <w:r>
        <w:rPr>
          <w:rFonts w:ascii="Calibri" w:hAnsi="Calibri" w:cs="Calibri"/>
          <w:szCs w:val="21"/>
          <w:lang w:bidi="ar"/>
        </w:rPr>
        <w:t>/</w:t>
      </w:r>
      <w:r>
        <w:rPr>
          <w:rFonts w:hint="eastAsia" w:ascii="宋体" w:hAnsi="宋体" w:cs="宋体"/>
          <w:szCs w:val="21"/>
          <w:lang w:bidi="ar"/>
        </w:rPr>
        <w:t>体积</w:t>
      </w:r>
      <w:r>
        <w:rPr>
          <w:rFonts w:ascii="Calibri" w:hAnsi="Calibri" w:cs="Calibri"/>
          <w:szCs w:val="21"/>
          <w:lang w:bidi="ar"/>
        </w:rPr>
        <w:t>/</w:t>
      </w:r>
      <w:r>
        <w:rPr>
          <w:rFonts w:hint="eastAsia" w:ascii="宋体" w:hAnsi="宋体" w:cs="宋体"/>
          <w:szCs w:val="21"/>
          <w:lang w:bidi="ar"/>
        </w:rPr>
        <w:t>收费</w:t>
      </w:r>
      <w:r>
        <w:rPr>
          <w:rFonts w:ascii="Calibri" w:hAnsi="Calibri" w:cs="Calibri"/>
          <w:szCs w:val="21"/>
          <w:lang w:bidi="ar"/>
        </w:rPr>
        <w:t>*</w:t>
      </w:r>
      <w:r>
        <w:rPr>
          <w:rFonts w:hint="eastAsia" w:ascii="宋体" w:hAnsi="宋体" w:cs="宋体"/>
          <w:szCs w:val="21"/>
          <w:lang w:bidi="ar"/>
        </w:rPr>
        <w:t>对应单价</w:t>
      </w:r>
    </w:p>
    <w:p>
      <w:pPr>
        <w:pStyle w:val="5"/>
        <w:numPr>
          <w:ilvl w:val="3"/>
          <w:numId w:val="19"/>
        </w:numPr>
        <w:rPr>
          <w:lang w:eastAsia="zh-Hans"/>
        </w:rPr>
      </w:pPr>
      <w:bookmarkStart w:id="80" w:name="_Toc1818053875"/>
      <w:r>
        <w:rPr>
          <w:rFonts w:hint="eastAsia"/>
        </w:rPr>
        <w:t>字段描述及业务规则</w:t>
      </w:r>
      <w:bookmarkEnd w:id="80"/>
    </w:p>
    <w:p>
      <w:pPr>
        <w:rPr>
          <w:szCs w:val="21"/>
        </w:rPr>
      </w:pPr>
      <w:r>
        <w:rPr>
          <w:rFonts w:hint="eastAsia" w:ascii="宋体" w:hAnsi="宋体" w:cs="宋体"/>
          <w:szCs w:val="21"/>
          <w:lang w:bidi="ar"/>
        </w:rPr>
        <w:t>备件物流</w:t>
      </w:r>
      <w:r>
        <w:rPr>
          <w:szCs w:val="21"/>
          <w:lang w:bidi="ar"/>
        </w:rPr>
        <w:t>-</w:t>
      </w:r>
      <w:r>
        <w:rPr>
          <w:rFonts w:hint="eastAsia" w:ascii="宋体" w:hAnsi="宋体" w:cs="宋体"/>
          <w:szCs w:val="21"/>
          <w:lang w:bidi="ar"/>
        </w:rPr>
        <w:t>社会业务固定模板</w:t>
      </w:r>
    </w:p>
    <w:p>
      <w:pPr>
        <w:rPr>
          <w:szCs w:val="21"/>
        </w:rPr>
      </w:pPr>
      <w:r>
        <w:rPr>
          <w:rFonts w:hint="eastAsia" w:ascii="宋体" w:hAnsi="宋体" w:cs="宋体"/>
          <w:szCs w:val="21"/>
          <w:lang w:bidi="ar"/>
        </w:rPr>
        <w:t>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3"/>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commentRangeStart w:id="33"/>
            <w:commentRangeStart w:id="34"/>
            <w:r>
              <w:commentReference w:id="33"/>
            </w:r>
            <w:commentRangeEnd w:id="33"/>
            <w:commentRangeEnd w:id="34"/>
            <w:r>
              <w:commentReference w:id="34"/>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3"/>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35"/>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3"/>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3"/>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3"/>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客户订单编号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路由订单编号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运输需求编号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运单编号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结算项目</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jc w:val="left"/>
              <w:rPr>
                <w:rFonts w:ascii="宋体" w:hAnsi="宋体" w:cs="宋体"/>
                <w:sz w:val="15"/>
                <w:szCs w:val="15"/>
              </w:rPr>
            </w:pPr>
            <w:r>
              <w:rPr>
                <w:rFonts w:ascii="Calibri" w:hAnsi="Calibri"/>
                <w:sz w:val="15"/>
                <w:szCs w:val="15"/>
              </w:rPr>
              <w:t>只读域</w:t>
            </w:r>
          </w:p>
        </w:tc>
        <w:tc>
          <w:tcPr>
            <w:tcW w:w="979" w:type="dxa"/>
            <w:shd w:val="clear" w:color="auto" w:fill="auto"/>
            <w:vAlign w:val="center"/>
          </w:tcPr>
          <w:p>
            <w:pPr>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rPr>
                <w:rFonts w:ascii="Calibri" w:hAnsi="Calibri"/>
                <w:sz w:val="15"/>
                <w:szCs w:val="15"/>
              </w:rPr>
            </w:pPr>
            <w:r>
              <w:rPr>
                <w:rFonts w:ascii="Calibri" w:hAnsi="Calibri"/>
                <w:sz w:val="15"/>
                <w:szCs w:val="15"/>
              </w:rPr>
              <w:t>页面展示规则：</w:t>
            </w:r>
          </w:p>
          <w:p>
            <w:pPr>
              <w:rPr>
                <w:rFonts w:ascii="Calibri" w:hAnsi="Calibri"/>
                <w:sz w:val="15"/>
                <w:szCs w:val="15"/>
              </w:rPr>
            </w:pPr>
            <w:r>
              <w:rPr>
                <w:rFonts w:ascii="Calibri" w:hAnsi="Calibri"/>
                <w:sz w:val="15"/>
                <w:szCs w:val="15"/>
              </w:rPr>
              <w:t>取值规则：来源于运输系统的核算项目；</w:t>
            </w:r>
          </w:p>
          <w:p>
            <w:pPr>
              <w:rPr>
                <w:rFonts w:ascii="宋体" w:hAnsi="宋体" w:cs="宋体"/>
                <w:sz w:val="15"/>
                <w:szCs w:val="15"/>
              </w:rPr>
            </w:pPr>
            <w:r>
              <w:rPr>
                <w:rFonts w:ascii="Calibri" w:hAnsi="Calibri"/>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开票类别</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w:t>
            </w:r>
            <w:r>
              <w:rPr>
                <w:rFonts w:ascii="宋体" w:hAnsi="宋体" w:cs="宋体"/>
                <w:sz w:val="15"/>
                <w:szCs w:val="15"/>
                <w:highlight w:val="yellow"/>
              </w:rPr>
              <w:t>数据来源待确认；</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该字段的定义待确认；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业务类型</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w:t>
            </w:r>
            <w:commentRangeStart w:id="36"/>
            <w:r>
              <w:rPr>
                <w:rFonts w:ascii="宋体" w:hAnsi="宋体" w:cs="宋体"/>
                <w:sz w:val="15"/>
                <w:szCs w:val="15"/>
              </w:rPr>
              <w:t>必填</w:t>
            </w:r>
            <w:commentRangeEnd w:id="36"/>
            <w:r>
              <w:commentReference w:id="36"/>
            </w:r>
            <w:r>
              <w:t>；</w:t>
            </w:r>
            <w:r>
              <w:rPr>
                <w:sz w:val="15"/>
                <w:szCs w:val="15"/>
                <w:highlight w:val="yellow"/>
              </w:rPr>
              <w:t>该字段的定义待确认；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合票条件</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页面展示规则：文本；</w:t>
            </w:r>
          </w:p>
          <w:p>
            <w:pPr>
              <w:spacing w:line="360" w:lineRule="auto"/>
              <w:jc w:val="left"/>
              <w:rPr>
                <w:rFonts w:ascii="宋体" w:hAnsi="宋体" w:cs="宋体"/>
                <w:sz w:val="15"/>
                <w:szCs w:val="15"/>
              </w:rPr>
            </w:pPr>
            <w:r>
              <w:rPr>
                <w:rFonts w:ascii="宋体" w:hAnsi="宋体" w:cs="宋体"/>
                <w:sz w:val="15"/>
                <w:szCs w:val="15"/>
              </w:rPr>
              <w:t>取值规则：</w:t>
            </w:r>
            <w:r>
              <w:rPr>
                <w:rFonts w:ascii="宋体" w:hAnsi="宋体" w:cs="宋体"/>
                <w:sz w:val="15"/>
                <w:szCs w:val="15"/>
                <w:highlight w:val="yellow"/>
              </w:rPr>
              <w:t>数据来源待确认，运输系统暂时无法提供</w:t>
            </w:r>
          </w:p>
          <w:p>
            <w:pPr>
              <w:spacing w:line="360" w:lineRule="auto"/>
              <w:jc w:val="left"/>
              <w:rPr>
                <w:rFonts w:ascii="宋体" w:hAnsi="宋体" w:cs="宋体"/>
                <w:sz w:val="15"/>
                <w:szCs w:val="15"/>
              </w:rPr>
            </w:pPr>
            <w:r>
              <w:rPr>
                <w:rFonts w:ascii="宋体" w:hAnsi="宋体" w:cs="宋体"/>
                <w:sz w:val="15"/>
                <w:szCs w:val="15"/>
              </w:rPr>
              <w:t>业务规则：非必填；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物料名称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w:t>
            </w:r>
            <w:r>
              <w:rPr>
                <w:rFonts w:ascii="宋体" w:hAnsi="宋体" w:cs="宋体"/>
                <w:sz w:val="15"/>
                <w:szCs w:val="15"/>
                <w:highlight w:val="yellow"/>
              </w:rPr>
              <w:t>确认此处的物料名称的定义，与城市信息区分；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网点名称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页面展示规则：文本</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业务规则：必填；为目的地城市的网点名称；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含税单价</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业务规则：必填；为合同规定的含税单价；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最低收费</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业务规则：当按收费金额结算时为必填；为合同规定的最低收费金额；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最低重量</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业务规则：当按最低重量结算时为必填；为合同规定的保底重量；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最低体积</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业务规则：当按最低体积结算时为必填；为合同规定的保底体积；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收费</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commentReference w:id="37"/>
            </w:r>
            <w:r>
              <w:rPr>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highlight w:val="yellow"/>
              </w:rPr>
            </w:pPr>
            <w:r>
              <w:rPr>
                <w:rFonts w:ascii="宋体" w:hAnsi="宋体" w:cs="宋体"/>
                <w:sz w:val="15"/>
                <w:szCs w:val="15"/>
              </w:rPr>
              <w:t>取值规则：数据来源待确定；</w:t>
            </w:r>
            <w:r>
              <w:rPr>
                <w:rFonts w:ascii="宋体" w:hAnsi="宋体" w:cs="宋体"/>
                <w:sz w:val="15"/>
                <w:szCs w:val="15"/>
                <w:highlight w:val="yellow"/>
              </w:rPr>
              <w:t>目前运输系统无法提供；</w:t>
            </w:r>
          </w:p>
          <w:p>
            <w:pPr>
              <w:spacing w:line="360" w:lineRule="auto"/>
              <w:jc w:val="left"/>
              <w:rPr>
                <w:rFonts w:ascii="宋体" w:hAnsi="宋体" w:cs="宋体"/>
                <w:sz w:val="15"/>
                <w:szCs w:val="15"/>
                <w:highlight w:val="yellow"/>
              </w:rPr>
            </w:pPr>
            <w:r>
              <w:rPr>
                <w:rFonts w:ascii="宋体" w:hAnsi="宋体" w:cs="宋体"/>
                <w:sz w:val="15"/>
                <w:szCs w:val="15"/>
              </w:rPr>
              <w:t>业务规则：当按最低收费结算时为必填；为实际运输中的收费金额；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重量</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业务规则：按最低重量结算时为必填；为实际运输中的总重量；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体积</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业务规则：按最低体积结算时为必填；为实际运输中的总体积；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单位（元）</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commentReference w:id="38"/>
            </w:r>
            <w:r>
              <w:rPr>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ascii="宋体" w:hAnsi="宋体" w:cs="宋体"/>
                <w:sz w:val="15"/>
                <w:szCs w:val="15"/>
                <w:highlight w:val="yellow"/>
              </w:rPr>
              <w:t>数据来源待确认</w:t>
            </w:r>
          </w:p>
          <w:p>
            <w:pPr>
              <w:spacing w:line="360" w:lineRule="auto"/>
              <w:jc w:val="left"/>
              <w:rPr>
                <w:rFonts w:ascii="宋体" w:hAnsi="宋体" w:cs="宋体"/>
                <w:sz w:val="15"/>
                <w:szCs w:val="15"/>
              </w:rPr>
            </w:pPr>
            <w:r>
              <w:rPr>
                <w:rFonts w:ascii="宋体" w:hAnsi="宋体" w:cs="宋体"/>
                <w:sz w:val="15"/>
                <w:szCs w:val="15"/>
              </w:rPr>
              <w:t>业务规则：按最低收费结算时为必填；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单位（重量）</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业务规则：按最低重量结算时为必填；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单位（体积）</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ascii="宋体" w:hAnsi="宋体" w:cs="宋体"/>
                <w:sz w:val="15"/>
                <w:szCs w:val="15"/>
              </w:rPr>
            </w:pPr>
            <w:r>
              <w:rPr>
                <w:rFonts w:ascii="宋体" w:hAnsi="宋体" w:cs="宋体"/>
                <w:sz w:val="15"/>
                <w:szCs w:val="15"/>
              </w:rPr>
              <w:t>业务规则：按最低体积结算时为必填；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单击弹框</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 xml:space="preserve">页面展示规则：6%、9%… </w:t>
            </w:r>
          </w:p>
          <w:p>
            <w:pPr>
              <w:spacing w:line="360" w:lineRule="auto"/>
              <w:jc w:val="left"/>
              <w:rPr>
                <w:rFonts w:ascii="宋体" w:hAnsi="宋体" w:cs="宋体"/>
                <w:sz w:val="15"/>
                <w:szCs w:val="15"/>
              </w:rPr>
            </w:pPr>
            <w:r>
              <w:rPr>
                <w:rFonts w:hint="eastAsia" w:ascii="宋体" w:hAnsi="宋体" w:cs="宋体"/>
                <w:sz w:val="15"/>
                <w:szCs w:val="15"/>
              </w:rPr>
              <w:t xml:space="preserve">取值规则：来源于商务系统； </w:t>
            </w:r>
          </w:p>
          <w:p>
            <w:pPr>
              <w:spacing w:line="360" w:lineRule="auto"/>
              <w:jc w:val="left"/>
              <w:rPr>
                <w:rFonts w:ascii="宋体" w:hAnsi="宋体" w:cs="宋体"/>
                <w:sz w:val="15"/>
                <w:szCs w:val="15"/>
              </w:rPr>
            </w:pPr>
            <w:r>
              <w:rPr>
                <w:rFonts w:hint="eastAsia" w:ascii="宋体" w:hAnsi="宋体" w:cs="宋体"/>
                <w:sz w:val="15"/>
                <w:szCs w:val="15"/>
              </w:rPr>
              <w:t xml:space="preserve">业务规则：必填且允许修改；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月度费用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w:t>
            </w:r>
          </w:p>
          <w:p>
            <w:pPr>
              <w:spacing w:line="360" w:lineRule="auto"/>
              <w:jc w:val="left"/>
              <w:rPr>
                <w:rFonts w:ascii="宋体" w:hAnsi="宋体" w:cs="宋体"/>
                <w:sz w:val="15"/>
                <w:szCs w:val="15"/>
              </w:rPr>
            </w:pPr>
            <w:r>
              <w:rPr>
                <w:rFonts w:ascii="宋体" w:hAnsi="宋体" w:cs="宋体"/>
                <w:sz w:val="15"/>
                <w:szCs w:val="15"/>
              </w:rPr>
              <w:t>1.当数量＜最低收费/重量/体积，取含税单价*最低收费/重量/体积的值</w:t>
            </w:r>
          </w:p>
          <w:p>
            <w:pPr>
              <w:spacing w:line="360" w:lineRule="auto"/>
              <w:jc w:val="left"/>
              <w:rPr>
                <w:rFonts w:ascii="宋体" w:hAnsi="宋体" w:cs="宋体"/>
                <w:sz w:val="15"/>
                <w:szCs w:val="15"/>
              </w:rPr>
            </w:pPr>
            <w:r>
              <w:rPr>
                <w:rFonts w:ascii="宋体" w:hAnsi="宋体" w:cs="宋体"/>
                <w:sz w:val="15"/>
                <w:szCs w:val="15"/>
              </w:rPr>
              <w:t>2.当数量＞最低收费/重量/体积，取含税单价*数量的值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其他费用（含税）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数据来源待确认</w:t>
            </w:r>
          </w:p>
          <w:p>
            <w:pPr>
              <w:spacing w:line="360" w:lineRule="auto"/>
              <w:jc w:val="left"/>
              <w:rPr>
                <w:rFonts w:ascii="宋体" w:hAnsi="宋体" w:cs="宋体"/>
                <w:sz w:val="15"/>
                <w:szCs w:val="15"/>
              </w:rPr>
            </w:pPr>
            <w:r>
              <w:rPr>
                <w:rFonts w:ascii="宋体" w:hAnsi="宋体" w:cs="宋体"/>
                <w:sz w:val="15"/>
                <w:szCs w:val="15"/>
              </w:rPr>
              <w:t>业务规则：非必填；</w:t>
            </w:r>
            <w:r>
              <w:rPr>
                <w:rFonts w:ascii="宋体" w:hAnsi="宋体" w:cs="宋体"/>
                <w:sz w:val="15"/>
                <w:szCs w:val="15"/>
                <w:highlight w:val="yellow"/>
              </w:rPr>
              <w:t>需确认具体是什么费用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 xml:space="preserve">页面展示规则：精确到小数点后两位； </w:t>
            </w:r>
          </w:p>
          <w:p>
            <w:pPr>
              <w:spacing w:line="360" w:lineRule="auto"/>
              <w:jc w:val="left"/>
              <w:rPr>
                <w:rFonts w:ascii="宋体" w:hAnsi="宋体" w:cs="宋体"/>
                <w:sz w:val="15"/>
                <w:szCs w:val="15"/>
              </w:rPr>
            </w:pPr>
            <w:r>
              <w:rPr>
                <w:rFonts w:hint="eastAsia" w:ascii="宋体" w:hAnsi="宋体" w:cs="宋体"/>
                <w:sz w:val="15"/>
                <w:szCs w:val="15"/>
              </w:rPr>
              <w:t xml:space="preserve">取值规则：计费公式待明确； </w:t>
            </w:r>
          </w:p>
          <w:p>
            <w:pPr>
              <w:spacing w:line="360" w:lineRule="auto"/>
              <w:jc w:val="left"/>
              <w:rPr>
                <w:rFonts w:ascii="宋体" w:hAnsi="宋体" w:cs="宋体"/>
                <w:sz w:val="15"/>
                <w:szCs w:val="15"/>
              </w:rPr>
            </w:pPr>
            <w:r>
              <w:rPr>
                <w:rFonts w:hint="eastAsia" w:ascii="宋体" w:hAnsi="宋体" w:cs="宋体"/>
                <w:sz w:val="15"/>
                <w:szCs w:val="15"/>
              </w:rPr>
              <w:t xml:space="preserve">业务规则：必填，允许编辑；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其他费用说明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页面展示规则：纯文本；</w:t>
            </w:r>
          </w:p>
          <w:p>
            <w:pPr>
              <w:spacing w:line="360" w:lineRule="auto"/>
              <w:jc w:val="left"/>
              <w:rPr>
                <w:rFonts w:ascii="宋体" w:hAnsi="宋体" w:cs="宋体"/>
                <w:sz w:val="15"/>
                <w:szCs w:val="15"/>
                <w:highlight w:val="yellow"/>
              </w:rPr>
            </w:pPr>
            <w:r>
              <w:rPr>
                <w:rFonts w:ascii="宋体" w:hAnsi="宋体" w:cs="宋体"/>
                <w:sz w:val="15"/>
                <w:szCs w:val="15"/>
              </w:rPr>
              <w:t>取值规则：</w:t>
            </w:r>
            <w:r>
              <w:rPr>
                <w:rFonts w:ascii="宋体" w:hAnsi="宋体" w:cs="宋体"/>
                <w:sz w:val="15"/>
                <w:szCs w:val="15"/>
                <w:highlight w:val="yellow"/>
              </w:rPr>
              <w:t>数据来源待确认；</w:t>
            </w:r>
          </w:p>
          <w:p>
            <w:pPr>
              <w:spacing w:line="360" w:lineRule="auto"/>
              <w:jc w:val="left"/>
              <w:rPr>
                <w:rFonts w:ascii="宋体" w:hAnsi="宋体" w:cs="宋体"/>
                <w:sz w:val="15"/>
                <w:szCs w:val="15"/>
              </w:rPr>
            </w:pPr>
            <w:r>
              <w:rPr>
                <w:rFonts w:ascii="宋体" w:hAnsi="宋体" w:cs="宋体"/>
                <w:sz w:val="15"/>
                <w:szCs w:val="15"/>
              </w:rPr>
              <w:t>业务规则：非</w:t>
            </w:r>
            <w:commentRangeStart w:id="39"/>
            <w:r>
              <w:rPr>
                <w:rFonts w:ascii="宋体" w:hAnsi="宋体" w:cs="宋体"/>
                <w:sz w:val="15"/>
                <w:szCs w:val="15"/>
              </w:rPr>
              <w:t>必填</w:t>
            </w:r>
            <w:commentRangeEnd w:id="39"/>
            <w:r>
              <w:commentReference w:id="39"/>
            </w:r>
            <w:r>
              <w:t>；</w:t>
            </w:r>
            <w:r>
              <w:rPr>
                <w:sz w:val="15"/>
                <w:szCs w:val="15"/>
              </w:rPr>
              <w:t>如存在其他费用，可在其他费用说明中添加备注说明；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3"/>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文本域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 xml:space="preserve">页面展示规则：纯文本； </w:t>
            </w:r>
          </w:p>
          <w:p>
            <w:pPr>
              <w:spacing w:line="360" w:lineRule="auto"/>
              <w:jc w:val="left"/>
              <w:rPr>
                <w:rFonts w:ascii="宋体" w:hAnsi="宋体" w:cs="宋体"/>
                <w:sz w:val="15"/>
                <w:szCs w:val="15"/>
              </w:rPr>
            </w:pPr>
            <w:r>
              <w:rPr>
                <w:rFonts w:hint="eastAsia" w:ascii="宋体" w:hAnsi="宋体" w:cs="宋体"/>
                <w:sz w:val="15"/>
                <w:szCs w:val="15"/>
              </w:rPr>
              <w:t xml:space="preserve">取值规则：需确认备注的数据来源； </w:t>
            </w:r>
          </w:p>
          <w:p>
            <w:pPr>
              <w:spacing w:line="360" w:lineRule="auto"/>
              <w:jc w:val="left"/>
              <w:rPr>
                <w:rFonts w:ascii="宋体" w:hAnsi="宋体" w:cs="宋体"/>
                <w:sz w:val="15"/>
                <w:szCs w:val="15"/>
              </w:rPr>
            </w:pPr>
            <w:r>
              <w:rPr>
                <w:rFonts w:hint="eastAsia" w:ascii="宋体" w:hAnsi="宋体" w:cs="宋体"/>
                <w:sz w:val="15"/>
                <w:szCs w:val="15"/>
              </w:rPr>
              <w:t xml:space="preserve">业务规则：非必填； </w:t>
            </w:r>
          </w:p>
        </w:tc>
      </w:tr>
    </w:tbl>
    <w:p>
      <w:pPr>
        <w:rPr>
          <w:szCs w:val="21"/>
        </w:rPr>
      </w:pPr>
      <w:r>
        <w:rPr>
          <w:szCs w:val="21"/>
          <w:lang w:bidi="ar"/>
        </w:rPr>
        <w:t xml:space="preserve"> </w:t>
      </w:r>
    </w:p>
    <w:p>
      <w:pPr>
        <w:rPr>
          <w:szCs w:val="21"/>
        </w:rPr>
      </w:pPr>
      <w:r>
        <w:rPr>
          <w:rFonts w:hint="eastAsia" w:ascii="宋体" w:hAnsi="宋体" w:cs="宋体"/>
          <w:szCs w:val="21"/>
          <w:lang w:bidi="ar"/>
        </w:rPr>
        <w:t>业务规则如下：</w:t>
      </w:r>
    </w:p>
    <w:p>
      <w:pPr>
        <w:pStyle w:val="29"/>
        <w:widowControl w:val="0"/>
        <w:numPr>
          <w:ilvl w:val="0"/>
          <w:numId w:val="44"/>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44"/>
        </w:numPr>
        <w:spacing w:before="0" w:beforeAutospacing="0" w:after="0" w:afterAutospacing="0"/>
        <w:jc w:val="both"/>
      </w:pPr>
      <w:r>
        <w:rPr>
          <w:rFonts w:ascii="Times New Roman" w:hAnsi="Times New Roman" w:cs="Times New Roman"/>
          <w:kern w:val="2"/>
          <w:sz w:val="21"/>
          <w:szCs w:val="21"/>
          <w:lang w:bidi="ar"/>
        </w:rPr>
        <w:t>…</w:t>
      </w:r>
    </w:p>
    <w:p>
      <w:pPr>
        <w:pStyle w:val="4"/>
        <w:numPr>
          <w:ilvl w:val="2"/>
          <w:numId w:val="19"/>
        </w:numPr>
        <w:rPr>
          <w:lang w:eastAsia="zh-CN"/>
        </w:rPr>
      </w:pPr>
      <w:bookmarkStart w:id="81" w:name="_Toc112158360"/>
      <w:bookmarkStart w:id="82" w:name="_Toc1195100058"/>
      <w:bookmarkStart w:id="83" w:name="_Toc112954614"/>
      <w:r>
        <w:rPr>
          <w:rFonts w:hint="eastAsia"/>
          <w:lang w:eastAsia="zh-CN"/>
        </w:rPr>
        <w:t>应收结算单-油补</w:t>
      </w:r>
      <w:bookmarkEnd w:id="81"/>
      <w:bookmarkEnd w:id="82"/>
      <w:bookmarkEnd w:id="83"/>
    </w:p>
    <w:p/>
    <w:p/>
    <w:p>
      <w:pPr>
        <w:pStyle w:val="4"/>
        <w:numPr>
          <w:ilvl w:val="2"/>
          <w:numId w:val="19"/>
        </w:numPr>
        <w:rPr>
          <w:lang w:eastAsia="zh-CN"/>
        </w:rPr>
      </w:pPr>
      <w:bookmarkStart w:id="84" w:name="_Toc112954615"/>
      <w:bookmarkStart w:id="85" w:name="_Toc112158361"/>
      <w:bookmarkStart w:id="86" w:name="_Toc2107056717"/>
      <w:r>
        <w:rPr>
          <w:rFonts w:hint="eastAsia"/>
          <w:lang w:eastAsia="zh-CN"/>
        </w:rPr>
        <w:t>应收结算单-仓库（仓储）</w:t>
      </w:r>
      <w:bookmarkEnd w:id="84"/>
      <w:bookmarkEnd w:id="85"/>
      <w:bookmarkEnd w:id="86"/>
    </w:p>
    <w:p/>
    <w:p/>
    <w:p>
      <w:pPr>
        <w:pStyle w:val="4"/>
        <w:numPr>
          <w:ilvl w:val="2"/>
          <w:numId w:val="19"/>
        </w:numPr>
        <w:rPr>
          <w:lang w:eastAsia="zh-CN"/>
        </w:rPr>
      </w:pPr>
      <w:bookmarkStart w:id="87" w:name="_Toc112954616"/>
      <w:bookmarkStart w:id="88" w:name="_Toc112158362"/>
      <w:bookmarkStart w:id="89" w:name="_Toc857953398"/>
      <w:r>
        <w:rPr>
          <w:rFonts w:hint="eastAsia"/>
          <w:lang w:eastAsia="zh-CN"/>
        </w:rPr>
        <w:t>按劳务考勤</w:t>
      </w:r>
      <w:bookmarkEnd w:id="87"/>
      <w:bookmarkEnd w:id="88"/>
      <w:bookmarkEnd w:id="89"/>
    </w:p>
    <w:p/>
    <w:p/>
    <w:p>
      <w:pPr>
        <w:pStyle w:val="4"/>
        <w:numPr>
          <w:ilvl w:val="2"/>
          <w:numId w:val="19"/>
        </w:numPr>
        <w:rPr>
          <w:lang w:eastAsia="zh-CN"/>
        </w:rPr>
      </w:pPr>
      <w:bookmarkStart w:id="90" w:name="_Toc112954617"/>
      <w:bookmarkStart w:id="91" w:name="_Toc1214054782"/>
      <w:bookmarkStart w:id="92" w:name="_Toc112158363"/>
      <w:r>
        <w:rPr>
          <w:rFonts w:hint="eastAsia"/>
          <w:lang w:eastAsia="zh-CN"/>
        </w:rPr>
        <w:t>按包装业务</w:t>
      </w:r>
      <w:bookmarkEnd w:id="90"/>
      <w:bookmarkEnd w:id="91"/>
      <w:bookmarkEnd w:id="92"/>
    </w:p>
    <w:p/>
    <w:p/>
    <w:p>
      <w:pPr>
        <w:pStyle w:val="4"/>
        <w:numPr>
          <w:ilvl w:val="2"/>
          <w:numId w:val="19"/>
        </w:numPr>
        <w:rPr>
          <w:lang w:eastAsia="zh-CN"/>
        </w:rPr>
      </w:pPr>
      <w:bookmarkStart w:id="93" w:name="_Toc112954618"/>
      <w:bookmarkStart w:id="94" w:name="_Toc1709847325"/>
      <w:bookmarkStart w:id="95" w:name="_Toc112158364"/>
      <w:r>
        <w:rPr>
          <w:rFonts w:hint="eastAsia"/>
          <w:lang w:eastAsia="zh-CN"/>
        </w:rPr>
        <w:t>按器具业务</w:t>
      </w:r>
      <w:bookmarkEnd w:id="93"/>
      <w:bookmarkEnd w:id="94"/>
      <w:bookmarkEnd w:id="95"/>
    </w:p>
    <w:p/>
    <w:p/>
    <w:p>
      <w:pPr>
        <w:pStyle w:val="4"/>
        <w:numPr>
          <w:ilvl w:val="2"/>
          <w:numId w:val="19"/>
        </w:numPr>
        <w:rPr>
          <w:lang w:eastAsia="zh-CN"/>
        </w:rPr>
      </w:pPr>
      <w:bookmarkStart w:id="96" w:name="_Toc112954619"/>
      <w:bookmarkStart w:id="97" w:name="_Toc112158365"/>
      <w:bookmarkStart w:id="98" w:name="_Toc1611927140"/>
      <w:r>
        <w:rPr>
          <w:rFonts w:hint="eastAsia"/>
          <w:lang w:eastAsia="zh-CN"/>
        </w:rPr>
        <w:t>按零部件制造</w:t>
      </w:r>
      <w:bookmarkEnd w:id="96"/>
      <w:bookmarkEnd w:id="97"/>
      <w:bookmarkEnd w:id="98"/>
    </w:p>
    <w:p/>
    <w:p/>
    <w:p>
      <w:pPr>
        <w:pStyle w:val="4"/>
        <w:numPr>
          <w:ilvl w:val="2"/>
          <w:numId w:val="19"/>
        </w:numPr>
        <w:rPr>
          <w:lang w:eastAsia="zh-CN"/>
        </w:rPr>
      </w:pPr>
      <w:r>
        <w:rPr>
          <w:rFonts w:hint="eastAsia"/>
          <w:lang w:eastAsia="zh-CN"/>
        </w:rPr>
        <w:t>应收结算单-承运商月度考评</w:t>
      </w:r>
    </w:p>
    <w:p/>
    <w:p/>
    <w:p>
      <w:pPr>
        <w:pStyle w:val="4"/>
        <w:numPr>
          <w:ilvl w:val="2"/>
          <w:numId w:val="19"/>
        </w:numPr>
        <w:rPr>
          <w:lang w:eastAsia="zh-CN"/>
        </w:rPr>
      </w:pPr>
      <w:r>
        <w:rPr>
          <w:rFonts w:hint="eastAsia"/>
          <w:lang w:eastAsia="zh-CN"/>
        </w:rPr>
        <w:t>应收结算单-按公里数</w:t>
      </w:r>
    </w:p>
    <w:p/>
    <w:p/>
    <w:p>
      <w:pPr>
        <w:pStyle w:val="4"/>
        <w:numPr>
          <w:ilvl w:val="2"/>
          <w:numId w:val="19"/>
        </w:numPr>
        <w:rPr>
          <w:lang w:eastAsia="zh-CN"/>
        </w:rPr>
      </w:pPr>
      <w:bookmarkStart w:id="99" w:name="_Toc1841213756"/>
      <w:bookmarkStart w:id="100" w:name="_Toc112954620"/>
      <w:bookmarkStart w:id="101" w:name="_Toc112158366"/>
      <w:r>
        <w:rPr>
          <w:rFonts w:hint="eastAsia"/>
          <w:lang w:eastAsia="zh-CN"/>
        </w:rPr>
        <w:t>按综合费用</w:t>
      </w:r>
      <w:bookmarkEnd w:id="99"/>
      <w:bookmarkEnd w:id="100"/>
      <w:bookmarkEnd w:id="101"/>
    </w:p>
    <w:p>
      <w:pPr>
        <w:pStyle w:val="5"/>
        <w:numPr>
          <w:ilvl w:val="3"/>
          <w:numId w:val="19"/>
        </w:numPr>
        <w:rPr>
          <w:lang w:eastAsia="zh-Hans"/>
        </w:rPr>
      </w:pPr>
      <w:bookmarkStart w:id="102" w:name="_Toc811871833"/>
      <w:r>
        <w:rPr>
          <w:rFonts w:hint="eastAsia"/>
        </w:rPr>
        <w:t>功能描述</w:t>
      </w:r>
      <w:bookmarkEnd w:id="102"/>
    </w:p>
    <w:p>
      <w:pPr>
        <w:rPr>
          <w:szCs w:val="21"/>
        </w:rPr>
      </w:pPr>
      <w:r>
        <w:t>该结算单包括入厂物流的一个结算模板：</w:t>
      </w:r>
      <w:r>
        <w:rPr>
          <w:rFonts w:hint="eastAsia" w:ascii="宋体" w:hAnsi="宋体" w:cs="宋体"/>
          <w:szCs w:val="21"/>
          <w:lang w:bidi="ar"/>
        </w:rPr>
        <w:t>入厂物流</w:t>
      </w:r>
      <w:r>
        <w:rPr>
          <w:szCs w:val="21"/>
          <w:lang w:bidi="ar"/>
        </w:rPr>
        <w:t>-</w:t>
      </w:r>
      <w:r>
        <w:rPr>
          <w:rFonts w:hint="eastAsia" w:ascii="宋体" w:hAnsi="宋体" w:cs="宋体"/>
          <w:szCs w:val="21"/>
          <w:lang w:bidi="ar"/>
        </w:rPr>
        <w:t>主机厂通用</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103" w:name="_Toc62337591"/>
      <w:r>
        <w:rPr>
          <w:rFonts w:hint="eastAsia"/>
        </w:rPr>
        <w:t>业务场景</w:t>
      </w:r>
      <w:bookmarkEnd w:id="103"/>
    </w:p>
    <w:p>
      <w:r>
        <w:t>该结算主要用于适用于DFL、DPCA-CD、NCIC、岚图的业务。</w:t>
      </w:r>
    </w:p>
    <w:p>
      <w:r>
        <w:t>仅展示到汇总价格，不展示计算明细层级。</w:t>
      </w:r>
    </w:p>
    <w:p>
      <w:pPr>
        <w:pStyle w:val="5"/>
        <w:numPr>
          <w:ilvl w:val="3"/>
          <w:numId w:val="19"/>
        </w:numPr>
        <w:rPr>
          <w:lang w:eastAsia="zh-Hans"/>
        </w:rPr>
      </w:pPr>
      <w:bookmarkStart w:id="104" w:name="_Toc1168654956"/>
      <w:r>
        <w:rPr>
          <w:rFonts w:hint="eastAsia"/>
        </w:rPr>
        <w:t>字段描述及业务规则</w:t>
      </w:r>
      <w:bookmarkEnd w:id="104"/>
    </w:p>
    <w:p>
      <w:pPr>
        <w:rPr>
          <w:szCs w:val="21"/>
        </w:rPr>
      </w:pPr>
    </w:p>
    <w:p>
      <w:pPr>
        <w:rPr>
          <w:szCs w:val="21"/>
        </w:rPr>
      </w:pPr>
      <w:r>
        <w:rPr>
          <w:rFonts w:hint="eastAsia" w:ascii="宋体" w:hAnsi="宋体" w:cs="宋体"/>
          <w:szCs w:val="21"/>
          <w:lang w:bidi="ar"/>
        </w:rPr>
        <w:t>入厂物流</w:t>
      </w:r>
      <w:r>
        <w:rPr>
          <w:szCs w:val="21"/>
          <w:lang w:bidi="ar"/>
        </w:rPr>
        <w:t>-</w:t>
      </w:r>
      <w:r>
        <w:rPr>
          <w:rFonts w:hint="eastAsia" w:ascii="宋体" w:hAnsi="宋体" w:cs="宋体"/>
          <w:szCs w:val="21"/>
          <w:lang w:bidi="ar"/>
        </w:rPr>
        <w:t>主机厂通用</w:t>
      </w:r>
    </w:p>
    <w:p>
      <w:pPr>
        <w:rPr>
          <w:szCs w:val="21"/>
        </w:rPr>
      </w:pPr>
      <w:r>
        <w:rPr>
          <w:rFonts w:hint="eastAsia" w:ascii="宋体" w:hAnsi="宋体" w:cs="宋体"/>
          <w:szCs w:val="21"/>
          <w:lang w:bidi="ar"/>
        </w:rPr>
        <w:t>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commentRangeStart w:id="40"/>
            <w:commentRangeStart w:id="41"/>
            <w:r>
              <w:commentReference w:id="40"/>
            </w:r>
            <w:commentRangeEnd w:id="40"/>
            <w:commentRangeEnd w:id="41"/>
            <w:r>
              <w:commentReference w:id="41"/>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42"/>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合同编号</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业务项目</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客户品牌</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客户订单编号</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路由订单编号</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运输需求编号</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运单编号</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业务内容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运输系统中的核算项目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营业所</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明细费用</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w:t>
            </w:r>
            <w:commentRangeStart w:id="43"/>
            <w:r>
              <w:rPr>
                <w:rFonts w:ascii="宋体" w:hAnsi="宋体" w:cs="宋体"/>
                <w:sz w:val="15"/>
                <w:szCs w:val="15"/>
              </w:rPr>
              <w:t>必填</w:t>
            </w:r>
            <w:commentRangeEnd w:id="43"/>
            <w:r>
              <w:commentReference w:id="4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pPr>
            <w:r>
              <w:rPr>
                <w:rFonts w:hint="eastAsia" w:ascii="宋体" w:hAnsi="宋体"/>
                <w:sz w:val="15"/>
                <w:szCs w:val="15"/>
                <w:lang w:bidi="ar"/>
              </w:rPr>
              <w:t>页面展示规则：精确到小数点后两位；</w:t>
            </w:r>
            <w:r>
              <w:rPr>
                <w:rFonts w:hint="eastAsia" w:ascii="宋体" w:hAnsi="宋体" w:cs="宋体"/>
                <w:sz w:val="24"/>
                <w:lang w:bidi="ar"/>
              </w:rPr>
              <w:t xml:space="preserve"> </w:t>
            </w:r>
          </w:p>
          <w:p>
            <w:pPr>
              <w:rPr>
                <w:rFonts w:ascii="宋体" w:hAnsi="宋体" w:cs="宋体"/>
                <w:sz w:val="15"/>
                <w:szCs w:val="15"/>
              </w:rPr>
            </w:pPr>
          </w:p>
          <w:p>
            <w:pPr>
              <w:widowControl/>
              <w:jc w:val="left"/>
            </w:pPr>
            <w:r>
              <w:rPr>
                <w:rFonts w:hint="eastAsia" w:ascii="宋体" w:hAnsi="宋体"/>
                <w:sz w:val="15"/>
                <w:szCs w:val="15"/>
                <w:lang w:bidi="ar"/>
              </w:rPr>
              <w:t>取值规则：计费公式待明确；</w:t>
            </w:r>
            <w:r>
              <w:rPr>
                <w:rFonts w:hint="eastAsia" w:ascii="宋体" w:hAnsi="宋体" w:cs="宋体"/>
                <w:sz w:val="24"/>
                <w:lang w:bidi="ar"/>
              </w:rPr>
              <w:t xml:space="preserve"> </w:t>
            </w:r>
          </w:p>
          <w:p>
            <w:pPr>
              <w:rPr>
                <w:rFonts w:ascii="宋体" w:hAnsi="宋体" w:cs="宋体"/>
                <w:sz w:val="15"/>
                <w:szCs w:val="15"/>
              </w:rPr>
            </w:pPr>
          </w:p>
          <w:p>
            <w:pPr>
              <w:widowControl/>
              <w:jc w:val="left"/>
              <w:rPr>
                <w:rFonts w:ascii="宋体" w:hAnsi="宋体" w:cs="宋体"/>
                <w:sz w:val="15"/>
                <w:szCs w:val="15"/>
              </w:rPr>
            </w:pPr>
            <w:r>
              <w:rPr>
                <w:rFonts w:hint="eastAsia" w:ascii="宋体" w:hAnsi="宋体"/>
                <w:sz w:val="15"/>
                <w:szCs w:val="15"/>
                <w:lang w:bidi="ar"/>
              </w:rPr>
              <w:t>业务规则：必填，允许编辑；</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left"/>
            </w:pPr>
            <w:r>
              <w:rPr>
                <w:rFonts w:hint="eastAsia" w:ascii="宋体" w:hAnsi="宋体"/>
                <w:sz w:val="15"/>
                <w:szCs w:val="15"/>
                <w:lang w:bidi="ar"/>
              </w:rPr>
              <w:t>页面展示规则：6%、9%…</w:t>
            </w:r>
            <w:r>
              <w:rPr>
                <w:rFonts w:hint="eastAsia" w:ascii="宋体" w:hAnsi="宋体" w:cs="宋体"/>
                <w:sz w:val="24"/>
                <w:lang w:bidi="ar"/>
              </w:rPr>
              <w:t xml:space="preserve"> </w:t>
            </w:r>
          </w:p>
          <w:p>
            <w:pPr>
              <w:rPr>
                <w:rFonts w:ascii="宋体" w:hAnsi="宋体" w:cs="宋体"/>
                <w:sz w:val="15"/>
                <w:szCs w:val="15"/>
              </w:rPr>
            </w:pPr>
          </w:p>
          <w:p>
            <w:pPr>
              <w:widowControl/>
              <w:jc w:val="left"/>
            </w:pPr>
            <w:r>
              <w:rPr>
                <w:rFonts w:hint="eastAsia" w:ascii="宋体" w:hAnsi="宋体"/>
                <w:sz w:val="15"/>
                <w:szCs w:val="15"/>
                <w:lang w:bidi="ar"/>
              </w:rPr>
              <w:t>取值规则：来源于商务系统；</w:t>
            </w:r>
            <w:r>
              <w:rPr>
                <w:rFonts w:hint="eastAsia" w:ascii="宋体" w:hAnsi="宋体" w:cs="宋体"/>
                <w:sz w:val="24"/>
                <w:lang w:bidi="ar"/>
              </w:rPr>
              <w:t xml:space="preserve"> </w:t>
            </w:r>
          </w:p>
          <w:p>
            <w:pPr>
              <w:rPr>
                <w:rFonts w:ascii="宋体" w:hAnsi="宋体" w:cs="宋体"/>
                <w:sz w:val="15"/>
                <w:szCs w:val="15"/>
              </w:rPr>
            </w:pPr>
          </w:p>
          <w:p>
            <w:pPr>
              <w:widowControl/>
              <w:jc w:val="left"/>
              <w:rPr>
                <w:rFonts w:ascii="宋体" w:hAnsi="宋体" w:cs="宋体"/>
                <w:sz w:val="15"/>
                <w:szCs w:val="15"/>
              </w:rPr>
            </w:pPr>
            <w:r>
              <w:rPr>
                <w:rFonts w:hint="eastAsia" w:ascii="宋体" w:hAnsi="宋体"/>
                <w:sz w:val="15"/>
                <w:szCs w:val="15"/>
                <w:lang w:bidi="ar"/>
              </w:rPr>
              <w:t>业务规则：必填且允许修改；</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5"/>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含税结算总金额</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数字域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bl>
    <w:p>
      <w:pPr>
        <w:rPr>
          <w:szCs w:val="21"/>
        </w:rPr>
      </w:pPr>
      <w:r>
        <w:rPr>
          <w:szCs w:val="21"/>
          <w:lang w:bidi="ar"/>
        </w:rPr>
        <w:t xml:space="preserve"> </w:t>
      </w:r>
    </w:p>
    <w:p>
      <w:pPr>
        <w:rPr>
          <w:szCs w:val="21"/>
        </w:rPr>
      </w:pPr>
      <w:r>
        <w:rPr>
          <w:rFonts w:hint="eastAsia" w:ascii="宋体" w:hAnsi="宋体" w:cs="宋体"/>
          <w:szCs w:val="21"/>
          <w:lang w:bidi="ar"/>
        </w:rPr>
        <w:t>业务规则如下：</w:t>
      </w:r>
    </w:p>
    <w:p>
      <w:pPr>
        <w:pStyle w:val="29"/>
        <w:widowControl w:val="0"/>
        <w:numPr>
          <w:ilvl w:val="0"/>
          <w:numId w:val="46"/>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46"/>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rPr>
          <w:szCs w:val="21"/>
        </w:rPr>
      </w:pPr>
      <w:r>
        <w:rPr>
          <w:szCs w:val="21"/>
          <w:lang w:bidi="ar"/>
        </w:rPr>
        <w:t>…</w:t>
      </w:r>
    </w:p>
    <w:p/>
    <w:p/>
    <w:p>
      <w:pPr>
        <w:pStyle w:val="4"/>
        <w:numPr>
          <w:ilvl w:val="2"/>
          <w:numId w:val="19"/>
        </w:numPr>
        <w:rPr>
          <w:lang w:eastAsia="zh-CN"/>
        </w:rPr>
      </w:pPr>
      <w:bookmarkStart w:id="105" w:name="_Toc112158367"/>
      <w:bookmarkStart w:id="106" w:name="_Toc112954621"/>
      <w:bookmarkStart w:id="107" w:name="_Toc2040114816"/>
      <w:r>
        <w:rPr>
          <w:rFonts w:hint="eastAsia"/>
          <w:lang w:eastAsia="zh-CN"/>
        </w:rPr>
        <w:t>按综合运输</w:t>
      </w:r>
      <w:bookmarkEnd w:id="105"/>
      <w:bookmarkEnd w:id="106"/>
      <w:bookmarkEnd w:id="107"/>
    </w:p>
    <w:p/>
    <w:p>
      <w:pPr>
        <w:pStyle w:val="5"/>
        <w:numPr>
          <w:ilvl w:val="3"/>
          <w:numId w:val="19"/>
        </w:numPr>
        <w:rPr>
          <w:lang w:eastAsia="zh-Hans"/>
        </w:rPr>
      </w:pPr>
      <w:bookmarkStart w:id="108" w:name="_Toc1068747932"/>
      <w:r>
        <w:rPr>
          <w:rFonts w:hint="eastAsia"/>
        </w:rPr>
        <w:t>功能描述</w:t>
      </w:r>
      <w:bookmarkEnd w:id="108"/>
    </w:p>
    <w:p>
      <w:r>
        <w:t>该结算单包括备件物流及入厂物流的两个结算模板，分别是：备件物流-社会业务两种以上费用、入厂物流-两种以上规则结算模板。</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109" w:name="_Toc189492035"/>
      <w:r>
        <w:rPr>
          <w:rFonts w:hint="eastAsia"/>
        </w:rPr>
        <w:t>业务场景</w:t>
      </w:r>
      <w:bookmarkEnd w:id="109"/>
    </w:p>
    <w:p>
      <w:r>
        <w:t>该结算模板需业财系统根据含税金额计算不含税金额。</w:t>
      </w:r>
    </w:p>
    <w:p>
      <w:r>
        <w:t>适用于多维度、阶梯价结算规则。</w:t>
      </w:r>
    </w:p>
    <w:p>
      <w:pPr>
        <w:pStyle w:val="5"/>
        <w:numPr>
          <w:ilvl w:val="3"/>
          <w:numId w:val="19"/>
        </w:numPr>
        <w:rPr>
          <w:lang w:eastAsia="zh-Hans"/>
        </w:rPr>
      </w:pPr>
      <w:bookmarkStart w:id="110" w:name="_Toc112473196"/>
      <w:r>
        <w:rPr>
          <w:rFonts w:hint="eastAsia"/>
        </w:rPr>
        <w:t>字段描述及业务规则</w:t>
      </w:r>
      <w:bookmarkEnd w:id="110"/>
    </w:p>
    <w:p>
      <w:pPr>
        <w:rPr>
          <w:szCs w:val="21"/>
        </w:rPr>
      </w:pPr>
      <w:r>
        <w:rPr>
          <w:rFonts w:hint="eastAsia" w:ascii="宋体" w:hAnsi="宋体" w:cs="宋体"/>
          <w:szCs w:val="21"/>
          <w:lang w:bidi="ar"/>
        </w:rPr>
        <w:t>备件物流</w:t>
      </w:r>
      <w:r>
        <w:rPr>
          <w:szCs w:val="21"/>
          <w:lang w:bidi="ar"/>
        </w:rPr>
        <w:t>-</w:t>
      </w:r>
      <w:r>
        <w:rPr>
          <w:rFonts w:hint="eastAsia" w:ascii="宋体" w:hAnsi="宋体" w:cs="宋体"/>
          <w:szCs w:val="21"/>
          <w:lang w:bidi="ar"/>
        </w:rPr>
        <w:t>社会业务两种以上费用</w:t>
      </w:r>
    </w:p>
    <w:p>
      <w:pPr>
        <w:rPr>
          <w:szCs w:val="21"/>
        </w:rPr>
      </w:pPr>
      <w:r>
        <w:rPr>
          <w:rFonts w:hint="eastAsia" w:ascii="宋体" w:hAnsi="宋体" w:cs="宋体"/>
          <w:szCs w:val="21"/>
          <w:lang w:bidi="ar"/>
        </w:rPr>
        <w:t>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7"/>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commentRangeStart w:id="44"/>
            <w:commentRangeStart w:id="45"/>
            <w:r>
              <w:commentReference w:id="44"/>
            </w:r>
            <w:commentRangeEnd w:id="44"/>
            <w:commentRangeEnd w:id="45"/>
            <w:r>
              <w:commentReference w:id="45"/>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7"/>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46"/>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7"/>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7"/>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7"/>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客户订单编号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路由订单编号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运输需求编号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运单编号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结算项目</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jc w:val="left"/>
              <w:rPr>
                <w:rFonts w:ascii="宋体" w:hAnsi="宋体" w:cs="宋体"/>
                <w:sz w:val="15"/>
                <w:szCs w:val="15"/>
              </w:rPr>
            </w:pPr>
            <w:r>
              <w:rPr>
                <w:rFonts w:ascii="Calibri" w:hAnsi="Calibri"/>
                <w:sz w:val="15"/>
                <w:szCs w:val="15"/>
              </w:rPr>
              <w:t>只读域</w:t>
            </w:r>
          </w:p>
        </w:tc>
        <w:tc>
          <w:tcPr>
            <w:tcW w:w="979" w:type="dxa"/>
            <w:shd w:val="clear" w:color="auto" w:fill="auto"/>
            <w:vAlign w:val="center"/>
          </w:tcPr>
          <w:p>
            <w:pPr>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rPr>
                <w:rFonts w:ascii="Calibri" w:hAnsi="Calibri"/>
                <w:sz w:val="15"/>
                <w:szCs w:val="15"/>
              </w:rPr>
            </w:pPr>
            <w:r>
              <w:rPr>
                <w:rFonts w:ascii="Calibri" w:hAnsi="Calibri"/>
                <w:sz w:val="15"/>
                <w:szCs w:val="15"/>
              </w:rPr>
              <w:t>页面展示规则：</w:t>
            </w:r>
          </w:p>
          <w:p>
            <w:pPr>
              <w:rPr>
                <w:rFonts w:ascii="Calibri" w:hAnsi="Calibri"/>
                <w:sz w:val="15"/>
                <w:szCs w:val="15"/>
              </w:rPr>
            </w:pPr>
            <w:r>
              <w:rPr>
                <w:rFonts w:ascii="Calibri" w:hAnsi="Calibri"/>
                <w:sz w:val="15"/>
                <w:szCs w:val="15"/>
              </w:rPr>
              <w:t>取值规则：来源于运输系统的核算项目；</w:t>
            </w:r>
          </w:p>
          <w:p>
            <w:pPr>
              <w:rPr>
                <w:rFonts w:ascii="宋体" w:hAnsi="宋体" w:cs="宋体"/>
                <w:sz w:val="15"/>
                <w:szCs w:val="15"/>
              </w:rPr>
            </w:pPr>
            <w:r>
              <w:rPr>
                <w:rFonts w:ascii="Calibri" w:hAnsi="Calibri"/>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开票类别</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w:t>
            </w:r>
          </w:p>
          <w:p>
            <w:pPr>
              <w:spacing w:line="360" w:lineRule="auto"/>
              <w:jc w:val="left"/>
              <w:rPr>
                <w:rFonts w:ascii="宋体" w:hAnsi="宋体" w:cs="宋体"/>
                <w:sz w:val="15"/>
                <w:szCs w:val="15"/>
              </w:rPr>
            </w:pPr>
            <w:r>
              <w:rPr>
                <w:rFonts w:hint="eastAsia" w:ascii="宋体" w:hAnsi="宋体" w:cs="宋体"/>
                <w:sz w:val="15"/>
                <w:szCs w:val="15"/>
                <w:lang w:bidi="ar"/>
              </w:rPr>
              <w:t>取值规则：</w:t>
            </w:r>
            <w:r>
              <w:rPr>
                <w:rFonts w:hint="eastAsia" w:ascii="宋体" w:hAnsi="宋体" w:cs="宋体"/>
                <w:sz w:val="15"/>
                <w:szCs w:val="15"/>
                <w:highlight w:val="yellow"/>
                <w:lang w:bidi="ar"/>
              </w:rPr>
              <w:t>数据来源待确认；</w:t>
            </w:r>
          </w:p>
          <w:p>
            <w:pPr>
              <w:rPr>
                <w:rFonts w:ascii="宋体" w:hAnsi="宋体" w:cs="宋体"/>
                <w:sz w:val="15"/>
                <w:szCs w:val="15"/>
              </w:rPr>
            </w:pPr>
            <w:r>
              <w:rPr>
                <w:rFonts w:hint="eastAsia" w:ascii="宋体" w:hAnsi="宋体" w:cs="宋体"/>
                <w:sz w:val="15"/>
                <w:szCs w:val="15"/>
                <w:lang w:bidi="ar"/>
              </w:rPr>
              <w:t>业务规则：必填；</w:t>
            </w:r>
            <w:r>
              <w:rPr>
                <w:rFonts w:hint="eastAsia" w:ascii="宋体" w:hAnsi="宋体" w:cs="宋体"/>
                <w:sz w:val="15"/>
                <w:szCs w:val="15"/>
                <w:highlight w:val="yellow"/>
                <w:lang w:bidi="ar"/>
              </w:rPr>
              <w:t>该字段的定义待确认；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业务类型</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commentRangeStart w:id="47"/>
            <w:r>
              <w:rPr>
                <w:rFonts w:ascii="宋体" w:hAnsi="宋体" w:cs="宋体"/>
                <w:sz w:val="15"/>
                <w:szCs w:val="15"/>
              </w:rPr>
              <w:t>必填</w:t>
            </w:r>
            <w:commentRangeEnd w:id="47"/>
            <w:r>
              <w:commentReference w:id="47"/>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物料名称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产品属性</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起始地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仅当费用项为运费时必填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目的地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仅当费用项为运费时必填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含税单价（</w:t>
            </w:r>
            <w:r>
              <w:rPr>
                <w:rFonts w:hint="eastAsia" w:ascii="宋体" w:hAnsi="宋体" w:cs="宋体"/>
                <w:sz w:val="24"/>
              </w:rPr>
              <w:t xml:space="preserve">m³ </w:t>
            </w:r>
            <w:r>
              <w:rPr>
                <w:rFonts w:hint="eastAsia" w:ascii="宋体" w:hAnsi="宋体" w:cs="宋体"/>
                <w:sz w:val="15"/>
                <w:szCs w:val="15"/>
              </w:rPr>
              <w:t>）</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业务规则：必填；合同规定的体积含税单价；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数量（</w:t>
            </w:r>
            <w:r>
              <w:rPr>
                <w:rFonts w:hint="eastAsia" w:ascii="宋体" w:hAnsi="宋体" w:cs="宋体"/>
                <w:sz w:val="24"/>
              </w:rPr>
              <w:t xml:space="preserve">m³ </w:t>
            </w:r>
            <w:r>
              <w:rPr>
                <w:rFonts w:hint="eastAsia" w:ascii="宋体" w:hAnsi="宋体" w:cs="宋体"/>
                <w:sz w:val="15"/>
                <w:szCs w:val="15"/>
              </w:rPr>
              <w:t>）</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业务规则：必填；为实际运输中的总</w:t>
            </w:r>
            <w:r>
              <w:rPr>
                <w:rFonts w:ascii="宋体" w:hAnsi="宋体" w:cs="宋体"/>
                <w:sz w:val="15"/>
                <w:szCs w:val="15"/>
                <w:lang w:bidi="ar"/>
              </w:rPr>
              <w:t>体积；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w:t>
            </w:r>
            <w:r>
              <w:rPr>
                <w:rFonts w:hint="eastAsia" w:ascii="宋体" w:hAnsi="宋体" w:cs="宋体"/>
                <w:sz w:val="24"/>
              </w:rPr>
              <w:t xml:space="preserve">m³ </w:t>
            </w:r>
            <w:r>
              <w:rPr>
                <w:rFonts w:hint="eastAsia" w:ascii="宋体" w:hAnsi="宋体" w:cs="宋体"/>
                <w:sz w:val="15"/>
                <w:szCs w:val="15"/>
              </w:rPr>
              <w:t>）</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w:t>
            </w:r>
            <w:r>
              <w:rPr>
                <w:rFonts w:ascii="宋体" w:hAnsi="宋体" w:cs="宋体"/>
                <w:sz w:val="15"/>
                <w:szCs w:val="15"/>
                <w:lang w:bidi="ar"/>
              </w:rPr>
              <w:t>文本</w:t>
            </w:r>
            <w:r>
              <w:rPr>
                <w:rFonts w:hint="eastAsia" w:ascii="宋体" w:hAnsi="宋体" w:cs="宋体"/>
                <w:sz w:val="15"/>
                <w:szCs w:val="15"/>
                <w:lang w:bidi="ar"/>
              </w:rPr>
              <w:t>；</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含税单价（次）</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业务规则：必填；合同规定的单次含税价；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数量（次）</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业务规则：必填；为实际运输中的总</w:t>
            </w:r>
            <w:r>
              <w:rPr>
                <w:rFonts w:ascii="宋体" w:hAnsi="宋体" w:cs="宋体"/>
                <w:sz w:val="15"/>
                <w:szCs w:val="15"/>
                <w:lang w:bidi="ar"/>
              </w:rPr>
              <w:t>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单位（次）</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w:t>
            </w:r>
            <w:r>
              <w:rPr>
                <w:rFonts w:ascii="宋体" w:hAnsi="宋体" w:cs="宋体"/>
                <w:sz w:val="15"/>
                <w:szCs w:val="15"/>
                <w:lang w:bidi="ar"/>
              </w:rPr>
              <w:t>文本</w:t>
            </w:r>
            <w:r>
              <w:rPr>
                <w:rFonts w:hint="eastAsia" w:ascii="宋体" w:hAnsi="宋体" w:cs="宋体"/>
                <w:sz w:val="15"/>
                <w:szCs w:val="15"/>
                <w:lang w:bidi="ar"/>
              </w:rPr>
              <w:t>；</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含税单价（KG）</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业务规则：必填；合同规定的重量含税单价；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数量（KG）</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业务规则：必填；为实际运输中的总</w:t>
            </w:r>
            <w:r>
              <w:rPr>
                <w:rFonts w:ascii="宋体" w:hAnsi="宋体" w:cs="宋体"/>
                <w:sz w:val="15"/>
                <w:szCs w:val="15"/>
                <w:lang w:bidi="ar"/>
              </w:rPr>
              <w:t>重量；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单位（KG）</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w:t>
            </w:r>
            <w:r>
              <w:rPr>
                <w:rFonts w:ascii="宋体" w:hAnsi="宋体" w:cs="宋体"/>
                <w:sz w:val="15"/>
                <w:szCs w:val="15"/>
                <w:lang w:bidi="ar"/>
              </w:rPr>
              <w:t>文本</w:t>
            </w:r>
            <w:r>
              <w:rPr>
                <w:rFonts w:hint="eastAsia" w:ascii="宋体" w:hAnsi="宋体" w:cs="宋体"/>
                <w:sz w:val="15"/>
                <w:szCs w:val="15"/>
                <w:lang w:bidi="ar"/>
              </w:rPr>
              <w:t>；</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含税单价（票）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业务规则：必填；合同规定的单票含税价；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数量（票）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业务规则：必填；为实际运输中的总</w:t>
            </w:r>
            <w:r>
              <w:rPr>
                <w:rFonts w:ascii="宋体" w:hAnsi="宋体" w:cs="宋体"/>
                <w:sz w:val="15"/>
                <w:szCs w:val="15"/>
                <w:lang w:bidi="ar"/>
              </w:rPr>
              <w:t>票数；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w:t>
            </w:r>
            <w:r>
              <w:rPr>
                <w:rFonts w:ascii="宋体" w:hAnsi="宋体" w:cs="宋体"/>
                <w:sz w:val="15"/>
                <w:szCs w:val="15"/>
                <w:lang w:bidi="ar"/>
              </w:rPr>
              <w:t>文本</w:t>
            </w:r>
            <w:r>
              <w:rPr>
                <w:rFonts w:hint="eastAsia" w:ascii="宋体" w:hAnsi="宋体" w:cs="宋体"/>
                <w:sz w:val="15"/>
                <w:szCs w:val="15"/>
                <w:lang w:bidi="ar"/>
              </w:rPr>
              <w:t>；</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含税单价（趟）</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业务规则：必填；合同规定的单次含税价；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数量（趟）</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业务规则：必填；为实际运输中的总</w:t>
            </w:r>
            <w:r>
              <w:rPr>
                <w:rFonts w:ascii="宋体" w:hAnsi="宋体" w:cs="宋体"/>
                <w:sz w:val="15"/>
                <w:szCs w:val="15"/>
                <w:lang w:bidi="ar"/>
              </w:rPr>
              <w:t>趟次；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单位（趟）</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w:t>
            </w:r>
            <w:r>
              <w:rPr>
                <w:rFonts w:ascii="宋体" w:hAnsi="宋体" w:cs="宋体"/>
                <w:sz w:val="15"/>
                <w:szCs w:val="15"/>
                <w:lang w:bidi="ar"/>
              </w:rPr>
              <w:t>文本</w:t>
            </w:r>
            <w:r>
              <w:rPr>
                <w:rFonts w:hint="eastAsia" w:ascii="宋体" w:hAnsi="宋体" w:cs="宋体"/>
                <w:sz w:val="15"/>
                <w:szCs w:val="15"/>
                <w:lang w:bidi="ar"/>
              </w:rPr>
              <w:t>；</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含税单价（吨）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取值规则：来源于商务系统；</w:t>
            </w:r>
          </w:p>
          <w:p>
            <w:pPr>
              <w:spacing w:line="360" w:lineRule="auto"/>
              <w:jc w:val="left"/>
              <w:rPr>
                <w:rFonts w:ascii="宋体" w:hAnsi="宋体" w:cs="宋体"/>
                <w:sz w:val="15"/>
                <w:szCs w:val="15"/>
              </w:rPr>
            </w:pPr>
            <w:r>
              <w:rPr>
                <w:rFonts w:ascii="宋体" w:hAnsi="宋体" w:cs="宋体"/>
                <w:sz w:val="15"/>
                <w:szCs w:val="15"/>
              </w:rPr>
              <w:t>业务规则：必填；合同规定的单吨</w:t>
            </w:r>
            <w:commentRangeStart w:id="48"/>
            <w:r>
              <w:rPr>
                <w:rFonts w:ascii="宋体" w:hAnsi="宋体" w:cs="宋体"/>
                <w:sz w:val="15"/>
                <w:szCs w:val="15"/>
              </w:rPr>
              <w:t>含税价</w:t>
            </w:r>
            <w:commentRangeEnd w:id="48"/>
            <w:r>
              <w:commentReference w:id="48"/>
            </w:r>
            <w:r>
              <w:rPr>
                <w:rFonts w:ascii="宋体" w:hAnsi="宋体" w:cs="宋体"/>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数量（吨）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业务规则：必填；为实际运输中的总</w:t>
            </w:r>
            <w:r>
              <w:rPr>
                <w:rFonts w:ascii="宋体" w:hAnsi="宋体" w:cs="宋体"/>
                <w:sz w:val="15"/>
                <w:szCs w:val="15"/>
                <w:lang w:bidi="ar"/>
              </w:rPr>
              <w:t>趟次；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w:t>
            </w:r>
            <w:r>
              <w:rPr>
                <w:rFonts w:ascii="宋体" w:hAnsi="宋体" w:cs="宋体"/>
                <w:sz w:val="15"/>
                <w:szCs w:val="15"/>
                <w:lang w:bidi="ar"/>
              </w:rPr>
              <w:t>文本</w:t>
            </w:r>
            <w:r>
              <w:rPr>
                <w:rFonts w:hint="eastAsia" w:ascii="宋体" w:hAnsi="宋体" w:cs="宋体"/>
                <w:sz w:val="15"/>
                <w:szCs w:val="15"/>
                <w:lang w:bidi="ar"/>
              </w:rPr>
              <w:t>；</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 xml:space="preserve">页面展示规则：6%、9%… </w:t>
            </w:r>
          </w:p>
          <w:p>
            <w:pPr>
              <w:spacing w:line="360" w:lineRule="auto"/>
              <w:jc w:val="left"/>
              <w:rPr>
                <w:rFonts w:ascii="宋体" w:hAnsi="宋体" w:cs="宋体"/>
                <w:sz w:val="15"/>
                <w:szCs w:val="15"/>
              </w:rPr>
            </w:pPr>
            <w:r>
              <w:rPr>
                <w:rFonts w:hint="eastAsia" w:ascii="宋体" w:hAnsi="宋体" w:cs="宋体"/>
                <w:sz w:val="15"/>
                <w:szCs w:val="15"/>
                <w:lang w:bidi="ar"/>
              </w:rPr>
              <w:t xml:space="preserve">取值规则：来源于商务系统； </w:t>
            </w:r>
          </w:p>
          <w:p>
            <w:pPr>
              <w:rPr>
                <w:rFonts w:ascii="宋体" w:hAnsi="宋体" w:cs="宋体"/>
                <w:sz w:val="15"/>
                <w:szCs w:val="15"/>
              </w:rPr>
            </w:pPr>
            <w:r>
              <w:rPr>
                <w:rFonts w:hint="eastAsia" w:ascii="宋体" w:hAnsi="宋体" w:cs="宋体"/>
                <w:sz w:val="15"/>
                <w:szCs w:val="15"/>
                <w:lang w:bidi="ar"/>
              </w:rPr>
              <w:t>业务规则：必填且允许修改；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月度费用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商务系统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其他费用（含税）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highlight w:val="yellow"/>
              </w:rPr>
            </w:pPr>
            <w:r>
              <w:rPr>
                <w:rFonts w:hint="eastAsia" w:ascii="宋体" w:hAnsi="宋体" w:cs="宋体"/>
                <w:sz w:val="15"/>
                <w:szCs w:val="15"/>
                <w:lang w:bidi="ar"/>
              </w:rPr>
              <w:t>取值规则：</w:t>
            </w:r>
            <w:r>
              <w:rPr>
                <w:rFonts w:hint="eastAsia" w:ascii="宋体" w:hAnsi="宋体" w:cs="宋体"/>
                <w:sz w:val="15"/>
                <w:szCs w:val="15"/>
                <w:highlight w:val="yellow"/>
                <w:lang w:bidi="ar"/>
              </w:rPr>
              <w:t>数据来源待确认</w:t>
            </w:r>
          </w:p>
          <w:p>
            <w:pPr>
              <w:rPr>
                <w:rFonts w:ascii="宋体" w:hAnsi="宋体" w:cs="宋体"/>
                <w:sz w:val="15"/>
                <w:szCs w:val="15"/>
              </w:rPr>
            </w:pPr>
            <w:r>
              <w:rPr>
                <w:rFonts w:hint="eastAsia" w:ascii="宋体" w:hAnsi="宋体" w:cs="宋体"/>
                <w:sz w:val="15"/>
                <w:szCs w:val="15"/>
                <w:lang w:bidi="ar"/>
              </w:rPr>
              <w:t>业务规则：非必填；</w:t>
            </w:r>
            <w:r>
              <w:rPr>
                <w:rFonts w:hint="eastAsia" w:ascii="宋体" w:hAnsi="宋体" w:cs="宋体"/>
                <w:sz w:val="15"/>
                <w:szCs w:val="15"/>
                <w:highlight w:val="yellow"/>
                <w:lang w:bidi="ar"/>
              </w:rPr>
              <w:t>需确认具体是什么费用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不含税结算总金额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页面展示规则：精确到小数点后两位；</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取值规则：计费公式待明确；</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业务规则：必填，允许编辑；</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其他费用说明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页面展示规则：纯文本；</w:t>
            </w:r>
          </w:p>
          <w:p>
            <w:pPr>
              <w:spacing w:line="360" w:lineRule="auto"/>
              <w:jc w:val="left"/>
              <w:rPr>
                <w:rFonts w:ascii="宋体" w:hAnsi="宋体" w:cs="宋体"/>
                <w:sz w:val="15"/>
                <w:szCs w:val="15"/>
                <w:highlight w:val="yellow"/>
              </w:rPr>
            </w:pPr>
            <w:r>
              <w:rPr>
                <w:rFonts w:hint="eastAsia" w:ascii="宋体" w:hAnsi="宋体" w:cs="宋体"/>
                <w:sz w:val="15"/>
                <w:szCs w:val="15"/>
                <w:lang w:bidi="ar"/>
              </w:rPr>
              <w:t>取值规则：</w:t>
            </w:r>
            <w:r>
              <w:rPr>
                <w:rFonts w:hint="eastAsia" w:ascii="宋体" w:hAnsi="宋体" w:cs="宋体"/>
                <w:sz w:val="15"/>
                <w:szCs w:val="15"/>
                <w:highlight w:val="yellow"/>
                <w:lang w:bidi="ar"/>
              </w:rPr>
              <w:t>数据来源待确认；</w:t>
            </w:r>
          </w:p>
          <w:p>
            <w:pPr>
              <w:rPr>
                <w:rFonts w:ascii="宋体" w:hAnsi="宋体" w:cs="宋体"/>
                <w:sz w:val="15"/>
                <w:szCs w:val="15"/>
              </w:rPr>
            </w:pPr>
            <w:r>
              <w:rPr>
                <w:rFonts w:hint="eastAsia" w:ascii="宋体" w:hAnsi="宋体" w:cs="宋体"/>
                <w:sz w:val="15"/>
                <w:szCs w:val="15"/>
                <w:lang w:bidi="ar"/>
              </w:rPr>
              <w:t>业务规则：非必填</w:t>
            </w:r>
            <w:r>
              <w:rPr>
                <w:rFonts w:hint="eastAsia" w:ascii="宋体" w:hAnsi="宋体" w:cs="宋体"/>
                <w:szCs w:val="21"/>
                <w:lang w:bidi="ar"/>
              </w:rPr>
              <w:t>；</w:t>
            </w:r>
            <w:r>
              <w:rPr>
                <w:rFonts w:hint="eastAsia" w:ascii="宋体" w:hAnsi="宋体" w:cs="宋体"/>
                <w:sz w:val="15"/>
                <w:szCs w:val="15"/>
                <w:lang w:bidi="ar"/>
              </w:rPr>
              <w:t>如存在其他费用，可在其他费用说明中添加备注说明；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7"/>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文本域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widowControl/>
              <w:jc w:val="left"/>
            </w:pPr>
            <w:r>
              <w:rPr>
                <w:rFonts w:hint="eastAsia" w:ascii="宋体" w:hAnsi="宋体"/>
                <w:sz w:val="15"/>
                <w:szCs w:val="15"/>
                <w:lang w:bidi="ar"/>
              </w:rPr>
              <w:t xml:space="preserve">页面展示规则：纯文本； </w:t>
            </w:r>
          </w:p>
          <w:p>
            <w:pPr>
              <w:rPr>
                <w:rFonts w:ascii="宋体" w:hAnsi="宋体" w:cs="宋体"/>
                <w:sz w:val="15"/>
                <w:szCs w:val="15"/>
              </w:rPr>
            </w:pPr>
          </w:p>
          <w:p>
            <w:pPr>
              <w:widowControl/>
              <w:jc w:val="left"/>
              <w:rPr>
                <w:rFonts w:ascii="宋体" w:hAnsi="宋体" w:cs="宋体"/>
                <w:sz w:val="15"/>
                <w:szCs w:val="15"/>
              </w:rPr>
            </w:pPr>
            <w:r>
              <w:rPr>
                <w:rFonts w:hint="eastAsia" w:ascii="宋体" w:hAnsi="宋体"/>
                <w:sz w:val="15"/>
                <w:szCs w:val="15"/>
                <w:lang w:bidi="ar"/>
              </w:rPr>
              <w:t xml:space="preserve">取值规则：需确认备注的数据来源； </w:t>
            </w:r>
          </w:p>
          <w:p>
            <w:pPr>
              <w:widowControl/>
              <w:jc w:val="left"/>
            </w:pPr>
            <w:r>
              <w:rPr>
                <w:rFonts w:hint="eastAsia" w:ascii="宋体" w:hAnsi="宋体"/>
                <w:sz w:val="15"/>
                <w:szCs w:val="15"/>
                <w:lang w:bidi="ar"/>
              </w:rPr>
              <w:t xml:space="preserve">业务规则：非必填； </w:t>
            </w:r>
          </w:p>
          <w:p>
            <w:pPr>
              <w:spacing w:line="360" w:lineRule="auto"/>
              <w:jc w:val="left"/>
              <w:rPr>
                <w:rFonts w:ascii="宋体" w:hAnsi="宋体" w:cs="宋体"/>
                <w:sz w:val="15"/>
                <w:szCs w:val="15"/>
              </w:rPr>
            </w:pPr>
          </w:p>
        </w:tc>
      </w:tr>
    </w:tbl>
    <w:p>
      <w:pPr>
        <w:rPr>
          <w:szCs w:val="21"/>
        </w:rPr>
      </w:pPr>
      <w:r>
        <w:rPr>
          <w:szCs w:val="21"/>
          <w:lang w:bidi="ar"/>
        </w:rPr>
        <w:t xml:space="preserve"> </w:t>
      </w:r>
    </w:p>
    <w:p>
      <w:pPr>
        <w:rPr>
          <w:szCs w:val="21"/>
        </w:rPr>
      </w:pPr>
      <w:r>
        <w:rPr>
          <w:rFonts w:hint="eastAsia" w:ascii="宋体" w:hAnsi="宋体" w:cs="宋体"/>
          <w:szCs w:val="21"/>
          <w:lang w:bidi="ar"/>
        </w:rPr>
        <w:t>业务规则如下：</w:t>
      </w:r>
    </w:p>
    <w:p>
      <w:pPr>
        <w:pStyle w:val="29"/>
        <w:widowControl w:val="0"/>
        <w:numPr>
          <w:ilvl w:val="0"/>
          <w:numId w:val="4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4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rPr>
          <w:szCs w:val="21"/>
        </w:rPr>
      </w:pPr>
      <w:r>
        <w:rPr>
          <w:szCs w:val="21"/>
          <w:lang w:bidi="ar"/>
        </w:rPr>
        <w:t>…</w:t>
      </w:r>
    </w:p>
    <w:p>
      <w:pPr>
        <w:rPr>
          <w:szCs w:val="21"/>
        </w:rPr>
      </w:pPr>
      <w:r>
        <w:rPr>
          <w:szCs w:val="21"/>
          <w:lang w:bidi="ar"/>
        </w:rPr>
        <w:t xml:space="preserve"> </w:t>
      </w:r>
    </w:p>
    <w:p>
      <w:pPr>
        <w:rPr>
          <w:szCs w:val="21"/>
        </w:rPr>
      </w:pPr>
      <w:r>
        <w:rPr>
          <w:rFonts w:hint="eastAsia" w:ascii="宋体" w:hAnsi="宋体" w:cs="宋体"/>
          <w:szCs w:val="21"/>
          <w:lang w:bidi="ar"/>
        </w:rPr>
        <w:t>入厂物流</w:t>
      </w:r>
      <w:r>
        <w:rPr>
          <w:szCs w:val="21"/>
          <w:lang w:bidi="ar"/>
        </w:rPr>
        <w:t>-</w:t>
      </w:r>
      <w:r>
        <w:rPr>
          <w:rFonts w:hint="eastAsia" w:ascii="宋体" w:hAnsi="宋体" w:cs="宋体"/>
          <w:szCs w:val="21"/>
          <w:lang w:bidi="ar"/>
        </w:rPr>
        <w:t>两种以上规则结算模板</w:t>
      </w:r>
    </w:p>
    <w:p>
      <w:pPr>
        <w:rPr>
          <w:szCs w:val="21"/>
        </w:rPr>
      </w:pPr>
      <w:r>
        <w:rPr>
          <w:rFonts w:hint="eastAsia" w:ascii="宋体" w:hAnsi="宋体" w:cs="宋体"/>
          <w:szCs w:val="21"/>
          <w:lang w:bidi="ar"/>
        </w:rPr>
        <w:t>字段描述如下：</w:t>
      </w:r>
    </w:p>
    <w:p>
      <w:pPr>
        <w:rPr>
          <w:szCs w:val="21"/>
        </w:rPr>
      </w:pPr>
      <w:r>
        <w:rPr>
          <w:szCs w:val="21"/>
          <w:lang w:bidi="ar"/>
        </w:rPr>
        <w:t xml:space="preserve"> </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1000"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9"/>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commentRangeStart w:id="49"/>
            <w:commentRangeStart w:id="50"/>
            <w:r>
              <w:commentReference w:id="49"/>
            </w:r>
            <w:commentRangeEnd w:id="49"/>
            <w:commentRangeEnd w:id="50"/>
            <w:r>
              <w:commentReference w:id="50"/>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9"/>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51"/>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9"/>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9"/>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49"/>
              </w:numPr>
              <w:spacing w:before="0" w:beforeAutospacing="0" w:after="0" w:afterAutospacing="0" w:line="360" w:lineRule="auto"/>
              <w:rPr>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宋体" w:hAnsi="宋体" w:cs="宋体"/>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合同编号</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业务项目</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客户品牌</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产品小类</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报账部门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收支项目</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费用维度</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客户订单编号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路由订单编号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运输需求编号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运单编号</w:t>
            </w:r>
          </w:p>
        </w:tc>
        <w:tc>
          <w:tcPr>
            <w:tcW w:w="1976" w:type="dxa"/>
            <w:shd w:val="clear" w:color="auto" w:fill="auto"/>
            <w:vAlign w:val="center"/>
          </w:tcPr>
          <w:p>
            <w:pPr>
              <w:spacing w:line="360" w:lineRule="auto"/>
              <w:rPr>
                <w:rFonts w:ascii="宋体" w:hAnsi="宋体" w:cs="宋体"/>
                <w:sz w:val="15"/>
                <w:szCs w:val="15"/>
              </w:rPr>
            </w:pPr>
          </w:p>
        </w:tc>
        <w:tc>
          <w:tcPr>
            <w:tcW w:w="937"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ascii="宋体" w:hAnsi="宋体" w:cs="宋体"/>
                <w:sz w:val="15"/>
                <w:szCs w:val="15"/>
              </w:rPr>
            </w:pPr>
          </w:p>
        </w:tc>
        <w:tc>
          <w:tcPr>
            <w:tcW w:w="979"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结算项目</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commentReference w:id="52"/>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业务类型</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commentRangeStart w:id="53"/>
            <w:r>
              <w:rPr>
                <w:rFonts w:ascii="宋体" w:hAnsi="宋体" w:cs="宋体"/>
                <w:sz w:val="15"/>
                <w:szCs w:val="15"/>
              </w:rPr>
              <w:t>必填</w:t>
            </w:r>
            <w:commentRangeEnd w:id="53"/>
            <w:r>
              <w:commentReference w:id="5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物料名称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产品属性</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运输路线</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起始地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目的地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单价（体积）</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按体积结算时为必填</w:t>
            </w:r>
          </w:p>
          <w:p>
            <w:pPr>
              <w:spacing w:line="360" w:lineRule="auto"/>
              <w:jc w:val="left"/>
              <w:rPr>
                <w:rFonts w:ascii="宋体" w:hAnsi="宋体" w:cs="宋体"/>
                <w:sz w:val="15"/>
                <w:szCs w:val="15"/>
              </w:rPr>
            </w:pPr>
            <w:r>
              <w:rPr>
                <w:rFonts w:ascii="宋体" w:hAnsi="宋体" w:cs="宋体"/>
                <w:sz w:val="15"/>
                <w:szCs w:val="15"/>
              </w:rPr>
              <w:t>商务系统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体积</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按体积结算时为必填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w:t>
            </w:r>
            <w:r>
              <w:rPr>
                <w:rFonts w:ascii="宋体" w:hAnsi="宋体" w:cs="宋体"/>
                <w:sz w:val="15"/>
                <w:szCs w:val="15"/>
              </w:rPr>
              <w:t>（体积）</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按体积结算时为必填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单价（重量）</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按重量结算时为必填</w:t>
            </w:r>
          </w:p>
          <w:p>
            <w:pPr>
              <w:spacing w:line="360" w:lineRule="auto"/>
              <w:jc w:val="left"/>
              <w:rPr>
                <w:rFonts w:ascii="宋体" w:hAnsi="宋体" w:cs="宋体"/>
                <w:sz w:val="15"/>
                <w:szCs w:val="15"/>
              </w:rPr>
            </w:pPr>
            <w:r>
              <w:rPr>
                <w:rFonts w:ascii="宋体" w:hAnsi="宋体" w:cs="宋体"/>
                <w:sz w:val="15"/>
                <w:szCs w:val="15"/>
              </w:rPr>
              <w:t>商务系统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重量</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按重量结算时为必填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w:t>
            </w:r>
            <w:r>
              <w:rPr>
                <w:rFonts w:ascii="宋体" w:hAnsi="宋体" w:cs="宋体"/>
                <w:sz w:val="15"/>
                <w:szCs w:val="15"/>
              </w:rPr>
              <w:t>（重量）</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按重量结算时为必填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单价（趟次）</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按趟次结算时为必填</w:t>
            </w:r>
          </w:p>
          <w:p>
            <w:pPr>
              <w:spacing w:line="360" w:lineRule="auto"/>
              <w:jc w:val="left"/>
              <w:rPr>
                <w:rFonts w:ascii="宋体" w:hAnsi="宋体" w:cs="宋体"/>
                <w:sz w:val="15"/>
                <w:szCs w:val="15"/>
              </w:rPr>
            </w:pPr>
            <w:r>
              <w:rPr>
                <w:rFonts w:ascii="宋体" w:hAnsi="宋体" w:cs="宋体"/>
                <w:sz w:val="15"/>
                <w:szCs w:val="15"/>
              </w:rPr>
              <w:t>商务系统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趟次</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按趟次结算时为必填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单位</w:t>
            </w:r>
            <w:r>
              <w:rPr>
                <w:rFonts w:ascii="宋体" w:hAnsi="宋体" w:cs="宋体"/>
                <w:sz w:val="15"/>
                <w:szCs w:val="15"/>
              </w:rPr>
              <w:t>（趟次）</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按趟次结算时为必填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税率</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单击弹框</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页面展示规则：6%、9%…</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取值规则：来源于商务系统；</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业务规则：必填且允许修改；</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计算方式</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商务系统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月度费用（含税）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商务系统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其他费用说明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49"/>
              </w:numPr>
              <w:spacing w:before="0" w:beforeAutospacing="0" w:after="0" w:afterAutospacing="0" w:line="360" w:lineRule="auto"/>
              <w:rPr>
                <w:kern w:val="2"/>
                <w:sz w:val="15"/>
                <w:szCs w:val="15"/>
              </w:rPr>
            </w:pPr>
          </w:p>
        </w:tc>
        <w:tc>
          <w:tcPr>
            <w:tcW w:w="1101"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备注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widowControl/>
              <w:jc w:val="left"/>
            </w:pPr>
            <w:r>
              <w:rPr>
                <w:rFonts w:ascii="宋体" w:hAnsi="宋体"/>
                <w:sz w:val="15"/>
                <w:szCs w:val="15"/>
                <w:lang w:bidi="ar"/>
              </w:rPr>
              <w:t>文本域</w:t>
            </w:r>
            <w:r>
              <w:rPr>
                <w:rFonts w:hint="eastAsia" w:ascii="宋体" w:hAnsi="宋体"/>
                <w:sz w:val="15"/>
                <w:szCs w:val="15"/>
                <w:lang w:bidi="ar"/>
              </w:rPr>
              <w:t xml:space="preserve"> </w:t>
            </w:r>
          </w:p>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 xml:space="preserve">页面展示规则：纯文本； </w:t>
            </w:r>
          </w:p>
          <w:p>
            <w:pPr>
              <w:widowControl/>
              <w:jc w:val="left"/>
              <w:rPr>
                <w:rFonts w:ascii="宋体" w:hAnsi="宋体" w:cs="宋体"/>
                <w:sz w:val="15"/>
                <w:szCs w:val="15"/>
              </w:rPr>
            </w:pPr>
            <w:r>
              <w:rPr>
                <w:rFonts w:hint="eastAsia" w:ascii="宋体" w:hAnsi="宋体"/>
                <w:sz w:val="15"/>
                <w:szCs w:val="15"/>
                <w:lang w:bidi="ar"/>
              </w:rPr>
              <w:t xml:space="preserve">取值规则：需确认备注的数据来源； </w:t>
            </w:r>
          </w:p>
          <w:p>
            <w:pPr>
              <w:widowControl/>
              <w:jc w:val="left"/>
              <w:rPr>
                <w:rFonts w:ascii="宋体" w:hAnsi="宋体" w:cs="宋体"/>
                <w:sz w:val="15"/>
                <w:szCs w:val="15"/>
              </w:rPr>
            </w:pPr>
            <w:r>
              <w:rPr>
                <w:rFonts w:hint="eastAsia" w:ascii="宋体" w:hAnsi="宋体"/>
                <w:sz w:val="15"/>
                <w:szCs w:val="15"/>
                <w:lang w:bidi="ar"/>
              </w:rPr>
              <w:t xml:space="preserve">业务规则：非必填； </w:t>
            </w:r>
          </w:p>
        </w:tc>
      </w:tr>
    </w:tbl>
    <w:p>
      <w:pPr>
        <w:rPr>
          <w:szCs w:val="21"/>
        </w:rPr>
      </w:pPr>
      <w:r>
        <w:rPr>
          <w:szCs w:val="21"/>
          <w:lang w:bidi="ar"/>
        </w:rPr>
        <w:t xml:space="preserve"> </w:t>
      </w:r>
    </w:p>
    <w:p>
      <w:pPr>
        <w:rPr>
          <w:szCs w:val="21"/>
        </w:rPr>
      </w:pPr>
      <w:r>
        <w:rPr>
          <w:rFonts w:hint="eastAsia" w:ascii="宋体" w:hAnsi="宋体" w:cs="宋体"/>
          <w:szCs w:val="21"/>
          <w:lang w:bidi="ar"/>
        </w:rPr>
        <w:t>业务规则如下：</w:t>
      </w:r>
    </w:p>
    <w:p>
      <w:pPr>
        <w:pStyle w:val="29"/>
        <w:widowControl w:val="0"/>
        <w:numPr>
          <w:ilvl w:val="0"/>
          <w:numId w:val="50"/>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50"/>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rPr>
          <w:szCs w:val="21"/>
        </w:rPr>
      </w:pPr>
      <w:r>
        <w:rPr>
          <w:szCs w:val="21"/>
          <w:lang w:bidi="ar"/>
        </w:rPr>
        <w:t>…</w:t>
      </w:r>
    </w:p>
    <w:p/>
    <w:p/>
    <w:p/>
    <w:p/>
    <w:p>
      <w:pPr>
        <w:pStyle w:val="3"/>
        <w:numPr>
          <w:ilvl w:val="1"/>
          <w:numId w:val="19"/>
        </w:numPr>
      </w:pPr>
      <w:bookmarkStart w:id="111" w:name="_Toc112954622"/>
      <w:r>
        <w:rPr>
          <w:rFonts w:hint="eastAsia"/>
        </w:rPr>
        <w:t>应付结算单</w:t>
      </w:r>
      <w:bookmarkEnd w:id="111"/>
    </w:p>
    <w:p>
      <w:pPr>
        <w:pStyle w:val="4"/>
        <w:numPr>
          <w:ilvl w:val="2"/>
          <w:numId w:val="19"/>
        </w:numPr>
        <w:rPr>
          <w:lang w:eastAsia="zh-CN"/>
        </w:rPr>
      </w:pPr>
      <w:bookmarkStart w:id="112" w:name="_Toc112954623"/>
      <w:r>
        <w:rPr>
          <w:rFonts w:hint="eastAsia"/>
          <w:lang w:eastAsia="zh-CN"/>
        </w:rPr>
        <w:t>应付结算单-按方</w:t>
      </w:r>
      <w:bookmarkEnd w:id="112"/>
    </w:p>
    <w:p>
      <w:pPr>
        <w:pStyle w:val="5"/>
        <w:numPr>
          <w:ilvl w:val="3"/>
          <w:numId w:val="19"/>
        </w:numPr>
        <w:rPr>
          <w:lang w:eastAsia="zh-Hans"/>
        </w:rPr>
      </w:pPr>
      <w:bookmarkStart w:id="113" w:name="_Toc971263191"/>
      <w:r>
        <w:rPr>
          <w:rFonts w:hint="eastAsia"/>
        </w:rPr>
        <w:t>功能描述</w:t>
      </w:r>
      <w:bookmarkEnd w:id="113"/>
    </w:p>
    <w:p>
      <w:r>
        <w:rPr>
          <w:rFonts w:hint="eastAsia"/>
        </w:rPr>
        <w:t>该结算单涉及五个结算单模板，其中入厂物流有4种，备件物流有1种，分别是：入厂物流-</w:t>
      </w:r>
      <w:r>
        <w:t>运单维度、入厂物流-路由订单、入厂物流-按月度收入运量、入厂物流-运单-路桥油料、备件物流-按方、重量</w:t>
      </w:r>
      <w:r>
        <w:rPr>
          <w:rFonts w:hint="eastAsia"/>
        </w:rPr>
        <w:t>。</w:t>
      </w:r>
    </w:p>
    <w:p>
      <w:r>
        <w:rPr>
          <w:rFonts w:hint="eastAsia"/>
        </w:rPr>
        <w:t>该菜单中的数据允许查询、删除、修改。</w:t>
      </w:r>
    </w:p>
    <w:p>
      <w:pPr>
        <w:rPr>
          <w:lang w:eastAsia="zh-Hans"/>
        </w:rPr>
      </w:pPr>
      <w:r>
        <w:rPr>
          <w:rFonts w:hint="eastAsia"/>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114" w:name="_Toc837203881"/>
      <w:r>
        <w:rPr>
          <w:rFonts w:hint="eastAsia"/>
        </w:rPr>
        <w:t>业务场景</w:t>
      </w:r>
      <w:bookmarkEnd w:id="114"/>
    </w:p>
    <w:p>
      <w:r>
        <w:rPr>
          <w:rFonts w:hint="eastAsia"/>
        </w:rPr>
        <w:t>应付结算单-按方菜单中，可以查询、查看结算方式为按方的所有结算单。</w:t>
      </w:r>
    </w:p>
    <w:p>
      <w:pPr>
        <w:pStyle w:val="5"/>
        <w:numPr>
          <w:ilvl w:val="3"/>
          <w:numId w:val="19"/>
        </w:numPr>
        <w:rPr>
          <w:lang w:eastAsia="zh-Hans"/>
        </w:rPr>
      </w:pPr>
      <w:bookmarkStart w:id="115" w:name="_Toc308092101"/>
      <w:r>
        <w:rPr>
          <w:rFonts w:hint="eastAsia"/>
        </w:rPr>
        <w:t>字段描述及业务规则</w:t>
      </w:r>
      <w:bookmarkEnd w:id="115"/>
    </w:p>
    <w:p/>
    <w:p>
      <w:r>
        <w:t>入厂物流-运单维度</w:t>
      </w:r>
    </w:p>
    <w:p>
      <w:r>
        <w:rPr>
          <w:rFonts w:hint="eastAsia"/>
        </w:rPr>
        <w:t>字段描述如下：</w:t>
      </w:r>
    </w:p>
    <w:tbl>
      <w:tblPr>
        <w:tblStyle w:val="31"/>
        <w:tblW w:w="9511" w:type="dxa"/>
        <w:tblInd w:w="135"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540"/>
        <w:gridCol w:w="1281"/>
        <w:gridCol w:w="994"/>
        <w:gridCol w:w="962"/>
        <w:gridCol w:w="844"/>
        <w:gridCol w:w="1583"/>
        <w:gridCol w:w="330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序号</w:t>
            </w:r>
          </w:p>
        </w:tc>
        <w:tc>
          <w:tcPr>
            <w:tcW w:w="1281"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字段中文名</w:t>
            </w:r>
          </w:p>
        </w:tc>
        <w:tc>
          <w:tcPr>
            <w:tcW w:w="99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字段英文名</w:t>
            </w:r>
          </w:p>
        </w:tc>
        <w:tc>
          <w:tcPr>
            <w:tcW w:w="962"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字段类型</w:t>
            </w:r>
          </w:p>
        </w:tc>
        <w:tc>
          <w:tcPr>
            <w:tcW w:w="84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是否为空</w:t>
            </w:r>
          </w:p>
        </w:tc>
        <w:tc>
          <w:tcPr>
            <w:tcW w:w="1583"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是否只读</w:t>
            </w:r>
          </w:p>
        </w:tc>
        <w:tc>
          <w:tcPr>
            <w:tcW w:w="330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规则及逻辑</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费用项</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commentRangeStart w:id="54"/>
            <w:commentRangeStart w:id="55"/>
            <w:r>
              <w:commentReference w:id="54"/>
            </w:r>
            <w:commentRangeEnd w:id="54"/>
            <w:commentRangeEnd w:id="55"/>
            <w:r>
              <w:commentReference w:id="55"/>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Calibri" w:hAnsi="Calibri"/>
                <w:szCs w:val="21"/>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业务日期</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56"/>
            </w:r>
            <w:r>
              <w:rPr>
                <w:rFonts w:hint="eastAsia" w:ascii="宋体" w:hAnsi="宋体" w:cs="宋体"/>
                <w:sz w:val="15"/>
                <w:szCs w:val="15"/>
                <w:highlight w:val="yellow"/>
              </w:rPr>
              <w:t>订单创建时间，待确认</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业务月份</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公司名称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widowControl/>
              <w:spacing w:line="240" w:lineRule="atLeast"/>
              <w:jc w:val="left"/>
              <w:rPr>
                <w:szCs w:val="21"/>
              </w:rPr>
            </w:pPr>
            <w:r>
              <w:rPr>
                <w:rFonts w:hint="eastAsia" w:ascii="宋体" w:hAnsi="宋体" w:cs="宋体"/>
                <w:kern w:val="0"/>
                <w:sz w:val="15"/>
                <w:szCs w:val="15"/>
                <w:lang w:bidi="ar"/>
              </w:rPr>
              <w:t>承运商名称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超链接</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客户品牌</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产品小类</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报账部门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收支项目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费用维度</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Calibri" w:hAnsi="Calibri"/>
                <w:szCs w:val="21"/>
              </w:rPr>
            </w:pPr>
            <w:r>
              <w:rPr>
                <w:rFonts w:ascii="宋体" w:hAnsi="宋体" w:cs="宋体"/>
                <w:sz w:val="15"/>
                <w:szCs w:val="15"/>
              </w:rPr>
              <w:t>业务规则：非必填；当前可选项：管理费用、制造费用、销售费用、研发费用、生产成本；</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Calibri" w:hAnsi="Calibri"/>
                <w:szCs w:val="21"/>
              </w:rPr>
            </w:pPr>
            <w:r>
              <w:rPr>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路由订单编号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运输需求编号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结算方式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车牌号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运输系统-运单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核算项目名称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车型名称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司机数量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运单发车时间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时间域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业务规则：必填；为实际运输中的</w:t>
            </w:r>
            <w:r>
              <w:rPr>
                <w:rFonts w:ascii="宋体" w:hAnsi="宋体" w:cs="宋体"/>
                <w:sz w:val="15"/>
                <w:szCs w:val="15"/>
                <w:lang w:bidi="ar"/>
              </w:rPr>
              <w:t>去程总数量</w:t>
            </w:r>
            <w:r>
              <w:rPr>
                <w:rFonts w:hint="eastAsia" w:ascii="宋体" w:hAnsi="宋体" w:cs="宋体"/>
                <w:sz w:val="15"/>
                <w:szCs w:val="15"/>
                <w:lang w:bidi="ar"/>
              </w:rPr>
              <w:t>；</w:t>
            </w:r>
            <w:r>
              <w:rPr>
                <w:rFonts w:ascii="宋体" w:hAnsi="宋体" w:cs="宋体"/>
                <w:sz w:val="15"/>
                <w:szCs w:val="15"/>
                <w:highlight w:val="yellow"/>
                <w:lang w:bidi="ar"/>
              </w:rPr>
              <w:t>此处不会有返程的体积、重量，因为日产是默认返空的，但具体情况还需要和业务确认；有关托盘的情况还需要和业务进行确认</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lang w:bidi="ar"/>
              </w:rPr>
            </w:pPr>
            <w:r>
              <w:rPr>
                <w:rFonts w:hint="eastAsia" w:ascii="宋体" w:hAnsi="宋体" w:cs="宋体"/>
                <w:sz w:val="15"/>
                <w:szCs w:val="15"/>
                <w:lang w:bidi="ar"/>
              </w:rPr>
              <w:t>业务规则：必填；为实际运输中的</w:t>
            </w:r>
            <w:r>
              <w:rPr>
                <w:rFonts w:ascii="宋体" w:hAnsi="宋体" w:cs="宋体"/>
                <w:sz w:val="15"/>
                <w:szCs w:val="15"/>
                <w:lang w:bidi="ar"/>
              </w:rPr>
              <w:t>返程总数量；</w:t>
            </w:r>
          </w:p>
          <w:p>
            <w:pPr>
              <w:rPr>
                <w:rFonts w:ascii="宋体" w:hAnsi="宋体" w:cs="宋体"/>
                <w:sz w:val="15"/>
                <w:szCs w:val="15"/>
                <w:lang w:bidi="ar"/>
              </w:rPr>
            </w:pPr>
            <w:r>
              <w:rPr>
                <w:rFonts w:ascii="宋体" w:hAnsi="宋体" w:cs="宋体"/>
                <w:sz w:val="15"/>
                <w:szCs w:val="15"/>
                <w:highlight w:val="yellow"/>
                <w:lang w:bidi="ar"/>
              </w:rPr>
              <w:t>确认这里的数量是指公里数还是体积、重量；</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w:t>
            </w:r>
            <w:r>
              <w:rPr>
                <w:rFonts w:ascii="宋体" w:hAnsi="宋体" w:cs="宋体"/>
                <w:kern w:val="0"/>
                <w:sz w:val="15"/>
                <w:szCs w:val="15"/>
                <w:lang w:bidi="ar"/>
              </w:rPr>
              <w:t>(</w:t>
            </w:r>
            <w:r>
              <w:rPr>
                <w:rFonts w:hint="eastAsia" w:ascii="宋体" w:hAnsi="宋体" w:cs="宋体"/>
                <w:kern w:val="0"/>
                <w:sz w:val="15"/>
                <w:szCs w:val="15"/>
                <w:lang w:bidi="ar"/>
              </w:rPr>
              <w:t>不含税</w:t>
            </w:r>
            <w:r>
              <w:rPr>
                <w:rFonts w:ascii="宋体" w:hAnsi="宋体" w:cs="宋体"/>
                <w:kern w:val="0"/>
                <w:sz w:val="15"/>
                <w:szCs w:val="15"/>
                <w:lang w:bidi="ar"/>
              </w:rPr>
              <w:t>)</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w:t>
            </w:r>
            <w:commentRangeStart w:id="57"/>
            <w:r>
              <w:rPr>
                <w:rFonts w:ascii="宋体" w:hAnsi="宋体" w:cs="宋体"/>
                <w:sz w:val="15"/>
                <w:szCs w:val="15"/>
              </w:rPr>
              <w:t>必填</w:t>
            </w:r>
          </w:p>
          <w:commentRangeEnd w:id="57"/>
          <w:p>
            <w:pPr>
              <w:rPr>
                <w:rFonts w:ascii="宋体" w:hAnsi="宋体" w:cs="宋体"/>
                <w:sz w:val="15"/>
                <w:szCs w:val="15"/>
              </w:rPr>
            </w:pPr>
            <w:r>
              <w:commentReference w:id="57"/>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其他费用说明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不含税结算总金额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数字域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jc w:val="left"/>
              <w:rPr>
                <w:rFonts w:ascii="宋体" w:hAnsi="宋体" w:cs="宋体"/>
                <w:sz w:val="15"/>
                <w:szCs w:val="15"/>
              </w:rPr>
            </w:pPr>
            <w:r>
              <w:rPr>
                <w:rFonts w:hint="eastAsia" w:ascii="宋体" w:hAnsi="宋体"/>
                <w:sz w:val="15"/>
                <w:szCs w:val="15"/>
                <w:lang w:bidi="ar"/>
              </w:rPr>
              <w:t>页面展示规则：精确到小数点后两位；</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取值规则：计费公式待明确；</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业务规则：必填，允许编辑；</w:t>
            </w:r>
            <w:r>
              <w:rPr>
                <w:rFonts w:hint="eastAsia" w:ascii="宋体" w:hAnsi="宋体" w:cs="宋体"/>
                <w:sz w:val="24"/>
                <w:lang w:bidi="ar"/>
              </w:rPr>
              <w:t xml:space="preserve">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数字域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税率</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jc w:val="left"/>
              <w:rPr>
                <w:rFonts w:ascii="宋体" w:hAnsi="宋体" w:cs="宋体"/>
                <w:sz w:val="15"/>
                <w:szCs w:val="15"/>
              </w:rPr>
            </w:pPr>
            <w:r>
              <w:rPr>
                <w:rFonts w:hint="eastAsia" w:ascii="宋体" w:hAnsi="宋体"/>
                <w:sz w:val="15"/>
                <w:szCs w:val="15"/>
                <w:lang w:bidi="ar"/>
              </w:rPr>
              <w:t>页面展示规则：6%、9%…</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取值规则：来源于商务系统；</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业务规则：必填且允许修改；</w:t>
            </w:r>
            <w:r>
              <w:rPr>
                <w:rFonts w:hint="eastAsia" w:ascii="宋体" w:hAnsi="宋体" w:cs="宋体"/>
                <w:sz w:val="24"/>
                <w:lang w:bidi="ar"/>
              </w:rPr>
              <w:t xml:space="preserve">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备注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文本域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jc w:val="left"/>
              <w:rPr>
                <w:rFonts w:ascii="宋体" w:hAnsi="宋体" w:cs="宋体"/>
                <w:sz w:val="15"/>
                <w:szCs w:val="15"/>
              </w:rPr>
            </w:pPr>
            <w:r>
              <w:rPr>
                <w:rFonts w:hint="eastAsia" w:ascii="宋体" w:hAnsi="宋体"/>
                <w:sz w:val="15"/>
                <w:szCs w:val="15"/>
                <w:lang w:bidi="ar"/>
              </w:rPr>
              <w:t xml:space="preserve">页面展示规则：纯文本； </w:t>
            </w:r>
          </w:p>
          <w:p>
            <w:pPr>
              <w:widowControl/>
              <w:jc w:val="left"/>
              <w:rPr>
                <w:rFonts w:ascii="宋体" w:hAnsi="宋体" w:cs="宋体"/>
                <w:sz w:val="15"/>
                <w:szCs w:val="15"/>
              </w:rPr>
            </w:pPr>
            <w:r>
              <w:rPr>
                <w:rFonts w:hint="eastAsia" w:ascii="宋体" w:hAnsi="宋体"/>
                <w:sz w:val="15"/>
                <w:szCs w:val="15"/>
                <w:lang w:bidi="ar"/>
              </w:rPr>
              <w:t xml:space="preserve">取值规则：需确认备注的数据来源； </w:t>
            </w:r>
          </w:p>
          <w:p>
            <w:pPr>
              <w:widowControl/>
              <w:jc w:val="left"/>
              <w:rPr>
                <w:rFonts w:ascii="宋体" w:hAnsi="宋体" w:cs="宋体"/>
                <w:sz w:val="15"/>
                <w:szCs w:val="15"/>
              </w:rPr>
            </w:pPr>
            <w:r>
              <w:rPr>
                <w:rFonts w:hint="eastAsia" w:ascii="宋体" w:hAnsi="宋体"/>
                <w:sz w:val="15"/>
                <w:szCs w:val="15"/>
                <w:lang w:bidi="ar"/>
              </w:rPr>
              <w:t xml:space="preserve">业务规则：非必填； </w:t>
            </w:r>
          </w:p>
        </w:tc>
      </w:tr>
    </w:tbl>
    <w:p/>
    <w:p>
      <w:r>
        <w:rPr>
          <w:rFonts w:hint="eastAsia"/>
        </w:rPr>
        <w:t>业务规则如下：</w:t>
      </w:r>
    </w:p>
    <w:p>
      <w:pPr>
        <w:pStyle w:val="100"/>
        <w:numPr>
          <w:ilvl w:val="0"/>
          <w:numId w:val="51"/>
        </w:numPr>
        <w:ind w:firstLineChars="0"/>
      </w:pPr>
      <w:r>
        <w:t>…</w:t>
      </w:r>
    </w:p>
    <w:p>
      <w:pPr>
        <w:pStyle w:val="100"/>
        <w:numPr>
          <w:ilvl w:val="0"/>
          <w:numId w:val="51"/>
        </w:numPr>
        <w:ind w:firstLineChars="0"/>
      </w:pPr>
      <w:r>
        <w:t xml:space="preserve">…  </w:t>
      </w:r>
    </w:p>
    <w:p>
      <w:r>
        <w:t>…</w:t>
      </w:r>
    </w:p>
    <w:p>
      <w:pPr>
        <w:rPr>
          <w:rFonts w:ascii="宋体" w:hAnsi="宋体" w:cs="宋体"/>
          <w:szCs w:val="21"/>
          <w:lang w:bidi="ar"/>
        </w:rPr>
      </w:pPr>
    </w:p>
    <w:p>
      <w:pPr>
        <w:rPr>
          <w:rFonts w:ascii="宋体" w:hAnsi="宋体" w:cs="宋体"/>
          <w:szCs w:val="21"/>
          <w:lang w:bidi="ar"/>
        </w:rPr>
      </w:pPr>
      <w:r>
        <w:rPr>
          <w:rFonts w:ascii="宋体" w:hAnsi="宋体" w:cs="宋体"/>
          <w:szCs w:val="21"/>
          <w:lang w:bidi="ar"/>
        </w:rPr>
        <w:t>入厂物流-路由订单</w:t>
      </w:r>
    </w:p>
    <w:p>
      <w:pPr>
        <w:rPr>
          <w:szCs w:val="21"/>
        </w:rPr>
      </w:pPr>
      <w:r>
        <w:rPr>
          <w:rFonts w:hint="eastAsia" w:ascii="宋体" w:hAnsi="宋体" w:cs="宋体"/>
          <w:szCs w:val="21"/>
          <w:lang w:bidi="ar"/>
        </w:rPr>
        <w:t>字段描述如下：</w:t>
      </w:r>
      <w:r>
        <w:rPr>
          <w:szCs w:val="21"/>
          <w:lang w:bidi="ar"/>
        </w:rPr>
        <w:t xml:space="preserve"> </w:t>
      </w:r>
    </w:p>
    <w:tbl>
      <w:tblPr>
        <w:tblStyle w:val="31"/>
        <w:tblW w:w="9511" w:type="dxa"/>
        <w:tblInd w:w="135"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540"/>
        <w:gridCol w:w="1281"/>
        <w:gridCol w:w="994"/>
        <w:gridCol w:w="962"/>
        <w:gridCol w:w="844"/>
        <w:gridCol w:w="1583"/>
        <w:gridCol w:w="330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序号</w:t>
            </w:r>
          </w:p>
        </w:tc>
        <w:tc>
          <w:tcPr>
            <w:tcW w:w="1281"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字段中文名</w:t>
            </w:r>
          </w:p>
        </w:tc>
        <w:tc>
          <w:tcPr>
            <w:tcW w:w="99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字段英文名</w:t>
            </w:r>
          </w:p>
        </w:tc>
        <w:tc>
          <w:tcPr>
            <w:tcW w:w="962"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字段类型</w:t>
            </w:r>
          </w:p>
        </w:tc>
        <w:tc>
          <w:tcPr>
            <w:tcW w:w="84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是否为空</w:t>
            </w:r>
          </w:p>
        </w:tc>
        <w:tc>
          <w:tcPr>
            <w:tcW w:w="1583"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是否只读</w:t>
            </w:r>
          </w:p>
        </w:tc>
        <w:tc>
          <w:tcPr>
            <w:tcW w:w="330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规则及逻辑</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费用项</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commentRangeStart w:id="58"/>
            <w:commentRangeStart w:id="59"/>
            <w:r>
              <w:commentReference w:id="58"/>
            </w:r>
            <w:commentRangeEnd w:id="58"/>
            <w:commentRangeEnd w:id="59"/>
            <w:r>
              <w:commentReference w:id="59"/>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Calibri" w:hAnsi="Calibri"/>
                <w:szCs w:val="21"/>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业务日期</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60"/>
            </w:r>
            <w:r>
              <w:rPr>
                <w:rFonts w:hint="eastAsia" w:ascii="宋体" w:hAnsi="宋体" w:cs="宋体"/>
                <w:sz w:val="15"/>
                <w:szCs w:val="15"/>
                <w:highlight w:val="yellow"/>
              </w:rPr>
              <w:t>订单创建时间，待确认</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业务月份</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公司名称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widowControl/>
              <w:spacing w:line="240" w:lineRule="atLeast"/>
              <w:jc w:val="left"/>
              <w:rPr>
                <w:szCs w:val="21"/>
              </w:rPr>
            </w:pPr>
            <w:r>
              <w:rPr>
                <w:rFonts w:hint="eastAsia" w:ascii="宋体" w:hAnsi="宋体" w:cs="宋体"/>
                <w:kern w:val="0"/>
                <w:sz w:val="15"/>
                <w:szCs w:val="15"/>
                <w:lang w:bidi="ar"/>
              </w:rPr>
              <w:t>承运商名称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超链接</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客户品牌</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产品小类</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报账部门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收支项目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费用维度</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Calibri" w:hAnsi="Calibri"/>
                <w:szCs w:val="21"/>
              </w:rPr>
            </w:pPr>
            <w:r>
              <w:rPr>
                <w:rFonts w:ascii="宋体" w:hAnsi="宋体" w:cs="宋体"/>
                <w:sz w:val="15"/>
                <w:szCs w:val="15"/>
              </w:rPr>
              <w:t>业务规则：非必填；当前可选项：管理费用、制造费用、销售费用、研发费用、生产成本；</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Calibri" w:hAnsi="Calibri"/>
                <w:szCs w:val="21"/>
              </w:rPr>
            </w:pPr>
            <w:r>
              <w:rPr>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路由订单编号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运输需求编号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Cs w:val="21"/>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Cs w:val="21"/>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起始地名称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目的地名称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合同线路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核算项目名称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r>
              <w:rPr>
                <w:rFonts w:hint="eastAsia"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p>
            <w:pPr>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去程重量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返程重量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去程体积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去程托盘体积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返程托盘体积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订单纳期时间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订单纳入时间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Calibri" w:hAnsi="Calibri"/>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Calibri" w:hAnsi="Calibri"/>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w:t>
            </w:r>
            <w:commentRangeStart w:id="61"/>
            <w:r>
              <w:rPr>
                <w:rFonts w:ascii="宋体" w:hAnsi="宋体" w:cs="宋体"/>
                <w:sz w:val="15"/>
                <w:szCs w:val="15"/>
              </w:rPr>
              <w:t>必填</w:t>
            </w:r>
          </w:p>
          <w:commentRangeEnd w:id="61"/>
          <w:p>
            <w:pPr>
              <w:rPr>
                <w:rFonts w:ascii="Calibri" w:hAnsi="Calibri"/>
                <w:sz w:val="15"/>
                <w:szCs w:val="15"/>
              </w:rPr>
            </w:pPr>
            <w:r>
              <w:commentReference w:id="61"/>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其他费用说明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非必填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数字域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jc w:val="left"/>
              <w:rPr>
                <w:rFonts w:ascii="宋体" w:hAnsi="宋体" w:cs="宋体"/>
                <w:sz w:val="15"/>
                <w:szCs w:val="15"/>
              </w:rPr>
            </w:pPr>
            <w:r>
              <w:rPr>
                <w:rFonts w:hint="eastAsia" w:ascii="宋体" w:hAnsi="宋体"/>
                <w:sz w:val="15"/>
                <w:szCs w:val="15"/>
                <w:lang w:bidi="ar"/>
              </w:rPr>
              <w:t>页面展示规则：精确到小数点后两位；</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取值规则：计费公式待明确；</w:t>
            </w:r>
            <w:r>
              <w:rPr>
                <w:rFonts w:hint="eastAsia" w:ascii="宋体" w:hAnsi="宋体" w:cs="宋体"/>
                <w:sz w:val="24"/>
                <w:lang w:bidi="ar"/>
              </w:rPr>
              <w:t xml:space="preserve"> </w:t>
            </w:r>
          </w:p>
          <w:p>
            <w:pPr>
              <w:widowControl/>
              <w:jc w:val="left"/>
              <w:rPr>
                <w:rFonts w:ascii="Calibri" w:hAnsi="Calibri"/>
                <w:sz w:val="15"/>
                <w:szCs w:val="15"/>
              </w:rPr>
            </w:pPr>
            <w:r>
              <w:rPr>
                <w:rFonts w:hint="eastAsia" w:ascii="宋体" w:hAnsi="宋体"/>
                <w:sz w:val="15"/>
                <w:szCs w:val="15"/>
                <w:lang w:bidi="ar"/>
              </w:rPr>
              <w:t>业务规则：必填，允许编辑；</w:t>
            </w:r>
            <w:r>
              <w:rPr>
                <w:rFonts w:hint="eastAsia" w:ascii="宋体" w:hAnsi="宋体" w:cs="宋体"/>
                <w:sz w:val="24"/>
                <w:lang w:bidi="ar"/>
              </w:rPr>
              <w:t xml:space="preserve">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数字域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Calibri" w:hAnsi="Calibri"/>
                <w:sz w:val="15"/>
                <w:szCs w:val="15"/>
              </w:rPr>
            </w:pPr>
            <w:r>
              <w:rPr>
                <w:rFonts w:ascii="宋体" w:hAnsi="宋体" w:cs="宋体"/>
                <w:sz w:val="15"/>
                <w:szCs w:val="15"/>
              </w:rPr>
              <w:t>业务规则：非必填；含税结算总金额=不含税结算总金额*（1+税率）</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单机弹框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jc w:val="left"/>
              <w:rPr>
                <w:rFonts w:ascii="宋体" w:hAnsi="宋体" w:cs="宋体"/>
                <w:sz w:val="15"/>
                <w:szCs w:val="15"/>
              </w:rPr>
            </w:pPr>
            <w:r>
              <w:rPr>
                <w:rFonts w:hint="eastAsia" w:ascii="宋体" w:hAnsi="宋体"/>
                <w:sz w:val="15"/>
                <w:szCs w:val="15"/>
                <w:lang w:bidi="ar"/>
              </w:rPr>
              <w:t>页面展示规则：6%、9%…</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取值规则：来源于商务系统；</w:t>
            </w:r>
            <w:r>
              <w:rPr>
                <w:rFonts w:hint="eastAsia" w:ascii="宋体" w:hAnsi="宋体" w:cs="宋体"/>
                <w:sz w:val="24"/>
                <w:lang w:bidi="ar"/>
              </w:rPr>
              <w:t xml:space="preserve"> </w:t>
            </w:r>
          </w:p>
          <w:p>
            <w:pPr>
              <w:widowControl/>
              <w:jc w:val="left"/>
              <w:rPr>
                <w:rFonts w:ascii="Calibri" w:hAnsi="Calibri"/>
                <w:sz w:val="15"/>
                <w:szCs w:val="15"/>
              </w:rPr>
            </w:pPr>
            <w:r>
              <w:rPr>
                <w:rFonts w:hint="eastAsia" w:ascii="宋体" w:hAnsi="宋体"/>
                <w:sz w:val="15"/>
                <w:szCs w:val="15"/>
                <w:lang w:bidi="ar"/>
              </w:rPr>
              <w:t>业务规则：必填且允许修改；</w:t>
            </w:r>
            <w:r>
              <w:rPr>
                <w:rFonts w:hint="eastAsia" w:ascii="宋体" w:hAnsi="宋体" w:cs="宋体"/>
                <w:sz w:val="24"/>
                <w:lang w:bidi="ar"/>
              </w:rPr>
              <w:t xml:space="preserve">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文本域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jc w:val="left"/>
              <w:rPr>
                <w:rFonts w:ascii="宋体" w:hAnsi="宋体" w:cs="宋体"/>
                <w:sz w:val="15"/>
                <w:szCs w:val="15"/>
              </w:rPr>
            </w:pPr>
            <w:r>
              <w:rPr>
                <w:rFonts w:hint="eastAsia" w:ascii="宋体" w:hAnsi="宋体"/>
                <w:sz w:val="15"/>
                <w:szCs w:val="15"/>
                <w:lang w:bidi="ar"/>
              </w:rPr>
              <w:t xml:space="preserve">页面展示规则：纯文本； </w:t>
            </w:r>
          </w:p>
          <w:p>
            <w:pPr>
              <w:widowControl/>
              <w:jc w:val="left"/>
              <w:rPr>
                <w:rFonts w:ascii="宋体" w:hAnsi="宋体" w:cs="宋体"/>
                <w:sz w:val="15"/>
                <w:szCs w:val="15"/>
              </w:rPr>
            </w:pPr>
            <w:r>
              <w:rPr>
                <w:rFonts w:hint="eastAsia" w:ascii="宋体" w:hAnsi="宋体"/>
                <w:sz w:val="15"/>
                <w:szCs w:val="15"/>
                <w:lang w:bidi="ar"/>
              </w:rPr>
              <w:t xml:space="preserve">取值规则：需确认备注的数据来源； </w:t>
            </w:r>
          </w:p>
          <w:p>
            <w:pPr>
              <w:widowControl/>
              <w:jc w:val="left"/>
              <w:rPr>
                <w:rFonts w:ascii="Calibri" w:hAnsi="Calibri"/>
                <w:sz w:val="15"/>
                <w:szCs w:val="15"/>
              </w:rPr>
            </w:pPr>
            <w:r>
              <w:rPr>
                <w:rFonts w:hint="eastAsia" w:ascii="宋体" w:hAnsi="宋体"/>
                <w:sz w:val="15"/>
                <w:szCs w:val="15"/>
                <w:lang w:bidi="ar"/>
              </w:rPr>
              <w:t xml:space="preserve">业务规则：非必填； </w:t>
            </w:r>
          </w:p>
        </w:tc>
      </w:tr>
    </w:tbl>
    <w:p>
      <w:pPr>
        <w:rPr>
          <w:szCs w:val="21"/>
        </w:rPr>
      </w:pPr>
    </w:p>
    <w:p>
      <w:pPr>
        <w:rPr>
          <w:szCs w:val="21"/>
        </w:rPr>
      </w:pPr>
      <w:r>
        <w:rPr>
          <w:rFonts w:hint="eastAsia" w:ascii="宋体" w:hAnsi="宋体" w:cs="宋体"/>
          <w:szCs w:val="21"/>
          <w:lang w:bidi="ar"/>
        </w:rPr>
        <w:t>业务规则如下：</w:t>
      </w:r>
    </w:p>
    <w:p>
      <w:pPr>
        <w:pStyle w:val="29"/>
        <w:widowControl w:val="0"/>
        <w:numPr>
          <w:ilvl w:val="0"/>
          <w:numId w:val="4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4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rPr>
          <w:szCs w:val="21"/>
        </w:rPr>
      </w:pPr>
      <w:r>
        <w:rPr>
          <w:szCs w:val="21"/>
          <w:lang w:bidi="ar"/>
        </w:rPr>
        <w:t>…</w:t>
      </w:r>
    </w:p>
    <w:p>
      <w:pPr>
        <w:rPr>
          <w:szCs w:val="21"/>
        </w:rPr>
      </w:pPr>
      <w:r>
        <w:rPr>
          <w:szCs w:val="21"/>
          <w:lang w:bidi="ar"/>
        </w:rPr>
        <w:t xml:space="preserve"> </w:t>
      </w:r>
    </w:p>
    <w:p>
      <w:pPr>
        <w:rPr>
          <w:rFonts w:ascii="宋体" w:hAnsi="宋体" w:cs="宋体"/>
          <w:szCs w:val="21"/>
          <w:lang w:bidi="ar"/>
        </w:rPr>
      </w:pPr>
      <w:r>
        <w:rPr>
          <w:rFonts w:ascii="宋体" w:hAnsi="宋体" w:cs="宋体"/>
          <w:szCs w:val="21"/>
          <w:lang w:bidi="ar"/>
        </w:rPr>
        <w:t>入厂物流-按月度收入运量</w:t>
      </w:r>
    </w:p>
    <w:p>
      <w:pPr>
        <w:rPr>
          <w:rFonts w:ascii="宋体" w:hAnsi="宋体" w:cs="宋体"/>
          <w:szCs w:val="21"/>
          <w:lang w:bidi="ar"/>
        </w:rPr>
      </w:pPr>
      <w:r>
        <w:rPr>
          <w:rFonts w:hint="eastAsia" w:ascii="宋体" w:hAnsi="宋体" w:cs="宋体"/>
          <w:szCs w:val="21"/>
          <w:lang w:bidi="ar"/>
        </w:rPr>
        <w:t>字段描述如下：</w:t>
      </w:r>
    </w:p>
    <w:p>
      <w:pPr>
        <w:rPr>
          <w:rFonts w:ascii="宋体" w:hAnsi="宋体" w:cs="宋体"/>
          <w:szCs w:val="21"/>
          <w:lang w:bidi="ar"/>
        </w:rPr>
      </w:pPr>
    </w:p>
    <w:p>
      <w:pPr>
        <w:rPr>
          <w:rFonts w:ascii="宋体" w:hAnsi="宋体" w:cs="宋体"/>
          <w:szCs w:val="21"/>
          <w:lang w:bidi="ar"/>
        </w:rPr>
      </w:pPr>
    </w:p>
    <w:p>
      <w:pPr>
        <w:rPr>
          <w:rFonts w:ascii="宋体" w:hAnsi="宋体" w:cs="宋体"/>
          <w:szCs w:val="21"/>
          <w:lang w:bidi="ar"/>
        </w:rPr>
      </w:pPr>
    </w:p>
    <w:p>
      <w:pPr>
        <w:rPr>
          <w:szCs w:val="21"/>
        </w:rPr>
      </w:pPr>
      <w:r>
        <w:rPr>
          <w:szCs w:val="21"/>
          <w:lang w:bidi="ar"/>
        </w:rPr>
        <w:t xml:space="preserve"> </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commentRangeStart w:id="62"/>
            <w:commentRangeStart w:id="63"/>
            <w:r>
              <w:commentReference w:id="62"/>
            </w:r>
            <w:commentRangeEnd w:id="62"/>
            <w:commentRangeEnd w:id="63"/>
            <w:r>
              <w:commentReference w:id="63"/>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64"/>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产品小类</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报账部门</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收支项目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费用维度</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只读域</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只读域</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只读域</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jc w:val="left"/>
              <w:rPr>
                <w:rFonts w:eastAsia="PingFang SC" w:cs="Arial"/>
                <w:sz w:val="15"/>
                <w:szCs w:val="15"/>
              </w:rPr>
            </w:pPr>
            <w:r>
              <w:rPr>
                <w:rFonts w:ascii="Calibri" w:hAnsi="Calibri"/>
                <w:sz w:val="15"/>
                <w:szCs w:val="15"/>
              </w:rPr>
              <w:t>只读域</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起始地名称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运输系统-客户订单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目的地名称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运输系统-客户订单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合同路线</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运输系统-客户订单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核算项目名称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rPr>
                <w:rFonts w:eastAsia="PingFang SC" w:cs="Arial"/>
                <w:sz w:val="15"/>
                <w:szCs w:val="15"/>
              </w:rPr>
            </w:pPr>
            <w:r>
              <w:rPr>
                <w:rFonts w:ascii="宋体" w:hAnsi="宋体" w:cs="宋体"/>
                <w:sz w:val="15"/>
                <w:szCs w:val="15"/>
              </w:rPr>
              <w:t>Y</w:t>
            </w:r>
          </w:p>
        </w:tc>
        <w:tc>
          <w:tcPr>
            <w:tcW w:w="3284" w:type="dxa"/>
            <w:shd w:val="clear" w:color="auto" w:fill="auto"/>
            <w:vAlign w:val="center"/>
          </w:tcPr>
          <w:p>
            <w:pPr>
              <w:rPr>
                <w:rFonts w:ascii="宋体" w:hAnsi="宋体" w:cs="宋体"/>
                <w:sz w:val="15"/>
                <w:szCs w:val="15"/>
              </w:rPr>
            </w:pPr>
            <w:r>
              <w:rPr>
                <w:rFonts w:ascii="宋体" w:hAnsi="宋体" w:cs="宋体"/>
                <w:sz w:val="15"/>
                <w:szCs w:val="15"/>
              </w:rPr>
              <w:t>非必填</w:t>
            </w:r>
          </w:p>
          <w:p>
            <w:pPr>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去程数量</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rPr>
                <w:rFonts w:eastAsia="PingFang SC" w:cs="Arial"/>
                <w:sz w:val="15"/>
                <w:szCs w:val="15"/>
              </w:rPr>
            </w:pPr>
            <w:r>
              <w:rPr>
                <w:rFonts w:ascii="宋体" w:hAnsi="宋体" w:cs="宋体"/>
                <w:sz w:val="15"/>
                <w:szCs w:val="15"/>
              </w:rPr>
              <w:t>N</w:t>
            </w:r>
          </w:p>
        </w:tc>
        <w:tc>
          <w:tcPr>
            <w:tcW w:w="979" w:type="dxa"/>
            <w:shd w:val="clear" w:color="auto" w:fill="auto"/>
            <w:vAlign w:val="center"/>
          </w:tcPr>
          <w:p>
            <w:pPr>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eastAsia="PingFang SC" w:cs="Arial"/>
                <w:sz w:val="15"/>
                <w:szCs w:val="15"/>
              </w:rPr>
            </w:pPr>
            <w:r>
              <w:rPr>
                <w:rFonts w:hint="eastAsia" w:ascii="宋体" w:hAnsi="宋体" w:cs="宋体"/>
                <w:sz w:val="15"/>
                <w:szCs w:val="15"/>
                <w:lang w:bidi="ar"/>
              </w:rPr>
              <w:t>业务规则：必填；为实际运输中的</w:t>
            </w:r>
            <w:r>
              <w:rPr>
                <w:rFonts w:ascii="宋体" w:hAnsi="宋体" w:cs="宋体"/>
                <w:sz w:val="15"/>
                <w:szCs w:val="15"/>
                <w:lang w:bidi="ar"/>
              </w:rPr>
              <w:t>去程总数量</w:t>
            </w:r>
            <w:r>
              <w:rPr>
                <w:rFonts w:hint="eastAsia" w:ascii="宋体" w:hAnsi="宋体" w:cs="宋体"/>
                <w:sz w:val="15"/>
                <w:szCs w:val="15"/>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返程数量</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rPr>
                <w:rFonts w:eastAsia="PingFang SC" w:cs="Arial"/>
                <w:sz w:val="15"/>
                <w:szCs w:val="15"/>
              </w:rPr>
            </w:pPr>
            <w:r>
              <w:rPr>
                <w:rFonts w:ascii="宋体" w:hAnsi="宋体" w:cs="宋体"/>
                <w:sz w:val="15"/>
                <w:szCs w:val="15"/>
              </w:rPr>
              <w:t>N</w:t>
            </w:r>
          </w:p>
        </w:tc>
        <w:tc>
          <w:tcPr>
            <w:tcW w:w="979" w:type="dxa"/>
            <w:shd w:val="clear" w:color="auto" w:fill="auto"/>
            <w:vAlign w:val="center"/>
          </w:tcPr>
          <w:p>
            <w:pPr>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lang w:bidi="ar"/>
              </w:rPr>
            </w:pPr>
            <w:r>
              <w:rPr>
                <w:rFonts w:hint="eastAsia" w:ascii="宋体" w:hAnsi="宋体" w:cs="宋体"/>
                <w:sz w:val="15"/>
                <w:szCs w:val="15"/>
                <w:lang w:bidi="ar"/>
              </w:rPr>
              <w:t>业务规则：必填；为实际运输中的</w:t>
            </w:r>
            <w:r>
              <w:rPr>
                <w:rFonts w:ascii="宋体" w:hAnsi="宋体" w:cs="宋体"/>
                <w:sz w:val="15"/>
                <w:szCs w:val="15"/>
                <w:lang w:bidi="ar"/>
              </w:rPr>
              <w:t>返程总数量；</w:t>
            </w:r>
          </w:p>
          <w:p>
            <w:pPr>
              <w:rPr>
                <w:rFonts w:eastAsia="PingFang SC" w:cs="Arial"/>
                <w:sz w:val="15"/>
                <w:szCs w:val="15"/>
              </w:rPr>
            </w:pPr>
            <w:r>
              <w:rPr>
                <w:rFonts w:ascii="宋体" w:hAnsi="宋体" w:cs="宋体"/>
                <w:sz w:val="15"/>
                <w:szCs w:val="15"/>
                <w:highlight w:val="yellow"/>
                <w:lang w:bidi="ar"/>
              </w:rPr>
              <w:t>确认这里的数量是指公里数还是体积、重量；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去程单价（不含税）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rPr>
                <w:rFonts w:eastAsia="PingFang SC" w:cs="Arial"/>
                <w:sz w:val="15"/>
                <w:szCs w:val="15"/>
              </w:rPr>
            </w:pPr>
            <w:r>
              <w:rPr>
                <w:rFonts w:ascii="宋体" w:hAnsi="宋体" w:cs="宋体"/>
                <w:sz w:val="15"/>
                <w:szCs w:val="15"/>
              </w:rPr>
              <w:t>N</w:t>
            </w:r>
          </w:p>
        </w:tc>
        <w:tc>
          <w:tcPr>
            <w:tcW w:w="979" w:type="dxa"/>
            <w:shd w:val="clear" w:color="auto" w:fill="auto"/>
            <w:vAlign w:val="center"/>
          </w:tcPr>
          <w:p>
            <w:pPr>
              <w:rPr>
                <w:rFonts w:eastAsia="PingFang SC" w:cs="Arial"/>
                <w:sz w:val="15"/>
                <w:szCs w:val="15"/>
              </w:rPr>
            </w:pPr>
            <w:r>
              <w:rPr>
                <w:rFonts w:ascii="宋体" w:hAnsi="宋体" w:cs="宋体"/>
                <w:sz w:val="15"/>
                <w:szCs w:val="15"/>
              </w:rPr>
              <w:t>Y</w:t>
            </w:r>
          </w:p>
        </w:tc>
        <w:tc>
          <w:tcPr>
            <w:tcW w:w="3284" w:type="dxa"/>
            <w:shd w:val="clear" w:color="auto" w:fill="auto"/>
            <w:vAlign w:val="center"/>
          </w:tcPr>
          <w:p>
            <w:pPr>
              <w:rPr>
                <w:rFonts w:ascii="宋体" w:hAnsi="宋体" w:cs="宋体"/>
                <w:sz w:val="15"/>
                <w:szCs w:val="15"/>
              </w:rPr>
            </w:pPr>
            <w:r>
              <w:rPr>
                <w:rFonts w:ascii="宋体" w:hAnsi="宋体" w:cs="宋体"/>
                <w:sz w:val="15"/>
                <w:szCs w:val="15"/>
              </w:rPr>
              <w:t>必填</w:t>
            </w:r>
          </w:p>
          <w:p>
            <w:pPr>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返程单价（不含税）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rPr>
                <w:rFonts w:eastAsia="PingFang SC" w:cs="Arial"/>
                <w:sz w:val="15"/>
                <w:szCs w:val="15"/>
              </w:rPr>
            </w:pPr>
            <w:r>
              <w:rPr>
                <w:rFonts w:ascii="宋体" w:hAnsi="宋体" w:cs="宋体"/>
                <w:sz w:val="15"/>
                <w:szCs w:val="15"/>
              </w:rPr>
              <w:t>N</w:t>
            </w:r>
          </w:p>
        </w:tc>
        <w:tc>
          <w:tcPr>
            <w:tcW w:w="979" w:type="dxa"/>
            <w:shd w:val="clear" w:color="auto" w:fill="auto"/>
            <w:vAlign w:val="center"/>
          </w:tcPr>
          <w:p>
            <w:pPr>
              <w:rPr>
                <w:rFonts w:eastAsia="PingFang SC" w:cs="Arial"/>
                <w:sz w:val="15"/>
                <w:szCs w:val="15"/>
              </w:rPr>
            </w:pPr>
            <w:r>
              <w:rPr>
                <w:rFonts w:ascii="宋体" w:hAnsi="宋体" w:cs="宋体"/>
                <w:sz w:val="15"/>
                <w:szCs w:val="15"/>
              </w:rPr>
              <w:t>Y</w:t>
            </w:r>
          </w:p>
        </w:tc>
        <w:tc>
          <w:tcPr>
            <w:tcW w:w="3284" w:type="dxa"/>
            <w:shd w:val="clear" w:color="auto" w:fill="auto"/>
            <w:vAlign w:val="center"/>
          </w:tcPr>
          <w:p>
            <w:pPr>
              <w:rPr>
                <w:rFonts w:ascii="宋体" w:hAnsi="宋体" w:cs="宋体"/>
                <w:sz w:val="15"/>
                <w:szCs w:val="15"/>
              </w:rPr>
            </w:pPr>
            <w:r>
              <w:rPr>
                <w:rFonts w:ascii="宋体" w:hAnsi="宋体" w:cs="宋体"/>
                <w:sz w:val="15"/>
                <w:szCs w:val="15"/>
              </w:rPr>
              <w:t>必填</w:t>
            </w:r>
          </w:p>
          <w:p>
            <w:pPr>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commentReference w:id="65"/>
            </w: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其他费用说明</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commentReference w:id="66"/>
            </w: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数字域</w:t>
            </w: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N</w:t>
            </w: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N</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页面展示规则：精确到小数点后两位；</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取值规则：计费公式待明确；</w:t>
            </w:r>
            <w:r>
              <w:rPr>
                <w:rFonts w:hint="eastAsia" w:ascii="宋体" w:hAnsi="宋体" w:cs="宋体"/>
                <w:sz w:val="24"/>
                <w:lang w:bidi="ar"/>
              </w:rPr>
              <w:t xml:space="preserve"> </w:t>
            </w:r>
          </w:p>
          <w:p>
            <w:pPr>
              <w:widowControl/>
              <w:jc w:val="left"/>
              <w:rPr>
                <w:rFonts w:eastAsia="PingFang SC" w:cs="Arial"/>
                <w:sz w:val="15"/>
                <w:szCs w:val="15"/>
              </w:rPr>
            </w:pPr>
            <w:r>
              <w:rPr>
                <w:rFonts w:hint="eastAsia" w:ascii="宋体" w:hAnsi="宋体"/>
                <w:sz w:val="15"/>
                <w:szCs w:val="15"/>
                <w:lang w:bidi="ar"/>
              </w:rPr>
              <w:t>业务规则：必填，允许编辑；</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单击弹框</w:t>
            </w: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N</w:t>
            </w: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N</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页面展示规则：6%、9%…</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取值规则：来源于商务系统；</w:t>
            </w:r>
            <w:r>
              <w:rPr>
                <w:rFonts w:hint="eastAsia" w:ascii="宋体" w:hAnsi="宋体" w:cs="宋体"/>
                <w:sz w:val="24"/>
                <w:lang w:bidi="ar"/>
              </w:rPr>
              <w:t xml:space="preserve"> </w:t>
            </w:r>
          </w:p>
          <w:p>
            <w:pPr>
              <w:widowControl/>
              <w:jc w:val="left"/>
              <w:rPr>
                <w:rFonts w:eastAsia="PingFang SC" w:cs="Arial"/>
                <w:sz w:val="15"/>
                <w:szCs w:val="15"/>
              </w:rPr>
            </w:pPr>
            <w:r>
              <w:rPr>
                <w:rFonts w:hint="eastAsia" w:ascii="宋体" w:hAnsi="宋体"/>
                <w:sz w:val="15"/>
                <w:szCs w:val="15"/>
                <w:lang w:bidi="ar"/>
              </w:rPr>
              <w:t>业务规则：必填且允许修改；</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数字域</w:t>
            </w: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N</w:t>
            </w: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N</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eastAsia="PingFang SC" w:cs="Arial"/>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2"/>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文本域</w:t>
            </w: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Y</w:t>
            </w: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Y</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 xml:space="preserve">页面展示规则：纯文本； </w:t>
            </w:r>
          </w:p>
          <w:p>
            <w:pPr>
              <w:widowControl/>
              <w:jc w:val="left"/>
              <w:rPr>
                <w:rFonts w:ascii="宋体" w:hAnsi="宋体" w:cs="宋体"/>
                <w:sz w:val="15"/>
                <w:szCs w:val="15"/>
              </w:rPr>
            </w:pPr>
            <w:r>
              <w:rPr>
                <w:rFonts w:hint="eastAsia" w:ascii="宋体" w:hAnsi="宋体"/>
                <w:sz w:val="15"/>
                <w:szCs w:val="15"/>
                <w:lang w:bidi="ar"/>
              </w:rPr>
              <w:t xml:space="preserve">取值规则：需确认备注的数据来源； </w:t>
            </w:r>
          </w:p>
          <w:p>
            <w:pPr>
              <w:widowControl/>
              <w:jc w:val="left"/>
              <w:rPr>
                <w:rFonts w:eastAsia="PingFang SC" w:cs="Arial"/>
                <w:sz w:val="15"/>
                <w:szCs w:val="15"/>
              </w:rPr>
            </w:pPr>
            <w:r>
              <w:rPr>
                <w:rFonts w:hint="eastAsia" w:ascii="宋体" w:hAnsi="宋体"/>
                <w:sz w:val="15"/>
                <w:szCs w:val="15"/>
                <w:lang w:bidi="ar"/>
              </w:rPr>
              <w:t xml:space="preserve">业务规则：非必填； </w:t>
            </w:r>
          </w:p>
        </w:tc>
      </w:tr>
    </w:tbl>
    <w:p>
      <w:pPr>
        <w:rPr>
          <w:szCs w:val="21"/>
        </w:rPr>
      </w:pPr>
      <w:r>
        <w:rPr>
          <w:szCs w:val="21"/>
          <w:lang w:bidi="ar"/>
        </w:rPr>
        <w:t xml:space="preserve"> </w:t>
      </w:r>
    </w:p>
    <w:p>
      <w:pPr>
        <w:rPr>
          <w:szCs w:val="21"/>
        </w:rPr>
      </w:pPr>
      <w:r>
        <w:rPr>
          <w:rFonts w:hint="eastAsia" w:ascii="宋体" w:hAnsi="宋体" w:cs="宋体"/>
          <w:szCs w:val="21"/>
          <w:lang w:bidi="ar"/>
        </w:rPr>
        <w:t>业务规则如下：</w:t>
      </w:r>
    </w:p>
    <w:p>
      <w:pPr>
        <w:pStyle w:val="29"/>
        <w:widowControl w:val="0"/>
        <w:numPr>
          <w:ilvl w:val="0"/>
          <w:numId w:val="4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4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rPr>
          <w:szCs w:val="21"/>
        </w:rPr>
      </w:pPr>
      <w:r>
        <w:rPr>
          <w:szCs w:val="21"/>
          <w:lang w:bidi="ar"/>
        </w:rPr>
        <w:t>…</w:t>
      </w:r>
    </w:p>
    <w:p>
      <w:pPr>
        <w:rPr>
          <w:szCs w:val="21"/>
        </w:rPr>
      </w:pPr>
      <w:r>
        <w:rPr>
          <w:szCs w:val="21"/>
          <w:lang w:bidi="ar"/>
        </w:rPr>
        <w:t xml:space="preserve"> </w:t>
      </w:r>
    </w:p>
    <w:p>
      <w:pPr>
        <w:rPr>
          <w:rFonts w:ascii="宋体" w:hAnsi="宋体" w:cs="宋体"/>
          <w:szCs w:val="21"/>
          <w:lang w:bidi="ar"/>
        </w:rPr>
      </w:pPr>
      <w:r>
        <w:rPr>
          <w:rFonts w:ascii="宋体" w:hAnsi="宋体" w:cs="宋体"/>
          <w:szCs w:val="21"/>
          <w:lang w:bidi="ar"/>
        </w:rPr>
        <w:t>入厂物流-运单-路桥油料</w:t>
      </w:r>
    </w:p>
    <w:p>
      <w:pPr>
        <w:rPr>
          <w:szCs w:val="21"/>
        </w:rPr>
      </w:pPr>
      <w:r>
        <w:rPr>
          <w:rFonts w:hint="eastAsia" w:ascii="宋体" w:hAnsi="宋体" w:cs="宋体"/>
          <w:szCs w:val="21"/>
          <w:lang w:bidi="ar"/>
        </w:rPr>
        <w:t>字段描述如下：</w:t>
      </w:r>
    </w:p>
    <w:p>
      <w:pPr>
        <w:rPr>
          <w:szCs w:val="21"/>
        </w:rPr>
      </w:pPr>
      <w:r>
        <w:rPr>
          <w:szCs w:val="21"/>
          <w:lang w:bidi="ar"/>
        </w:rPr>
        <w:t xml:space="preserve"> </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commentRangeStart w:id="67"/>
            <w:commentRangeStart w:id="68"/>
            <w:r>
              <w:commentReference w:id="67"/>
            </w:r>
            <w:commentRangeEnd w:id="67"/>
            <w:commentRangeEnd w:id="68"/>
            <w:r>
              <w:commentReference w:id="68"/>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69"/>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产品小类</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报账部门</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收支项目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费用维度</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jc w:val="left"/>
              <w:rPr>
                <w:rFonts w:eastAsia="PingFang SC" w:cs="Arial"/>
                <w:sz w:val="15"/>
                <w:szCs w:val="15"/>
              </w:rPr>
            </w:pPr>
            <w:r>
              <w:rPr>
                <w:rFonts w:ascii="Calibri" w:hAnsi="Calibri"/>
                <w:sz w:val="15"/>
                <w:szCs w:val="15"/>
              </w:rPr>
              <w:t>只读域</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rPr>
                <w:rFonts w:ascii="Calibri" w:hAnsi="Calibri"/>
                <w:sz w:val="15"/>
                <w:szCs w:val="15"/>
              </w:rPr>
            </w:pPr>
            <w:r>
              <w:rPr>
                <w:rFonts w:ascii="Calibri" w:hAnsi="Calibri"/>
                <w:sz w:val="15"/>
                <w:szCs w:val="15"/>
              </w:rPr>
              <w:t>必填</w:t>
            </w:r>
          </w:p>
          <w:p>
            <w:pPr>
              <w:rPr>
                <w:rFonts w:eastAsia="PingFang SC" w:cs="Arial"/>
                <w:sz w:val="15"/>
                <w:szCs w:val="15"/>
              </w:rPr>
            </w:pPr>
            <w:r>
              <w:rPr>
                <w:rFonts w:ascii="Calibri" w:hAnsi="Calibri"/>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车型名称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车辆属性</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一级区域名称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二级区域名称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三级区域名称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运单路线</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运单发运时间</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定额里程</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能源单价</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ascii="宋体" w:hAnsi="宋体" w:cs="宋体"/>
                <w:sz w:val="15"/>
                <w:szCs w:val="15"/>
              </w:rPr>
            </w:pPr>
            <w:r>
              <w:rPr>
                <w:rFonts w:hint="eastAsia"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百公里能耗</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加油升数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commentRangeStart w:id="70"/>
            <w:r>
              <w:rPr>
                <w:rFonts w:ascii="宋体" w:hAnsi="宋体" w:cs="宋体"/>
                <w:sz w:val="15"/>
                <w:szCs w:val="15"/>
              </w:rPr>
              <w:t>运输</w:t>
            </w:r>
            <w:commentRangeEnd w:id="70"/>
            <w:r>
              <w:commentReference w:id="70"/>
            </w:r>
            <w:r>
              <w:rPr>
                <w:sz w:val="15"/>
                <w:szCs w:val="15"/>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油料支付比例</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commentRangeStart w:id="71"/>
            <w:r>
              <w:rPr>
                <w:rFonts w:ascii="宋体" w:hAnsi="宋体" w:cs="宋体"/>
                <w:sz w:val="15"/>
                <w:szCs w:val="15"/>
              </w:rPr>
              <w:t>必填</w:t>
            </w:r>
          </w:p>
          <w:commentRangeEnd w:id="71"/>
          <w:p>
            <w:pPr>
              <w:spacing w:line="360" w:lineRule="auto"/>
              <w:jc w:val="left"/>
              <w:rPr>
                <w:rFonts w:ascii="宋体" w:hAnsi="宋体" w:cs="宋体"/>
                <w:sz w:val="15"/>
                <w:szCs w:val="15"/>
              </w:rPr>
            </w:pPr>
            <w:r>
              <w:commentReference w:id="71"/>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路桥费</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油料费</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其他费用（不含税）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其他费用说明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不含税结算总金额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页面展示规则：精确到小数点后两位；</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取值规则：计费公式待明确；</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业务规则：必填，允许编辑；</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税率</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单击弹框</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页面展示规则：6%、9%…</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取值规则：来源于</w:t>
            </w:r>
            <w:r>
              <w:rPr>
                <w:rFonts w:ascii="宋体" w:hAnsi="宋体"/>
                <w:sz w:val="15"/>
                <w:szCs w:val="15"/>
                <w:lang w:bidi="ar"/>
              </w:rPr>
              <w:t>采购系统</w:t>
            </w:r>
            <w:r>
              <w:rPr>
                <w:rFonts w:hint="eastAsia" w:ascii="宋体" w:hAnsi="宋体"/>
                <w:sz w:val="15"/>
                <w:szCs w:val="15"/>
                <w:lang w:bidi="ar"/>
              </w:rPr>
              <w:t>；</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业务规则：必填且允许修改；</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3"/>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备注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文本域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 xml:space="preserve">页面展示规则：纯文本； </w:t>
            </w:r>
          </w:p>
          <w:p>
            <w:pPr>
              <w:widowControl/>
              <w:jc w:val="left"/>
              <w:rPr>
                <w:rFonts w:ascii="宋体" w:hAnsi="宋体" w:cs="宋体"/>
                <w:sz w:val="15"/>
                <w:szCs w:val="15"/>
              </w:rPr>
            </w:pPr>
            <w:r>
              <w:rPr>
                <w:rFonts w:hint="eastAsia" w:ascii="宋体" w:hAnsi="宋体"/>
                <w:sz w:val="15"/>
                <w:szCs w:val="15"/>
                <w:lang w:bidi="ar"/>
              </w:rPr>
              <w:t xml:space="preserve">取值规则：需确认备注的数据来源； </w:t>
            </w:r>
          </w:p>
          <w:p>
            <w:pPr>
              <w:widowControl/>
              <w:jc w:val="left"/>
              <w:rPr>
                <w:rFonts w:ascii="宋体" w:hAnsi="宋体" w:cs="宋体"/>
                <w:sz w:val="15"/>
                <w:szCs w:val="15"/>
              </w:rPr>
            </w:pPr>
            <w:r>
              <w:rPr>
                <w:rFonts w:hint="eastAsia" w:ascii="宋体" w:hAnsi="宋体"/>
                <w:sz w:val="15"/>
                <w:szCs w:val="15"/>
                <w:lang w:bidi="ar"/>
              </w:rPr>
              <w:t>业务规则：非必填；</w:t>
            </w:r>
            <w:r>
              <w:rPr>
                <w:rFonts w:hint="eastAsia" w:ascii="宋体" w:hAnsi="宋体" w:cs="宋体"/>
                <w:sz w:val="24"/>
                <w:lang w:bidi="ar"/>
              </w:rPr>
              <w:t xml:space="preserve"> </w:t>
            </w:r>
          </w:p>
        </w:tc>
      </w:tr>
    </w:tbl>
    <w:p>
      <w:pPr>
        <w:rPr>
          <w:szCs w:val="21"/>
        </w:rPr>
      </w:pPr>
      <w:r>
        <w:rPr>
          <w:szCs w:val="21"/>
          <w:lang w:bidi="ar"/>
        </w:rPr>
        <w:t xml:space="preserve"> </w:t>
      </w:r>
    </w:p>
    <w:p>
      <w:pPr>
        <w:rPr>
          <w:szCs w:val="21"/>
        </w:rPr>
      </w:pPr>
      <w:r>
        <w:rPr>
          <w:rFonts w:hint="eastAsia" w:ascii="宋体" w:hAnsi="宋体" w:cs="宋体"/>
          <w:szCs w:val="21"/>
          <w:lang w:bidi="ar"/>
        </w:rPr>
        <w:t>业务规则如下：</w:t>
      </w:r>
    </w:p>
    <w:p>
      <w:pPr>
        <w:pStyle w:val="29"/>
        <w:widowControl w:val="0"/>
        <w:numPr>
          <w:ilvl w:val="0"/>
          <w:numId w:val="4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pStyle w:val="29"/>
        <w:widowControl w:val="0"/>
        <w:numPr>
          <w:ilvl w:val="0"/>
          <w:numId w:val="48"/>
        </w:numPr>
        <w:spacing w:before="0" w:beforeAutospacing="0" w:after="0" w:afterAutospacing="0"/>
        <w:jc w:val="both"/>
        <w:rPr>
          <w:rFonts w:ascii="Times New Roman" w:hAnsi="Times New Roman" w:cs="Times New Roman"/>
          <w:kern w:val="2"/>
          <w:sz w:val="21"/>
          <w:szCs w:val="21"/>
        </w:rPr>
      </w:pPr>
      <w:r>
        <w:rPr>
          <w:rFonts w:ascii="Times New Roman" w:hAnsi="Times New Roman" w:cs="Times New Roman"/>
          <w:kern w:val="2"/>
          <w:sz w:val="21"/>
          <w:szCs w:val="21"/>
          <w:lang w:bidi="ar"/>
        </w:rPr>
        <w:t>…</w:t>
      </w:r>
    </w:p>
    <w:p>
      <w:pPr>
        <w:rPr>
          <w:szCs w:val="21"/>
        </w:rPr>
      </w:pPr>
      <w:r>
        <w:rPr>
          <w:szCs w:val="21"/>
          <w:lang w:bidi="ar"/>
        </w:rPr>
        <w:t>…</w:t>
      </w:r>
    </w:p>
    <w:p/>
    <w:p>
      <w:pPr>
        <w:rPr>
          <w:rFonts w:ascii="宋体" w:hAnsi="宋体" w:cs="宋体"/>
          <w:szCs w:val="21"/>
          <w:lang w:bidi="ar"/>
        </w:rPr>
      </w:pPr>
      <w:r>
        <w:rPr>
          <w:rFonts w:ascii="宋体" w:hAnsi="宋体" w:cs="宋体"/>
          <w:szCs w:val="21"/>
          <w:lang w:bidi="ar"/>
        </w:rPr>
        <w:t>备件物流-按方、重量</w:t>
      </w:r>
    </w:p>
    <w:p>
      <w:pPr>
        <w:rPr>
          <w:szCs w:val="21"/>
        </w:rPr>
      </w:pPr>
      <w:r>
        <w:rPr>
          <w:rFonts w:hint="eastAsia" w:ascii="宋体" w:hAnsi="宋体" w:cs="宋体"/>
          <w:szCs w:val="21"/>
          <w:lang w:bidi="ar"/>
        </w:rPr>
        <w:t>字段描述如下：</w:t>
      </w:r>
    </w:p>
    <w:p>
      <w:pPr>
        <w:rPr>
          <w:szCs w:val="21"/>
        </w:rPr>
      </w:pPr>
      <w:r>
        <w:rPr>
          <w:szCs w:val="21"/>
          <w:lang w:bidi="ar"/>
        </w:rPr>
        <w:t xml:space="preserve"> </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commentRangeStart w:id="72"/>
            <w:commentRangeStart w:id="73"/>
            <w:r>
              <w:commentReference w:id="72"/>
            </w:r>
            <w:commentRangeEnd w:id="72"/>
            <w:commentRangeEnd w:id="73"/>
            <w:r>
              <w:commentReference w:id="73"/>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74"/>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产品小类</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报账部门</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收支项目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费用维度</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jc w:val="left"/>
              <w:rPr>
                <w:rFonts w:eastAsia="PingFang SC" w:cs="Arial"/>
                <w:sz w:val="15"/>
                <w:szCs w:val="15"/>
              </w:rPr>
            </w:pPr>
            <w:r>
              <w:rPr>
                <w:rFonts w:ascii="Calibri" w:hAnsi="Calibri"/>
                <w:sz w:val="15"/>
                <w:szCs w:val="15"/>
              </w:rPr>
              <w:t>只读域</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rPr>
                <w:rFonts w:ascii="Calibri" w:hAnsi="Calibri"/>
                <w:sz w:val="15"/>
                <w:szCs w:val="15"/>
              </w:rPr>
            </w:pPr>
            <w:r>
              <w:rPr>
                <w:rFonts w:ascii="Calibri" w:hAnsi="Calibri"/>
                <w:sz w:val="15"/>
                <w:szCs w:val="15"/>
              </w:rPr>
              <w:t>必填</w:t>
            </w:r>
          </w:p>
          <w:p>
            <w:pPr>
              <w:rPr>
                <w:rFonts w:eastAsia="PingFang SC" w:cs="Arial"/>
                <w:sz w:val="15"/>
                <w:szCs w:val="15"/>
              </w:rPr>
            </w:pPr>
            <w:r>
              <w:rPr>
                <w:rFonts w:ascii="Calibri" w:hAnsi="Calibri"/>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始发地仓库</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始发地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车型</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司机姓名</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作业日期</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作业任务单号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commentRangeStart w:id="75"/>
            <w:r>
              <w:rPr>
                <w:rFonts w:hint="eastAsia" w:ascii="宋体" w:hAnsi="宋体" w:cs="宋体"/>
                <w:sz w:val="15"/>
                <w:szCs w:val="15"/>
              </w:rPr>
              <w:t>必填</w:t>
            </w:r>
            <w:commentRangeEnd w:id="75"/>
            <w:r>
              <w:commentReference w:id="75"/>
            </w:r>
          </w:p>
          <w:p>
            <w:pPr>
              <w:spacing w:line="360" w:lineRule="auto"/>
              <w:jc w:val="left"/>
              <w:rPr>
                <w:rFonts w:ascii="宋体" w:hAnsi="宋体" w:cs="宋体"/>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配送事由</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运输体积</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运输重量</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目的地城市</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不含税单价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取值规则：来源于商务系统</w:t>
            </w:r>
          </w:p>
          <w:p>
            <w:pPr>
              <w:rPr>
                <w:rFonts w:ascii="宋体" w:hAnsi="宋体" w:cs="宋体"/>
                <w:sz w:val="15"/>
                <w:szCs w:val="15"/>
              </w:rPr>
            </w:pPr>
            <w:r>
              <w:rPr>
                <w:rFonts w:hint="eastAsia" w:ascii="宋体" w:hAnsi="宋体" w:cs="宋体"/>
                <w:sz w:val="15"/>
                <w:szCs w:val="15"/>
                <w:lang w:bidi="ar"/>
              </w:rPr>
              <w:t>业务规则：必填；</w:t>
            </w:r>
            <w:r>
              <w:rPr>
                <w:rFonts w:ascii="宋体" w:hAnsi="宋体" w:cs="宋体"/>
                <w:sz w:val="15"/>
                <w:szCs w:val="15"/>
                <w:lang w:bidi="ar"/>
              </w:rPr>
              <w:t>为合同规定的未税单价；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燃油返还比</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w:t>
            </w:r>
            <w:commentRangeStart w:id="76"/>
            <w:r>
              <w:rPr>
                <w:rFonts w:ascii="宋体" w:hAnsi="宋体" w:cs="宋体"/>
                <w:sz w:val="15"/>
                <w:szCs w:val="15"/>
              </w:rPr>
              <w:t>必填</w:t>
            </w:r>
            <w:commentRangeEnd w:id="76"/>
            <w:r>
              <w:commentReference w:id="76"/>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费用合计（不含税）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取值规则：业财根据计费公式计算；</w:t>
            </w:r>
          </w:p>
          <w:p>
            <w:pPr>
              <w:rPr>
                <w:rFonts w:ascii="宋体" w:hAnsi="宋体" w:cs="宋体"/>
                <w:sz w:val="15"/>
                <w:szCs w:val="15"/>
              </w:rPr>
            </w:pPr>
            <w:r>
              <w:rPr>
                <w:rFonts w:hint="eastAsia" w:ascii="宋体" w:hAnsi="宋体" w:cs="宋体"/>
                <w:sz w:val="15"/>
                <w:szCs w:val="15"/>
                <w:lang w:bidi="ar"/>
              </w:rPr>
              <w:t>业务规则：必填</w:t>
            </w:r>
            <w:r>
              <w:rPr>
                <w:rFonts w:ascii="宋体" w:hAnsi="宋体" w:cs="宋体"/>
                <w:sz w:val="15"/>
                <w:szCs w:val="15"/>
                <w:lang w:bidi="ar"/>
              </w:rPr>
              <w:t>，允许编辑</w:t>
            </w:r>
            <w:r>
              <w:rPr>
                <w:rFonts w:hint="eastAsia" w:ascii="宋体" w:hAnsi="宋体" w:cs="宋体"/>
                <w:sz w:val="15"/>
                <w:szCs w:val="15"/>
                <w:lang w:bidi="ar"/>
              </w:rPr>
              <w:t>；</w:t>
            </w:r>
            <w:r>
              <w:rPr>
                <w:rFonts w:ascii="宋体" w:hAnsi="宋体" w:cs="宋体"/>
                <w:sz w:val="15"/>
                <w:szCs w:val="15"/>
                <w:highlight w:val="yellow"/>
                <w:lang w:bidi="ar"/>
              </w:rPr>
              <w:t>计费公式待确认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考核与奖励（不含税）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页面展示规则：精确到小数点后两位；可为正数、负数；</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业务规则：非必填；加则填正数，减则填负数；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燃油补贴返还金额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w:t>
            </w:r>
            <w:r>
              <w:rPr>
                <w:rFonts w:ascii="宋体" w:hAnsi="宋体" w:cs="宋体"/>
                <w:sz w:val="15"/>
                <w:szCs w:val="15"/>
                <w:lang w:bidi="ar"/>
              </w:rPr>
              <w:t>业财根据计费公式计算</w:t>
            </w:r>
          </w:p>
          <w:p>
            <w:pPr>
              <w:spacing w:line="360" w:lineRule="auto"/>
              <w:jc w:val="left"/>
              <w:rPr>
                <w:rFonts w:ascii="宋体" w:hAnsi="宋体" w:cs="宋体"/>
                <w:sz w:val="15"/>
                <w:szCs w:val="15"/>
              </w:rPr>
            </w:pPr>
            <w:r>
              <w:rPr>
                <w:rFonts w:hint="eastAsia" w:ascii="宋体" w:hAnsi="宋体" w:cs="宋体"/>
                <w:sz w:val="15"/>
                <w:szCs w:val="15"/>
                <w:lang w:bidi="ar"/>
              </w:rPr>
              <w:t>业务规则：必填；</w:t>
            </w:r>
            <w:r>
              <w:rPr>
                <w:rFonts w:ascii="宋体" w:hAnsi="宋体" w:cs="宋体"/>
                <w:sz w:val="15"/>
                <w:szCs w:val="15"/>
                <w:highlight w:val="yellow"/>
                <w:lang w:bidi="ar"/>
              </w:rPr>
              <w:t>计费公式待确认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highlight w:val="yellow"/>
              </w:rPr>
            </w:pPr>
            <w:r>
              <w:rPr>
                <w:rFonts w:hint="eastAsia" w:ascii="宋体" w:hAnsi="宋体" w:cs="宋体"/>
                <w:sz w:val="15"/>
                <w:szCs w:val="15"/>
                <w:lang w:bidi="ar"/>
              </w:rPr>
              <w:t>取值规则：</w:t>
            </w:r>
            <w:r>
              <w:rPr>
                <w:rFonts w:hint="eastAsia" w:ascii="宋体" w:hAnsi="宋体" w:cs="宋体"/>
                <w:sz w:val="15"/>
                <w:szCs w:val="15"/>
                <w:highlight w:val="yellow"/>
                <w:lang w:bidi="ar"/>
              </w:rPr>
              <w:t>数据来源待确认</w:t>
            </w:r>
          </w:p>
          <w:p>
            <w:pPr>
              <w:rPr>
                <w:rFonts w:ascii="宋体" w:hAnsi="宋体" w:cs="宋体"/>
                <w:sz w:val="15"/>
                <w:szCs w:val="15"/>
              </w:rPr>
            </w:pPr>
            <w:r>
              <w:rPr>
                <w:rFonts w:hint="eastAsia" w:ascii="宋体" w:hAnsi="宋体" w:cs="宋体"/>
                <w:sz w:val="15"/>
                <w:szCs w:val="15"/>
                <w:lang w:bidi="ar"/>
              </w:rPr>
              <w:t>业务规则：非必填；</w:t>
            </w:r>
            <w:r>
              <w:rPr>
                <w:rFonts w:hint="eastAsia" w:ascii="宋体" w:hAnsi="宋体" w:cs="宋体"/>
                <w:sz w:val="15"/>
                <w:szCs w:val="15"/>
                <w:highlight w:val="yellow"/>
                <w:lang w:bidi="ar"/>
              </w:rPr>
              <w:t>需确认具体是什么费用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其他费用说明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lang w:bidi="ar"/>
              </w:rPr>
              <w:t>页面展示规则：纯文本；</w:t>
            </w:r>
          </w:p>
          <w:p>
            <w:pPr>
              <w:spacing w:line="360" w:lineRule="auto"/>
              <w:jc w:val="left"/>
              <w:rPr>
                <w:rFonts w:ascii="宋体" w:hAnsi="宋体" w:cs="宋体"/>
                <w:sz w:val="15"/>
                <w:szCs w:val="15"/>
                <w:highlight w:val="yellow"/>
              </w:rPr>
            </w:pPr>
            <w:r>
              <w:rPr>
                <w:rFonts w:hint="eastAsia" w:ascii="宋体" w:hAnsi="宋体" w:cs="宋体"/>
                <w:sz w:val="15"/>
                <w:szCs w:val="15"/>
                <w:lang w:bidi="ar"/>
              </w:rPr>
              <w:t>取值规则：</w:t>
            </w:r>
            <w:r>
              <w:rPr>
                <w:rFonts w:hint="eastAsia" w:ascii="宋体" w:hAnsi="宋体" w:cs="宋体"/>
                <w:sz w:val="15"/>
                <w:szCs w:val="15"/>
                <w:highlight w:val="yellow"/>
                <w:lang w:bidi="ar"/>
              </w:rPr>
              <w:t>数据来源待确认；</w:t>
            </w:r>
          </w:p>
          <w:p>
            <w:pPr>
              <w:rPr>
                <w:rFonts w:ascii="宋体" w:hAnsi="宋体" w:cs="宋体"/>
                <w:sz w:val="15"/>
                <w:szCs w:val="15"/>
              </w:rPr>
            </w:pPr>
            <w:r>
              <w:rPr>
                <w:rFonts w:hint="eastAsia" w:ascii="宋体" w:hAnsi="宋体" w:cs="宋体"/>
                <w:sz w:val="15"/>
                <w:szCs w:val="15"/>
                <w:lang w:bidi="ar"/>
              </w:rPr>
              <w:t>业务规则：非必填</w:t>
            </w:r>
            <w:r>
              <w:rPr>
                <w:rFonts w:hint="eastAsia" w:ascii="宋体" w:hAnsi="宋体" w:cs="宋体"/>
                <w:szCs w:val="21"/>
                <w:lang w:bidi="ar"/>
              </w:rPr>
              <w:t>；</w:t>
            </w:r>
            <w:r>
              <w:rPr>
                <w:rFonts w:hint="eastAsia" w:ascii="宋体" w:hAnsi="宋体" w:cs="宋体"/>
                <w:sz w:val="15"/>
                <w:szCs w:val="15"/>
                <w:lang w:bidi="ar"/>
              </w:rPr>
              <w:t>如存在其他费用，可在其他费用说明中添加备注说明；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数字域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页面展示规则：精确到小数点后两位；</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取值规则：计费公式待明确；</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业务规则：必填，允许编辑；</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单击弹框</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页面展示规则：6%、9%…</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取值规则：来源于采购系统；</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业务规则：必填且允许修改；</w:t>
            </w:r>
            <w:r>
              <w:rPr>
                <w:rFonts w:hint="eastAsia" w:ascii="宋体" w:hAnsi="宋体" w:cs="宋体"/>
                <w:sz w:val="24"/>
                <w:lang w:bidi="ar"/>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4"/>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文本域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widowControl/>
              <w:jc w:val="left"/>
              <w:rPr>
                <w:rFonts w:ascii="宋体" w:hAnsi="宋体" w:cs="宋体"/>
                <w:sz w:val="15"/>
                <w:szCs w:val="15"/>
              </w:rPr>
            </w:pPr>
            <w:r>
              <w:rPr>
                <w:rFonts w:hint="eastAsia" w:ascii="宋体" w:hAnsi="宋体"/>
                <w:sz w:val="15"/>
                <w:szCs w:val="15"/>
                <w:lang w:bidi="ar"/>
              </w:rPr>
              <w:t xml:space="preserve">页面展示规则：纯文本； </w:t>
            </w:r>
          </w:p>
          <w:p>
            <w:pPr>
              <w:widowControl/>
              <w:jc w:val="left"/>
              <w:rPr>
                <w:rFonts w:ascii="宋体" w:hAnsi="宋体" w:cs="宋体"/>
                <w:sz w:val="15"/>
                <w:szCs w:val="15"/>
              </w:rPr>
            </w:pPr>
            <w:r>
              <w:rPr>
                <w:rFonts w:hint="eastAsia" w:ascii="宋体" w:hAnsi="宋体"/>
                <w:sz w:val="15"/>
                <w:szCs w:val="15"/>
                <w:lang w:bidi="ar"/>
              </w:rPr>
              <w:t xml:space="preserve">取值规则：需确认备注的数据来源； </w:t>
            </w:r>
          </w:p>
          <w:p>
            <w:pPr>
              <w:widowControl/>
              <w:jc w:val="left"/>
              <w:rPr>
                <w:rFonts w:ascii="宋体" w:hAnsi="宋体" w:cs="宋体"/>
                <w:sz w:val="15"/>
                <w:szCs w:val="15"/>
              </w:rPr>
            </w:pPr>
            <w:r>
              <w:rPr>
                <w:rFonts w:hint="eastAsia" w:ascii="宋体" w:hAnsi="宋体"/>
                <w:sz w:val="15"/>
                <w:szCs w:val="15"/>
                <w:lang w:bidi="ar"/>
              </w:rPr>
              <w:t xml:space="preserve">业务规则：非必填； </w:t>
            </w:r>
          </w:p>
        </w:tc>
      </w:tr>
    </w:tbl>
    <w:p>
      <w:pPr>
        <w:rPr>
          <w:szCs w:val="21"/>
        </w:rPr>
      </w:pPr>
      <w:r>
        <w:rPr>
          <w:szCs w:val="21"/>
          <w:lang w:bidi="ar"/>
        </w:rPr>
        <w:t xml:space="preserve"> </w:t>
      </w:r>
    </w:p>
    <w:p>
      <w:pPr>
        <w:rPr>
          <w:szCs w:val="21"/>
        </w:rPr>
      </w:pPr>
      <w:r>
        <w:rPr>
          <w:rFonts w:hint="eastAsia" w:ascii="宋体" w:hAnsi="宋体" w:cs="宋体"/>
          <w:szCs w:val="21"/>
          <w:lang w:bidi="ar"/>
        </w:rPr>
        <w:t>业务规则如下：</w:t>
      </w:r>
    </w:p>
    <w:p>
      <w:r>
        <w:t>…</w:t>
      </w:r>
    </w:p>
    <w:p/>
    <w:p/>
    <w:p>
      <w:pPr>
        <w:pStyle w:val="4"/>
        <w:numPr>
          <w:ilvl w:val="2"/>
          <w:numId w:val="19"/>
        </w:numPr>
        <w:rPr>
          <w:lang w:eastAsia="zh-CN"/>
        </w:rPr>
      </w:pPr>
      <w:bookmarkStart w:id="116" w:name="_Toc112954624"/>
      <w:bookmarkStart w:id="117" w:name="_Toc335981535"/>
      <w:bookmarkStart w:id="118" w:name="_Toc112158370"/>
      <w:r>
        <w:rPr>
          <w:rFonts w:hint="eastAsia"/>
          <w:lang w:eastAsia="zh-CN"/>
        </w:rPr>
        <w:t>应付结算单-按重</w:t>
      </w:r>
      <w:bookmarkEnd w:id="116"/>
      <w:bookmarkEnd w:id="117"/>
      <w:bookmarkEnd w:id="118"/>
    </w:p>
    <w:p>
      <w:pPr>
        <w:pStyle w:val="5"/>
        <w:numPr>
          <w:ilvl w:val="3"/>
          <w:numId w:val="19"/>
        </w:numPr>
        <w:rPr>
          <w:lang w:eastAsia="zh-Hans"/>
        </w:rPr>
      </w:pPr>
      <w:bookmarkStart w:id="119" w:name="_Toc176330002"/>
      <w:r>
        <w:rPr>
          <w:rFonts w:hint="eastAsia"/>
        </w:rPr>
        <w:t>功能描述</w:t>
      </w:r>
      <w:bookmarkEnd w:id="119"/>
    </w:p>
    <w:p/>
    <w:p>
      <w:pPr>
        <w:rPr>
          <w:rFonts w:ascii="Calibri" w:hAnsi="Calibri"/>
          <w:szCs w:val="21"/>
        </w:rPr>
      </w:pPr>
      <w:r>
        <w:rPr>
          <w:rFonts w:hint="eastAsia" w:ascii="宋体" w:hAnsi="宋体" w:cs="宋体"/>
          <w:szCs w:val="21"/>
          <w:lang w:bidi="ar"/>
        </w:rPr>
        <w:t>该结算单涉及五个结算单模板，其中入厂物流有</w:t>
      </w:r>
      <w:r>
        <w:rPr>
          <w:rFonts w:ascii="Calibri" w:hAnsi="Calibri" w:cs="Calibri"/>
          <w:szCs w:val="21"/>
          <w:lang w:bidi="ar"/>
        </w:rPr>
        <w:t>4</w:t>
      </w:r>
      <w:r>
        <w:rPr>
          <w:rFonts w:hint="eastAsia" w:ascii="宋体" w:hAnsi="宋体" w:cs="宋体"/>
          <w:szCs w:val="21"/>
          <w:lang w:bidi="ar"/>
        </w:rPr>
        <w:t>种，备件物流有</w:t>
      </w:r>
      <w:r>
        <w:rPr>
          <w:rFonts w:ascii="Calibri" w:hAnsi="Calibri" w:cs="Calibri"/>
          <w:szCs w:val="21"/>
          <w:lang w:bidi="ar"/>
        </w:rPr>
        <w:t>1</w:t>
      </w:r>
      <w:r>
        <w:rPr>
          <w:rFonts w:hint="eastAsia" w:ascii="宋体" w:hAnsi="宋体" w:cs="宋体"/>
          <w:szCs w:val="21"/>
          <w:lang w:bidi="ar"/>
        </w:rPr>
        <w:t>种，分别是：入厂物流</w:t>
      </w:r>
      <w:r>
        <w:rPr>
          <w:rFonts w:ascii="Calibri" w:hAnsi="Calibri" w:cs="Calibri"/>
          <w:szCs w:val="21"/>
          <w:lang w:bidi="ar"/>
        </w:rPr>
        <w:t>-</w:t>
      </w:r>
      <w:r>
        <w:rPr>
          <w:rFonts w:hint="eastAsia" w:ascii="宋体" w:hAnsi="宋体" w:cs="宋体"/>
          <w:szCs w:val="21"/>
          <w:lang w:bidi="ar"/>
        </w:rPr>
        <w:t>运单维度、入厂物流</w:t>
      </w:r>
      <w:r>
        <w:rPr>
          <w:rFonts w:ascii="Calibri" w:hAnsi="Calibri" w:cs="Calibri"/>
          <w:szCs w:val="21"/>
          <w:lang w:bidi="ar"/>
        </w:rPr>
        <w:t>-</w:t>
      </w:r>
      <w:r>
        <w:rPr>
          <w:rFonts w:hint="eastAsia" w:ascii="宋体" w:hAnsi="宋体" w:cs="宋体"/>
          <w:szCs w:val="21"/>
          <w:lang w:bidi="ar"/>
        </w:rPr>
        <w:t>路由订单、入厂物流</w:t>
      </w:r>
      <w:r>
        <w:rPr>
          <w:rFonts w:ascii="Calibri" w:hAnsi="Calibri" w:cs="Calibri"/>
          <w:szCs w:val="21"/>
          <w:lang w:bidi="ar"/>
        </w:rPr>
        <w:t>-</w:t>
      </w:r>
      <w:r>
        <w:rPr>
          <w:rFonts w:hint="eastAsia" w:ascii="宋体" w:hAnsi="宋体" w:cs="宋体"/>
          <w:szCs w:val="21"/>
          <w:lang w:bidi="ar"/>
        </w:rPr>
        <w:t>按月度收入运量、入厂物流</w:t>
      </w:r>
      <w:r>
        <w:rPr>
          <w:rFonts w:ascii="Calibri" w:hAnsi="Calibri" w:cs="Calibri"/>
          <w:szCs w:val="21"/>
          <w:lang w:bidi="ar"/>
        </w:rPr>
        <w:t>-</w:t>
      </w:r>
      <w:r>
        <w:rPr>
          <w:rFonts w:hint="eastAsia" w:ascii="宋体" w:hAnsi="宋体" w:cs="宋体"/>
          <w:szCs w:val="21"/>
          <w:lang w:bidi="ar"/>
        </w:rPr>
        <w:t>运单</w:t>
      </w:r>
      <w:r>
        <w:rPr>
          <w:rFonts w:ascii="Calibri" w:hAnsi="Calibri" w:cs="Calibri"/>
          <w:szCs w:val="21"/>
          <w:lang w:bidi="ar"/>
        </w:rPr>
        <w:t>-</w:t>
      </w:r>
      <w:r>
        <w:rPr>
          <w:rFonts w:hint="eastAsia" w:ascii="宋体" w:hAnsi="宋体" w:cs="宋体"/>
          <w:szCs w:val="21"/>
          <w:lang w:bidi="ar"/>
        </w:rPr>
        <w:t>路桥油料、备件物流</w:t>
      </w:r>
      <w:r>
        <w:rPr>
          <w:rFonts w:ascii="Calibri" w:hAnsi="Calibri" w:cs="Calibri"/>
          <w:szCs w:val="21"/>
          <w:lang w:bidi="ar"/>
        </w:rPr>
        <w:t>-</w:t>
      </w:r>
      <w:r>
        <w:rPr>
          <w:rFonts w:hint="eastAsia" w:ascii="宋体" w:hAnsi="宋体" w:cs="宋体"/>
          <w:szCs w:val="21"/>
          <w:lang w:bidi="ar"/>
        </w:rPr>
        <w:t>按方、重量。</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120" w:name="_Toc1240135106"/>
      <w:r>
        <w:rPr>
          <w:rFonts w:hint="eastAsia"/>
        </w:rPr>
        <w:t>业务场景</w:t>
      </w:r>
      <w:bookmarkEnd w:id="120"/>
    </w:p>
    <w:p>
      <w:pPr>
        <w:rPr>
          <w:rFonts w:ascii="Calibri" w:hAnsi="Calibri"/>
          <w:szCs w:val="21"/>
        </w:rPr>
      </w:pPr>
      <w:r>
        <w:rPr>
          <w:rFonts w:hint="eastAsia" w:ascii="宋体" w:hAnsi="宋体" w:cs="宋体"/>
          <w:szCs w:val="21"/>
          <w:lang w:bidi="ar"/>
        </w:rPr>
        <w:t>应付结算单</w:t>
      </w:r>
      <w:r>
        <w:rPr>
          <w:rFonts w:ascii="Calibri" w:hAnsi="Calibri" w:cs="Calibri"/>
          <w:szCs w:val="21"/>
          <w:lang w:bidi="ar"/>
        </w:rPr>
        <w:t>-</w:t>
      </w:r>
      <w:r>
        <w:rPr>
          <w:rFonts w:hint="eastAsia" w:ascii="宋体" w:hAnsi="宋体" w:cs="宋体"/>
          <w:szCs w:val="21"/>
          <w:lang w:bidi="ar"/>
        </w:rPr>
        <w:t>按</w:t>
      </w:r>
      <w:r>
        <w:rPr>
          <w:rFonts w:ascii="宋体" w:hAnsi="宋体" w:cs="宋体"/>
          <w:szCs w:val="21"/>
          <w:lang w:bidi="ar"/>
        </w:rPr>
        <w:t>重</w:t>
      </w:r>
      <w:r>
        <w:rPr>
          <w:rFonts w:hint="eastAsia" w:ascii="宋体" w:hAnsi="宋体" w:cs="宋体"/>
          <w:szCs w:val="21"/>
          <w:lang w:bidi="ar"/>
        </w:rPr>
        <w:t>菜单中，可以查询、查看结算方式为按</w:t>
      </w:r>
      <w:r>
        <w:rPr>
          <w:rFonts w:ascii="宋体" w:hAnsi="宋体" w:cs="宋体"/>
          <w:szCs w:val="21"/>
          <w:lang w:bidi="ar"/>
        </w:rPr>
        <w:t>重</w:t>
      </w:r>
      <w:r>
        <w:rPr>
          <w:rFonts w:hint="eastAsia" w:ascii="宋体" w:hAnsi="宋体" w:cs="宋体"/>
          <w:szCs w:val="21"/>
          <w:lang w:bidi="ar"/>
        </w:rPr>
        <w:t>的所有结算单。</w:t>
      </w:r>
    </w:p>
    <w:p>
      <w:pPr>
        <w:pStyle w:val="5"/>
        <w:numPr>
          <w:ilvl w:val="3"/>
          <w:numId w:val="19"/>
        </w:numPr>
      </w:pPr>
      <w:bookmarkStart w:id="121" w:name="_Toc787219960"/>
      <w:r>
        <w:rPr>
          <w:rFonts w:hint="eastAsia"/>
        </w:rPr>
        <w:t>原型图</w:t>
      </w:r>
      <w:bookmarkEnd w:id="121"/>
    </w:p>
    <w:p>
      <w:pPr>
        <w:pStyle w:val="5"/>
        <w:numPr>
          <w:ilvl w:val="3"/>
          <w:numId w:val="19"/>
        </w:numPr>
        <w:rPr>
          <w:lang w:eastAsia="zh-Hans"/>
        </w:rPr>
      </w:pPr>
      <w:bookmarkStart w:id="122" w:name="_Toc1421399438"/>
      <w:r>
        <w:rPr>
          <w:rFonts w:hint="eastAsia"/>
        </w:rPr>
        <w:t>字段描述及业务规则</w:t>
      </w:r>
      <w:bookmarkEnd w:id="122"/>
    </w:p>
    <w:p/>
    <w:p>
      <w:r>
        <w:t>入厂物流-运单维度</w:t>
      </w:r>
    </w:p>
    <w:tbl>
      <w:tblPr>
        <w:tblStyle w:val="31"/>
        <w:tblW w:w="9511" w:type="dxa"/>
        <w:tblInd w:w="135"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540"/>
        <w:gridCol w:w="1281"/>
        <w:gridCol w:w="994"/>
        <w:gridCol w:w="962"/>
        <w:gridCol w:w="844"/>
        <w:gridCol w:w="1583"/>
        <w:gridCol w:w="330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rPr>
                <w:szCs w:val="21"/>
              </w:rPr>
            </w:pPr>
            <w:r>
              <w:rPr>
                <w:rFonts w:hint="eastAsia"/>
              </w:rPr>
              <w:t>字段描述如下：</w:t>
            </w:r>
            <w:r>
              <w:rPr>
                <w:rFonts w:ascii="PingFang SC" w:hAnsi="PingFang SC" w:eastAsia="PingFang SC" w:cs="PingFang SC"/>
                <w:b/>
                <w:kern w:val="0"/>
                <w:sz w:val="15"/>
                <w:szCs w:val="15"/>
                <w:lang w:bidi="ar"/>
              </w:rPr>
              <w:t>序号</w:t>
            </w:r>
          </w:p>
        </w:tc>
        <w:tc>
          <w:tcPr>
            <w:tcW w:w="1281"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字段中文名</w:t>
            </w:r>
          </w:p>
        </w:tc>
        <w:tc>
          <w:tcPr>
            <w:tcW w:w="99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字段英文名</w:t>
            </w:r>
          </w:p>
        </w:tc>
        <w:tc>
          <w:tcPr>
            <w:tcW w:w="962"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字段类型</w:t>
            </w:r>
          </w:p>
        </w:tc>
        <w:tc>
          <w:tcPr>
            <w:tcW w:w="84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是否为空</w:t>
            </w:r>
          </w:p>
        </w:tc>
        <w:tc>
          <w:tcPr>
            <w:tcW w:w="1583"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是否只读</w:t>
            </w:r>
          </w:p>
        </w:tc>
        <w:tc>
          <w:tcPr>
            <w:tcW w:w="330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规则及逻辑</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费用项</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commentRangeStart w:id="77"/>
            <w:commentRangeStart w:id="78"/>
            <w:r>
              <w:commentReference w:id="77"/>
            </w:r>
            <w:commentRangeEnd w:id="77"/>
            <w:commentRangeEnd w:id="78"/>
            <w:r>
              <w:commentReference w:id="78"/>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Calibri" w:hAnsi="Calibri"/>
                <w:szCs w:val="21"/>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业务日期</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79"/>
            </w:r>
            <w:r>
              <w:rPr>
                <w:rFonts w:hint="eastAsia" w:ascii="宋体" w:hAnsi="宋体" w:cs="宋体"/>
                <w:sz w:val="15"/>
                <w:szCs w:val="15"/>
                <w:highlight w:val="yellow"/>
              </w:rPr>
              <w:t>订单创建时间，待确认</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业务月份</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公司名称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widowControl/>
              <w:spacing w:line="240" w:lineRule="atLeast"/>
              <w:jc w:val="left"/>
              <w:rPr>
                <w:szCs w:val="21"/>
              </w:rPr>
            </w:pPr>
            <w:r>
              <w:rPr>
                <w:rFonts w:hint="eastAsia" w:ascii="宋体" w:hAnsi="宋体" w:cs="宋体"/>
                <w:kern w:val="0"/>
                <w:sz w:val="15"/>
                <w:szCs w:val="15"/>
                <w:lang w:bidi="ar"/>
              </w:rPr>
              <w:t>承运商名称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超链接</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客户品牌</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产品小类</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报账部门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收支项目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费用维度</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Calibri" w:hAnsi="Calibri"/>
                <w:szCs w:val="21"/>
              </w:rPr>
            </w:pPr>
            <w:r>
              <w:rPr>
                <w:rFonts w:ascii="宋体" w:hAnsi="宋体" w:cs="宋体"/>
                <w:sz w:val="15"/>
                <w:szCs w:val="15"/>
              </w:rPr>
              <w:t>业务规则：非必填；当前可选项：管理费用、制造费用、销售费用、研发费用、生产成本；</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Calibri" w:hAnsi="Calibri"/>
                <w:szCs w:val="21"/>
              </w:rPr>
            </w:pPr>
            <w:r>
              <w:rPr>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路由订单编号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运输需求编号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结算方式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车牌号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运输系统-运单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核算项目名称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车型名称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司机数量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运单发车时间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时间域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rPr>
            </w:pPr>
            <w:r>
              <w:rPr>
                <w:rFonts w:hint="eastAsia" w:ascii="宋体" w:hAnsi="宋体" w:cs="宋体"/>
                <w:sz w:val="15"/>
                <w:szCs w:val="15"/>
                <w:lang w:bidi="ar"/>
              </w:rPr>
              <w:t>业务规则：必填；为实际运输中的</w:t>
            </w:r>
            <w:r>
              <w:rPr>
                <w:rFonts w:ascii="宋体" w:hAnsi="宋体" w:cs="宋体"/>
                <w:sz w:val="15"/>
                <w:szCs w:val="15"/>
                <w:lang w:bidi="ar"/>
              </w:rPr>
              <w:t>去程总数量</w:t>
            </w:r>
            <w:r>
              <w:rPr>
                <w:rFonts w:hint="eastAsia" w:ascii="宋体" w:hAnsi="宋体" w:cs="宋体"/>
                <w:sz w:val="15"/>
                <w:szCs w:val="15"/>
                <w:lang w:bidi="ar"/>
              </w:rPr>
              <w:t>；</w:t>
            </w:r>
            <w:r>
              <w:rPr>
                <w:rFonts w:ascii="宋体" w:hAnsi="宋体" w:cs="宋体"/>
                <w:sz w:val="15"/>
                <w:szCs w:val="15"/>
                <w:highlight w:val="yellow"/>
                <w:lang w:bidi="ar"/>
              </w:rPr>
              <w:t>此处不会有返程的体积、重量，因为日产是默认返空的，但具体情况还需要和业务确认；有关托盘的情况还需要和业务进行确认</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lang w:bidi="ar"/>
              </w:rPr>
              <w:t>页面展示规则：精确到小数点后两位；</w:t>
            </w:r>
          </w:p>
          <w:p>
            <w:pPr>
              <w:spacing w:line="360" w:lineRule="auto"/>
              <w:jc w:val="left"/>
              <w:rPr>
                <w:rFonts w:ascii="宋体" w:hAnsi="宋体" w:cs="宋体"/>
                <w:sz w:val="15"/>
                <w:szCs w:val="15"/>
              </w:rPr>
            </w:pPr>
            <w:r>
              <w:rPr>
                <w:rFonts w:hint="eastAsia" w:ascii="宋体" w:hAnsi="宋体" w:cs="宋体"/>
                <w:sz w:val="15"/>
                <w:szCs w:val="15"/>
                <w:lang w:bidi="ar"/>
              </w:rPr>
              <w:t>取值规则：来源于运输系统；</w:t>
            </w:r>
          </w:p>
          <w:p>
            <w:pPr>
              <w:rPr>
                <w:rFonts w:ascii="宋体" w:hAnsi="宋体" w:cs="宋体"/>
                <w:sz w:val="15"/>
                <w:szCs w:val="15"/>
                <w:lang w:bidi="ar"/>
              </w:rPr>
            </w:pPr>
            <w:r>
              <w:rPr>
                <w:rFonts w:hint="eastAsia" w:ascii="宋体" w:hAnsi="宋体" w:cs="宋体"/>
                <w:sz w:val="15"/>
                <w:szCs w:val="15"/>
                <w:lang w:bidi="ar"/>
              </w:rPr>
              <w:t>业务规则：必填；为实际运输中的</w:t>
            </w:r>
            <w:r>
              <w:rPr>
                <w:rFonts w:ascii="宋体" w:hAnsi="宋体" w:cs="宋体"/>
                <w:sz w:val="15"/>
                <w:szCs w:val="15"/>
                <w:lang w:bidi="ar"/>
              </w:rPr>
              <w:t>返程总数量；</w:t>
            </w:r>
          </w:p>
          <w:p>
            <w:pPr>
              <w:rPr>
                <w:rFonts w:ascii="宋体" w:hAnsi="宋体" w:cs="宋体"/>
                <w:sz w:val="15"/>
                <w:szCs w:val="15"/>
                <w:lang w:bidi="ar"/>
              </w:rPr>
            </w:pPr>
            <w:r>
              <w:rPr>
                <w:rFonts w:ascii="宋体" w:hAnsi="宋体" w:cs="宋体"/>
                <w:sz w:val="15"/>
                <w:szCs w:val="15"/>
                <w:highlight w:val="yellow"/>
                <w:lang w:bidi="ar"/>
              </w:rPr>
              <w:t>确认这里的数量是指公里数还是体积、重量；</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w:t>
            </w:r>
            <w:r>
              <w:rPr>
                <w:rFonts w:ascii="宋体" w:hAnsi="宋体" w:cs="宋体"/>
                <w:kern w:val="0"/>
                <w:sz w:val="15"/>
                <w:szCs w:val="15"/>
                <w:lang w:bidi="ar"/>
              </w:rPr>
              <w:t>(</w:t>
            </w:r>
            <w:r>
              <w:rPr>
                <w:rFonts w:hint="eastAsia" w:ascii="宋体" w:hAnsi="宋体" w:cs="宋体"/>
                <w:kern w:val="0"/>
                <w:sz w:val="15"/>
                <w:szCs w:val="15"/>
                <w:lang w:bidi="ar"/>
              </w:rPr>
              <w:t>不含税</w:t>
            </w:r>
            <w:r>
              <w:rPr>
                <w:rFonts w:ascii="宋体" w:hAnsi="宋体" w:cs="宋体"/>
                <w:kern w:val="0"/>
                <w:sz w:val="15"/>
                <w:szCs w:val="15"/>
                <w:lang w:bidi="ar"/>
              </w:rPr>
              <w:t>)</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w:t>
            </w:r>
            <w:commentRangeStart w:id="80"/>
            <w:r>
              <w:rPr>
                <w:rFonts w:ascii="宋体" w:hAnsi="宋体" w:cs="宋体"/>
                <w:sz w:val="15"/>
                <w:szCs w:val="15"/>
              </w:rPr>
              <w:t>必填</w:t>
            </w:r>
          </w:p>
          <w:commentRangeEnd w:id="80"/>
          <w:p>
            <w:pPr>
              <w:rPr>
                <w:rFonts w:ascii="宋体" w:hAnsi="宋体" w:cs="宋体"/>
                <w:sz w:val="15"/>
                <w:szCs w:val="15"/>
              </w:rPr>
            </w:pPr>
            <w:r>
              <w:commentReference w:id="80"/>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其他费用说明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不含税结算总金额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数字域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jc w:val="left"/>
              <w:rPr>
                <w:rFonts w:ascii="宋体" w:hAnsi="宋体" w:cs="宋体"/>
                <w:sz w:val="15"/>
                <w:szCs w:val="15"/>
              </w:rPr>
            </w:pPr>
            <w:r>
              <w:rPr>
                <w:rFonts w:hint="eastAsia" w:ascii="宋体" w:hAnsi="宋体"/>
                <w:sz w:val="15"/>
                <w:szCs w:val="15"/>
                <w:lang w:bidi="ar"/>
              </w:rPr>
              <w:t>页面展示规则：精确到小数点后两位；</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取值规则：计费公式待明确；</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业务规则：必填，允许编辑；</w:t>
            </w:r>
            <w:r>
              <w:rPr>
                <w:rFonts w:hint="eastAsia" w:ascii="宋体" w:hAnsi="宋体" w:cs="宋体"/>
                <w:sz w:val="24"/>
                <w:lang w:bidi="ar"/>
              </w:rPr>
              <w:t xml:space="preserve">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数字域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税率</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jc w:val="left"/>
              <w:rPr>
                <w:rFonts w:ascii="宋体" w:hAnsi="宋体" w:cs="宋体"/>
                <w:sz w:val="15"/>
                <w:szCs w:val="15"/>
              </w:rPr>
            </w:pPr>
            <w:r>
              <w:rPr>
                <w:rFonts w:hint="eastAsia" w:ascii="宋体" w:hAnsi="宋体"/>
                <w:sz w:val="15"/>
                <w:szCs w:val="15"/>
                <w:lang w:bidi="ar"/>
              </w:rPr>
              <w:t>页面展示规则：6%、9%…</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取值规则：来源于商务系统；</w:t>
            </w:r>
            <w:r>
              <w:rPr>
                <w:rFonts w:hint="eastAsia" w:ascii="宋体" w:hAnsi="宋体" w:cs="宋体"/>
                <w:sz w:val="24"/>
                <w:lang w:bidi="ar"/>
              </w:rPr>
              <w:t xml:space="preserve"> </w:t>
            </w:r>
          </w:p>
          <w:p>
            <w:pPr>
              <w:widowControl/>
              <w:jc w:val="left"/>
              <w:rPr>
                <w:rFonts w:ascii="宋体" w:hAnsi="宋体" w:cs="宋体"/>
                <w:sz w:val="15"/>
                <w:szCs w:val="15"/>
              </w:rPr>
            </w:pPr>
            <w:r>
              <w:rPr>
                <w:rFonts w:hint="eastAsia" w:ascii="宋体" w:hAnsi="宋体"/>
                <w:sz w:val="15"/>
                <w:szCs w:val="15"/>
                <w:lang w:bidi="ar"/>
              </w:rPr>
              <w:t>业务规则：必填且允许修改；</w:t>
            </w:r>
            <w:r>
              <w:rPr>
                <w:rFonts w:hint="eastAsia" w:ascii="宋体" w:hAnsi="宋体" w:cs="宋体"/>
                <w:sz w:val="24"/>
                <w:lang w:bidi="ar"/>
              </w:rPr>
              <w:t xml:space="preserve">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备注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文本域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jc w:val="left"/>
              <w:rPr>
                <w:rFonts w:ascii="宋体" w:hAnsi="宋体" w:cs="宋体"/>
                <w:sz w:val="15"/>
                <w:szCs w:val="15"/>
              </w:rPr>
            </w:pPr>
            <w:r>
              <w:rPr>
                <w:rFonts w:hint="eastAsia" w:ascii="宋体" w:hAnsi="宋体"/>
                <w:sz w:val="15"/>
                <w:szCs w:val="15"/>
                <w:lang w:bidi="ar"/>
              </w:rPr>
              <w:t xml:space="preserve">页面展示规则：纯文本； </w:t>
            </w:r>
          </w:p>
          <w:p>
            <w:pPr>
              <w:widowControl/>
              <w:jc w:val="left"/>
              <w:rPr>
                <w:rFonts w:ascii="宋体" w:hAnsi="宋体" w:cs="宋体"/>
                <w:sz w:val="15"/>
                <w:szCs w:val="15"/>
              </w:rPr>
            </w:pPr>
            <w:r>
              <w:rPr>
                <w:rFonts w:hint="eastAsia" w:ascii="宋体" w:hAnsi="宋体"/>
                <w:sz w:val="15"/>
                <w:szCs w:val="15"/>
                <w:lang w:bidi="ar"/>
              </w:rPr>
              <w:t xml:space="preserve">取值规则：需确认备注的数据来源； </w:t>
            </w:r>
          </w:p>
          <w:p>
            <w:pPr>
              <w:widowControl/>
              <w:jc w:val="left"/>
              <w:rPr>
                <w:rFonts w:ascii="宋体" w:hAnsi="宋体" w:cs="宋体"/>
                <w:sz w:val="15"/>
                <w:szCs w:val="15"/>
              </w:rPr>
            </w:pPr>
            <w:r>
              <w:rPr>
                <w:rFonts w:hint="eastAsia" w:ascii="宋体" w:hAnsi="宋体"/>
                <w:sz w:val="15"/>
                <w:szCs w:val="15"/>
                <w:lang w:bidi="ar"/>
              </w:rPr>
              <w:t xml:space="preserve">业务规则：非必填； </w:t>
            </w:r>
          </w:p>
        </w:tc>
      </w:tr>
    </w:tbl>
    <w:p/>
    <w:p/>
    <w:p>
      <w:r>
        <w:rPr>
          <w:rFonts w:hint="eastAsia"/>
        </w:rPr>
        <w:t>业务规则如下：</w:t>
      </w:r>
    </w:p>
    <w:p>
      <w:pPr>
        <w:pStyle w:val="100"/>
        <w:numPr>
          <w:ilvl w:val="0"/>
          <w:numId w:val="55"/>
        </w:numPr>
        <w:ind w:firstLineChars="0"/>
      </w:pPr>
      <w:r>
        <w:t>…</w:t>
      </w:r>
    </w:p>
    <w:p>
      <w:pPr>
        <w:pStyle w:val="100"/>
        <w:numPr>
          <w:ilvl w:val="0"/>
          <w:numId w:val="55"/>
        </w:numPr>
        <w:ind w:firstLineChars="0"/>
      </w:pPr>
      <w:r>
        <w:t>…</w:t>
      </w:r>
    </w:p>
    <w:p>
      <w:r>
        <w:t>…</w:t>
      </w:r>
    </w:p>
    <w:p/>
    <w:p>
      <w:r>
        <w:t>入厂物流-路由订单</w:t>
      </w:r>
    </w:p>
    <w:p>
      <w:r>
        <w:rPr>
          <w:rFonts w:hint="eastAsia"/>
        </w:rPr>
        <w:t>字段描述如下：</w:t>
      </w:r>
    </w:p>
    <w:tbl>
      <w:tblPr>
        <w:tblStyle w:val="31"/>
        <w:tblW w:w="9511" w:type="dxa"/>
        <w:tblInd w:w="135"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540"/>
        <w:gridCol w:w="1281"/>
        <w:gridCol w:w="994"/>
        <w:gridCol w:w="962"/>
        <w:gridCol w:w="844"/>
        <w:gridCol w:w="1583"/>
        <w:gridCol w:w="330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序号</w:t>
            </w:r>
          </w:p>
        </w:tc>
        <w:tc>
          <w:tcPr>
            <w:tcW w:w="1281"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字段中文名</w:t>
            </w:r>
          </w:p>
        </w:tc>
        <w:tc>
          <w:tcPr>
            <w:tcW w:w="99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字段英文名</w:t>
            </w:r>
          </w:p>
        </w:tc>
        <w:tc>
          <w:tcPr>
            <w:tcW w:w="962"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字段类型</w:t>
            </w:r>
          </w:p>
        </w:tc>
        <w:tc>
          <w:tcPr>
            <w:tcW w:w="84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是否为空</w:t>
            </w:r>
          </w:p>
        </w:tc>
        <w:tc>
          <w:tcPr>
            <w:tcW w:w="1583"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是否只读</w:t>
            </w:r>
          </w:p>
        </w:tc>
        <w:tc>
          <w:tcPr>
            <w:tcW w:w="330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规则及逻辑</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费用项</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commentRangeStart w:id="81"/>
            <w:commentRangeStart w:id="82"/>
            <w:r>
              <w:commentReference w:id="81"/>
            </w:r>
            <w:commentRangeEnd w:id="81"/>
            <w:commentRangeEnd w:id="82"/>
            <w:r>
              <w:commentReference w:id="82"/>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Calibri" w:hAnsi="Calibri"/>
                <w:szCs w:val="21"/>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业务日期</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83"/>
            </w:r>
            <w:r>
              <w:rPr>
                <w:rFonts w:hint="eastAsia" w:ascii="宋体" w:hAnsi="宋体" w:cs="宋体"/>
                <w:sz w:val="15"/>
                <w:szCs w:val="15"/>
                <w:highlight w:val="yellow"/>
              </w:rPr>
              <w:t>订单创建时间，待确认</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业务月份</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公司名称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widowControl/>
              <w:spacing w:line="240" w:lineRule="atLeast"/>
              <w:jc w:val="left"/>
              <w:rPr>
                <w:szCs w:val="21"/>
              </w:rPr>
            </w:pPr>
            <w:r>
              <w:rPr>
                <w:rFonts w:hint="eastAsia" w:ascii="宋体" w:hAnsi="宋体" w:cs="宋体"/>
                <w:kern w:val="0"/>
                <w:sz w:val="15"/>
                <w:szCs w:val="15"/>
                <w:lang w:bidi="ar"/>
              </w:rPr>
              <w:t>承运商名称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超链接</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客户品牌</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产品小类</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报账部门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收支项目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费用维度</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Calibri" w:hAnsi="Calibri"/>
                <w:szCs w:val="21"/>
              </w:rPr>
            </w:pPr>
            <w:r>
              <w:rPr>
                <w:rFonts w:ascii="宋体" w:hAnsi="宋体" w:cs="宋体"/>
                <w:sz w:val="15"/>
                <w:szCs w:val="15"/>
              </w:rPr>
              <w:t>业务规则：非必填；当前可选项：管理费用、制造费用、销售费用、研发费用、生产成本；</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Calibri" w:hAnsi="Calibri"/>
                <w:szCs w:val="21"/>
              </w:rPr>
            </w:pPr>
            <w:r>
              <w:rPr>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路由订单编号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运输需求编号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Cs w:val="21"/>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Cs w:val="21"/>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起始地名称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目的地名称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合同线路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核算项目名称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r>
              <w:rPr>
                <w:rFonts w:hint="eastAsia"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p>
            <w:pPr>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去程重量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返程重量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去程体积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去程托盘体积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返程托盘体积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订单纳期时间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订单纳入时间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 w:val="15"/>
                <w:szCs w:val="15"/>
              </w:rPr>
            </w:pPr>
            <w:r>
              <w:commentReference w:id="84"/>
            </w: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 w:val="15"/>
                <w:szCs w:val="15"/>
              </w:rPr>
            </w:pPr>
            <w:r>
              <w:rPr>
                <w:rFonts w:ascii="宋体" w:hAnsi="宋体" w:cs="宋体"/>
                <w:sz w:val="15"/>
                <w:szCs w:val="15"/>
              </w:rPr>
              <w:t>非必填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其他费用说明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非必填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Calibri" w:hAnsi="Calibri"/>
                <w:sz w:val="15"/>
                <w:szCs w:val="15"/>
              </w:rPr>
            </w:pPr>
            <w:r>
              <w:rPr>
                <w:rFonts w:ascii="宋体" w:hAnsi="宋体" w:cs="宋体"/>
                <w:sz w:val="15"/>
                <w:szCs w:val="15"/>
              </w:rPr>
              <w:t>业务规则：非必填；含税结算总金额=不含税结算总金额*（1+税率）</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p>
        </w:tc>
      </w:tr>
    </w:tbl>
    <w:p/>
    <w:p/>
    <w:p>
      <w:r>
        <w:rPr>
          <w:rFonts w:hint="eastAsia"/>
        </w:rPr>
        <w:t>业务规则如下：</w:t>
      </w:r>
    </w:p>
    <w:p/>
    <w:p>
      <w:r>
        <w:t>入厂物流-按月度收入运量</w:t>
      </w:r>
    </w:p>
    <w:p>
      <w:r>
        <w:rPr>
          <w:rFonts w:hint="eastAsia"/>
        </w:rPr>
        <w:t>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commentRangeStart w:id="85"/>
            <w:commentRangeStart w:id="86"/>
            <w:r>
              <w:commentReference w:id="85"/>
            </w:r>
            <w:commentRangeEnd w:id="85"/>
            <w:commentRangeEnd w:id="86"/>
            <w:r>
              <w:commentReference w:id="86"/>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87"/>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产品小类</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报账部门</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收支项目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费用维度</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只读域</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只读域</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只读域</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r>
              <w:rPr>
                <w:rFonts w:eastAsia="PingFang SC" w:cs="Arial"/>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jc w:val="left"/>
              <w:rPr>
                <w:rFonts w:eastAsia="PingFang SC" w:cs="Arial"/>
                <w:sz w:val="15"/>
                <w:szCs w:val="15"/>
              </w:rPr>
            </w:pPr>
            <w:r>
              <w:rPr>
                <w:rFonts w:ascii="Calibri" w:hAnsi="Calibri"/>
                <w:sz w:val="15"/>
                <w:szCs w:val="15"/>
              </w:rPr>
              <w:t>只读域</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起始地名称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运输系统-客户订单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目的地名称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运输系统-客户订单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合同路线</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运输系统-客户订单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核算项目名称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rPr>
                <w:rFonts w:eastAsia="PingFang SC" w:cs="Arial"/>
                <w:sz w:val="15"/>
                <w:szCs w:val="15"/>
              </w:rPr>
            </w:pPr>
            <w:r>
              <w:rPr>
                <w:rFonts w:ascii="宋体" w:hAnsi="宋体" w:cs="宋体"/>
                <w:sz w:val="15"/>
                <w:szCs w:val="15"/>
              </w:rPr>
              <w:t>Y</w:t>
            </w:r>
          </w:p>
        </w:tc>
        <w:tc>
          <w:tcPr>
            <w:tcW w:w="3284" w:type="dxa"/>
            <w:shd w:val="clear" w:color="auto" w:fill="auto"/>
            <w:vAlign w:val="center"/>
          </w:tcPr>
          <w:p>
            <w:pPr>
              <w:rPr>
                <w:rFonts w:ascii="宋体" w:hAnsi="宋体" w:cs="宋体"/>
                <w:sz w:val="15"/>
                <w:szCs w:val="15"/>
              </w:rPr>
            </w:pPr>
            <w:r>
              <w:rPr>
                <w:rFonts w:ascii="宋体" w:hAnsi="宋体" w:cs="宋体"/>
                <w:sz w:val="15"/>
                <w:szCs w:val="15"/>
              </w:rPr>
              <w:t>非必填</w:t>
            </w:r>
          </w:p>
          <w:p>
            <w:pPr>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去程数量</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3284" w:type="dxa"/>
            <w:shd w:val="clear" w:color="auto" w:fill="auto"/>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返程数量</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3284" w:type="dxa"/>
            <w:shd w:val="clear" w:color="auto" w:fill="auto"/>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去程单价（不含税）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3284" w:type="dxa"/>
            <w:shd w:val="clear" w:color="auto" w:fill="auto"/>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返程单价（不含税）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3284" w:type="dxa"/>
            <w:shd w:val="clear" w:color="auto" w:fill="auto"/>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commentReference w:id="88"/>
            </w: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其他费用说明</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commentReference w:id="89"/>
            </w: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数字域</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3284" w:type="dxa"/>
            <w:shd w:val="clear" w:color="auto" w:fill="auto"/>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单击弹框</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3284" w:type="dxa"/>
            <w:shd w:val="clear" w:color="auto" w:fill="auto"/>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数字域</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eastAsia="PingFang SC" w:cs="Arial"/>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6"/>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eastAsia="PingFang SC" w:cs="Arial"/>
                <w:sz w:val="15"/>
                <w:szCs w:val="15"/>
              </w:rPr>
            </w:pPr>
            <w:r>
              <w:rPr>
                <w:rFonts w:eastAsia="PingFang SC" w:cs="Arial"/>
                <w:sz w:val="15"/>
                <w:szCs w:val="15"/>
              </w:rPr>
              <w:t>文本域</w:t>
            </w:r>
          </w:p>
        </w:tc>
        <w:tc>
          <w:tcPr>
            <w:tcW w:w="979" w:type="dxa"/>
            <w:shd w:val="clear" w:color="auto" w:fill="auto"/>
          </w:tcPr>
          <w:p>
            <w:pPr>
              <w:spacing w:line="360" w:lineRule="auto"/>
              <w:jc w:val="left"/>
              <w:rPr>
                <w:rFonts w:eastAsia="PingFang SC" w:cs="Arial"/>
                <w:sz w:val="15"/>
                <w:szCs w:val="15"/>
              </w:rPr>
            </w:pPr>
          </w:p>
        </w:tc>
        <w:tc>
          <w:tcPr>
            <w:tcW w:w="979" w:type="dxa"/>
            <w:shd w:val="clear" w:color="auto" w:fill="auto"/>
          </w:tcPr>
          <w:p>
            <w:pPr>
              <w:spacing w:line="360" w:lineRule="auto"/>
              <w:jc w:val="left"/>
              <w:rPr>
                <w:rFonts w:eastAsia="PingFang SC" w:cs="Arial"/>
                <w:sz w:val="15"/>
                <w:szCs w:val="15"/>
              </w:rPr>
            </w:pPr>
          </w:p>
        </w:tc>
        <w:tc>
          <w:tcPr>
            <w:tcW w:w="3284" w:type="dxa"/>
            <w:shd w:val="clear" w:color="auto" w:fill="auto"/>
          </w:tcPr>
          <w:p>
            <w:pPr>
              <w:spacing w:line="360" w:lineRule="auto"/>
              <w:jc w:val="left"/>
              <w:rPr>
                <w:rFonts w:eastAsia="PingFang SC" w:cs="Arial"/>
                <w:sz w:val="15"/>
                <w:szCs w:val="15"/>
              </w:rPr>
            </w:pPr>
          </w:p>
        </w:tc>
      </w:tr>
    </w:tbl>
    <w:p/>
    <w:p/>
    <w:p>
      <w:r>
        <w:rPr>
          <w:rFonts w:hint="eastAsia"/>
        </w:rPr>
        <w:t>业务规则如下：</w:t>
      </w:r>
    </w:p>
    <w:p/>
    <w:p/>
    <w:p>
      <w:r>
        <w:t>入厂物流-运单-路桥油料</w:t>
      </w:r>
    </w:p>
    <w:p>
      <w:r>
        <w:rPr>
          <w:rFonts w:hint="eastAsia"/>
        </w:rPr>
        <w:t>字段描述如下：</w:t>
      </w:r>
    </w:p>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commentRangeStart w:id="90"/>
            <w:commentRangeStart w:id="91"/>
            <w:r>
              <w:commentReference w:id="90"/>
            </w:r>
            <w:commentRangeEnd w:id="90"/>
            <w:commentRangeEnd w:id="91"/>
            <w:r>
              <w:commentReference w:id="91"/>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92"/>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产品小类</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报账部门</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收支项目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费用维度</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jc w:val="left"/>
              <w:rPr>
                <w:rFonts w:eastAsia="PingFang SC" w:cs="Arial"/>
                <w:sz w:val="15"/>
                <w:szCs w:val="15"/>
              </w:rPr>
            </w:pPr>
            <w:r>
              <w:rPr>
                <w:rFonts w:ascii="Calibri" w:hAnsi="Calibri"/>
                <w:sz w:val="15"/>
                <w:szCs w:val="15"/>
              </w:rPr>
              <w:t>只读域</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rPr>
                <w:rFonts w:ascii="Calibri" w:hAnsi="Calibri"/>
                <w:sz w:val="15"/>
                <w:szCs w:val="15"/>
              </w:rPr>
            </w:pPr>
            <w:r>
              <w:rPr>
                <w:rFonts w:ascii="Calibri" w:hAnsi="Calibri"/>
                <w:sz w:val="15"/>
                <w:szCs w:val="15"/>
              </w:rPr>
              <w:t>必填</w:t>
            </w:r>
          </w:p>
          <w:p>
            <w:pPr>
              <w:rPr>
                <w:rFonts w:eastAsia="PingFang SC" w:cs="Arial"/>
                <w:sz w:val="15"/>
                <w:szCs w:val="15"/>
              </w:rPr>
            </w:pPr>
            <w:r>
              <w:rPr>
                <w:rFonts w:ascii="Calibri" w:hAnsi="Calibri"/>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车型名称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车辆属性</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一级区域名称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二级区域名称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三级区域名称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运单路线</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运单发运时间</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定额里程</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能源单价</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ascii="宋体" w:hAnsi="宋体" w:cs="宋体"/>
                <w:sz w:val="15"/>
                <w:szCs w:val="15"/>
              </w:rPr>
            </w:pPr>
            <w:r>
              <w:rPr>
                <w:rFonts w:hint="eastAsia"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百公里能耗</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加油升数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commentRangeStart w:id="93"/>
            <w:r>
              <w:rPr>
                <w:rFonts w:ascii="宋体" w:hAnsi="宋体" w:cs="宋体"/>
                <w:sz w:val="15"/>
                <w:szCs w:val="15"/>
              </w:rPr>
              <w:t>运输</w:t>
            </w:r>
            <w:commentRangeEnd w:id="93"/>
            <w:r>
              <w:commentReference w:id="93"/>
            </w:r>
            <w:r>
              <w:rPr>
                <w:sz w:val="15"/>
                <w:szCs w:val="15"/>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油料支付比例</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commentRangeStart w:id="94"/>
            <w:r>
              <w:rPr>
                <w:rFonts w:ascii="宋体" w:hAnsi="宋体" w:cs="宋体"/>
                <w:sz w:val="15"/>
                <w:szCs w:val="15"/>
              </w:rPr>
              <w:t>必填</w:t>
            </w:r>
          </w:p>
          <w:commentRangeEnd w:id="94"/>
          <w:p>
            <w:pPr>
              <w:spacing w:line="360" w:lineRule="auto"/>
              <w:jc w:val="left"/>
              <w:rPr>
                <w:rFonts w:ascii="宋体" w:hAnsi="宋体" w:cs="宋体"/>
                <w:sz w:val="15"/>
                <w:szCs w:val="15"/>
              </w:rPr>
            </w:pPr>
            <w:r>
              <w:commentReference w:id="94"/>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路桥费</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油料费</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其他费用（不含税）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其他费用说明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不含税结算总金额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税率</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7"/>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备注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bl>
    <w:p/>
    <w:p>
      <w:r>
        <w:rPr>
          <w:rFonts w:hint="eastAsia"/>
        </w:rPr>
        <w:t>业务规则如下：</w:t>
      </w:r>
    </w:p>
    <w:p/>
    <w:p>
      <w:r>
        <w:t>备件物流-按方、重量</w:t>
      </w:r>
    </w:p>
    <w:p>
      <w:r>
        <w:rPr>
          <w:rFonts w:hint="eastAsia"/>
        </w:rPr>
        <w:t>字段描述如下：</w:t>
      </w:r>
    </w:p>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commentRangeStart w:id="95"/>
            <w:commentRangeStart w:id="96"/>
            <w:r>
              <w:commentReference w:id="95"/>
            </w:r>
            <w:commentRangeEnd w:id="95"/>
            <w:commentRangeEnd w:id="96"/>
            <w:r>
              <w:commentReference w:id="96"/>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97"/>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产品小类</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报账部门</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收支项目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费用维度</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jc w:val="left"/>
              <w:rPr>
                <w:rFonts w:eastAsia="PingFang SC" w:cs="Arial"/>
                <w:sz w:val="15"/>
                <w:szCs w:val="15"/>
              </w:rPr>
            </w:pPr>
            <w:r>
              <w:rPr>
                <w:rFonts w:ascii="Calibri" w:hAnsi="Calibri"/>
                <w:sz w:val="15"/>
                <w:szCs w:val="15"/>
              </w:rPr>
              <w:t>只读域</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rPr>
                <w:rFonts w:ascii="Calibri" w:hAnsi="Calibri"/>
                <w:sz w:val="15"/>
                <w:szCs w:val="15"/>
              </w:rPr>
            </w:pPr>
            <w:r>
              <w:rPr>
                <w:rFonts w:ascii="Calibri" w:hAnsi="Calibri"/>
                <w:sz w:val="15"/>
                <w:szCs w:val="15"/>
              </w:rPr>
              <w:t>必填</w:t>
            </w:r>
          </w:p>
          <w:p>
            <w:pPr>
              <w:rPr>
                <w:rFonts w:eastAsia="PingFang SC" w:cs="Arial"/>
                <w:sz w:val="15"/>
                <w:szCs w:val="15"/>
              </w:rPr>
            </w:pPr>
            <w:r>
              <w:rPr>
                <w:rFonts w:ascii="Calibri" w:hAnsi="Calibri"/>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始发地仓库</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始发地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车型</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司机姓名</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作业日期</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作业任务单号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commentRangeStart w:id="98"/>
            <w:r>
              <w:rPr>
                <w:rFonts w:hint="eastAsia" w:ascii="宋体" w:hAnsi="宋体" w:cs="宋体"/>
                <w:sz w:val="15"/>
                <w:szCs w:val="15"/>
              </w:rPr>
              <w:t>必填</w:t>
            </w:r>
            <w:commentRangeEnd w:id="98"/>
            <w:r>
              <w:commentReference w:id="98"/>
            </w:r>
          </w:p>
          <w:p>
            <w:pPr>
              <w:spacing w:line="360" w:lineRule="auto"/>
              <w:jc w:val="left"/>
              <w:rPr>
                <w:rFonts w:ascii="宋体" w:hAnsi="宋体" w:cs="宋体"/>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配送事由</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运输体积</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运输重量</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目的地城市</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不含税单价</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燃油返还比</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w:t>
            </w:r>
            <w:commentRangeStart w:id="99"/>
            <w:r>
              <w:rPr>
                <w:rFonts w:ascii="宋体" w:hAnsi="宋体" w:cs="宋体"/>
                <w:sz w:val="15"/>
                <w:szCs w:val="15"/>
              </w:rPr>
              <w:t>必填</w:t>
            </w:r>
            <w:commentRangeEnd w:id="99"/>
            <w:r>
              <w:commentReference w:id="99"/>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费用合计（不含税）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考核与奖励（不含税）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燃油补贴返还金额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其他费用（不含税）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其他费用说明</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58"/>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1976" w:type="dxa"/>
            <w:shd w:val="clear" w:color="auto" w:fill="auto"/>
          </w:tcPr>
          <w:p>
            <w:pPr>
              <w:spacing w:line="360" w:lineRule="auto"/>
              <w:rPr>
                <w:rFonts w:eastAsia="PingFang SC" w:cs="Arial"/>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bl>
    <w:p/>
    <w:p>
      <w:r>
        <w:rPr>
          <w:rFonts w:hint="eastAsia"/>
        </w:rPr>
        <w:t>业务规则如下：</w:t>
      </w:r>
    </w:p>
    <w:p/>
    <w:p>
      <w:pPr>
        <w:pStyle w:val="4"/>
        <w:numPr>
          <w:ilvl w:val="2"/>
          <w:numId w:val="19"/>
        </w:numPr>
        <w:rPr>
          <w:lang w:eastAsia="zh-CN"/>
        </w:rPr>
      </w:pPr>
      <w:bookmarkStart w:id="123" w:name="_Toc112954625"/>
      <w:bookmarkStart w:id="124" w:name="_Toc112158371"/>
      <w:bookmarkStart w:id="125" w:name="_Toc1311493996"/>
      <w:r>
        <w:rPr>
          <w:rFonts w:hint="eastAsia"/>
          <w:lang w:eastAsia="zh-CN"/>
        </w:rPr>
        <w:t>按托</w:t>
      </w:r>
      <w:bookmarkEnd w:id="123"/>
      <w:bookmarkEnd w:id="124"/>
      <w:bookmarkEnd w:id="125"/>
    </w:p>
    <w:p>
      <w:pPr>
        <w:pStyle w:val="5"/>
        <w:numPr>
          <w:ilvl w:val="3"/>
          <w:numId w:val="19"/>
        </w:numPr>
        <w:rPr>
          <w:lang w:eastAsia="zh-Hans"/>
        </w:rPr>
      </w:pPr>
      <w:r>
        <w:rPr>
          <w:lang w:eastAsia="zh-Hans"/>
        </w:rPr>
        <w:t>功能描述</w:t>
      </w:r>
    </w:p>
    <w:p>
      <w:pPr>
        <w:rPr>
          <w:rFonts w:ascii="Calibri" w:hAnsi="Calibri"/>
          <w:szCs w:val="21"/>
        </w:rPr>
      </w:pPr>
      <w:bookmarkStart w:id="126" w:name="_Toc50695398"/>
      <w:r>
        <w:rPr>
          <w:rFonts w:hint="eastAsia"/>
        </w:rPr>
        <w:t>功能描述</w:t>
      </w:r>
      <w:bookmarkEnd w:id="126"/>
      <w:r>
        <w:rPr>
          <w:rFonts w:hint="eastAsia" w:ascii="宋体" w:hAnsi="宋体" w:cs="宋体"/>
          <w:szCs w:val="21"/>
          <w:lang w:bidi="ar"/>
        </w:rPr>
        <w:t>该结算单涉及</w:t>
      </w:r>
      <w:r>
        <w:rPr>
          <w:rFonts w:ascii="宋体" w:hAnsi="宋体" w:cs="宋体"/>
          <w:szCs w:val="21"/>
          <w:lang w:bidi="ar"/>
        </w:rPr>
        <w:t>一</w:t>
      </w:r>
      <w:r>
        <w:rPr>
          <w:rFonts w:hint="eastAsia" w:ascii="宋体" w:hAnsi="宋体" w:cs="宋体"/>
          <w:szCs w:val="21"/>
          <w:lang w:bidi="ar"/>
        </w:rPr>
        <w:t>个结算单模板：入厂物流</w:t>
      </w:r>
      <w:r>
        <w:rPr>
          <w:rFonts w:ascii="Calibri" w:hAnsi="Calibri" w:cs="Calibri"/>
          <w:szCs w:val="21"/>
          <w:lang w:bidi="ar"/>
        </w:rPr>
        <w:t>-</w:t>
      </w:r>
      <w:r>
        <w:rPr>
          <w:rFonts w:hint="eastAsia" w:ascii="宋体" w:hAnsi="宋体" w:cs="宋体"/>
          <w:szCs w:val="21"/>
          <w:lang w:bidi="ar"/>
        </w:rPr>
        <w:t>运单维度</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
      <w:pPr>
        <w:pStyle w:val="5"/>
        <w:numPr>
          <w:ilvl w:val="3"/>
          <w:numId w:val="19"/>
        </w:numPr>
        <w:rPr>
          <w:lang w:eastAsia="zh-Hans"/>
        </w:rPr>
      </w:pPr>
      <w:bookmarkStart w:id="127" w:name="_Toc1629718602"/>
      <w:r>
        <w:rPr>
          <w:rFonts w:hint="eastAsia"/>
        </w:rPr>
        <w:t>业务场景</w:t>
      </w:r>
      <w:bookmarkEnd w:id="127"/>
    </w:p>
    <w:p>
      <w:r>
        <w:rPr>
          <w:rFonts w:hint="eastAsia" w:ascii="宋体" w:hAnsi="宋体" w:cs="宋体"/>
          <w:szCs w:val="21"/>
          <w:lang w:bidi="ar"/>
        </w:rPr>
        <w:t>应付结算单</w:t>
      </w:r>
      <w:r>
        <w:rPr>
          <w:rFonts w:ascii="Calibri" w:hAnsi="Calibri" w:cs="Calibri"/>
          <w:szCs w:val="21"/>
          <w:lang w:bidi="ar"/>
        </w:rPr>
        <w:t>-</w:t>
      </w:r>
      <w:r>
        <w:rPr>
          <w:rFonts w:hint="eastAsia" w:ascii="宋体" w:hAnsi="宋体" w:cs="宋体"/>
          <w:szCs w:val="21"/>
          <w:lang w:bidi="ar"/>
        </w:rPr>
        <w:t>按</w:t>
      </w:r>
      <w:r>
        <w:rPr>
          <w:rFonts w:ascii="宋体" w:hAnsi="宋体" w:cs="宋体"/>
          <w:szCs w:val="21"/>
          <w:lang w:bidi="ar"/>
        </w:rPr>
        <w:t>托</w:t>
      </w:r>
      <w:r>
        <w:rPr>
          <w:rFonts w:hint="eastAsia" w:ascii="宋体" w:hAnsi="宋体" w:cs="宋体"/>
          <w:szCs w:val="21"/>
          <w:lang w:bidi="ar"/>
        </w:rPr>
        <w:t>菜单中，可以查询、查看结算方式为按</w:t>
      </w:r>
      <w:r>
        <w:rPr>
          <w:rFonts w:ascii="宋体" w:hAnsi="宋体" w:cs="宋体"/>
          <w:szCs w:val="21"/>
          <w:lang w:bidi="ar"/>
        </w:rPr>
        <w:t>托</w:t>
      </w:r>
      <w:r>
        <w:rPr>
          <w:rFonts w:hint="eastAsia" w:ascii="宋体" w:hAnsi="宋体" w:cs="宋体"/>
          <w:szCs w:val="21"/>
          <w:lang w:bidi="ar"/>
        </w:rPr>
        <w:t>的所有结算单。</w:t>
      </w:r>
    </w:p>
    <w:p>
      <w:pPr>
        <w:pStyle w:val="5"/>
        <w:numPr>
          <w:ilvl w:val="3"/>
          <w:numId w:val="19"/>
        </w:numPr>
      </w:pPr>
      <w:bookmarkStart w:id="128" w:name="_Toc1229733576"/>
      <w:r>
        <w:rPr>
          <w:rFonts w:hint="eastAsia"/>
        </w:rPr>
        <w:t>原型图</w:t>
      </w:r>
      <w:bookmarkEnd w:id="128"/>
    </w:p>
    <w:p>
      <w:pPr>
        <w:pStyle w:val="5"/>
        <w:numPr>
          <w:ilvl w:val="3"/>
          <w:numId w:val="19"/>
        </w:numPr>
        <w:rPr>
          <w:lang w:eastAsia="zh-Hans"/>
        </w:rPr>
      </w:pPr>
      <w:bookmarkStart w:id="129" w:name="_Toc266952458"/>
      <w:r>
        <w:rPr>
          <w:rFonts w:hint="eastAsia"/>
        </w:rPr>
        <w:t>字段描述及业务规则</w:t>
      </w:r>
      <w:bookmarkEnd w:id="129"/>
    </w:p>
    <w:p>
      <w:r>
        <w:t>入厂物流-运单维度</w:t>
      </w:r>
    </w:p>
    <w:p>
      <w:r>
        <w:rPr>
          <w:rFonts w:hint="eastAsia"/>
        </w:rPr>
        <w:t>字段描述如下：</w:t>
      </w:r>
    </w:p>
    <w:tbl>
      <w:tblPr>
        <w:tblStyle w:val="31"/>
        <w:tblW w:w="9511" w:type="dxa"/>
        <w:tblInd w:w="135"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540"/>
        <w:gridCol w:w="1281"/>
        <w:gridCol w:w="994"/>
        <w:gridCol w:w="962"/>
        <w:gridCol w:w="844"/>
        <w:gridCol w:w="1583"/>
        <w:gridCol w:w="330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序号</w:t>
            </w:r>
          </w:p>
        </w:tc>
        <w:tc>
          <w:tcPr>
            <w:tcW w:w="1281"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字段中文名</w:t>
            </w:r>
          </w:p>
        </w:tc>
        <w:tc>
          <w:tcPr>
            <w:tcW w:w="99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字段英文名</w:t>
            </w:r>
          </w:p>
        </w:tc>
        <w:tc>
          <w:tcPr>
            <w:tcW w:w="962"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字段类型</w:t>
            </w:r>
          </w:p>
        </w:tc>
        <w:tc>
          <w:tcPr>
            <w:tcW w:w="84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是否为空</w:t>
            </w:r>
          </w:p>
        </w:tc>
        <w:tc>
          <w:tcPr>
            <w:tcW w:w="1583"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是否只读</w:t>
            </w:r>
          </w:p>
        </w:tc>
        <w:tc>
          <w:tcPr>
            <w:tcW w:w="330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规则及逻辑</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费用项</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commentRangeStart w:id="100"/>
            <w:commentRangeStart w:id="101"/>
            <w:r>
              <w:commentReference w:id="100"/>
            </w:r>
            <w:commentRangeEnd w:id="100"/>
            <w:commentRangeEnd w:id="101"/>
            <w:r>
              <w:commentReference w:id="101"/>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Calibri" w:hAnsi="Calibri"/>
                <w:szCs w:val="21"/>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业务日期</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02"/>
            </w:r>
            <w:r>
              <w:rPr>
                <w:rFonts w:hint="eastAsia" w:ascii="宋体" w:hAnsi="宋体" w:cs="宋体"/>
                <w:sz w:val="15"/>
                <w:szCs w:val="15"/>
                <w:highlight w:val="yellow"/>
              </w:rPr>
              <w:t>订单创建时间，待确认</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业务月份</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公司名称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widowControl/>
              <w:spacing w:line="240" w:lineRule="atLeast"/>
              <w:jc w:val="left"/>
              <w:rPr>
                <w:szCs w:val="21"/>
              </w:rPr>
            </w:pPr>
            <w:r>
              <w:rPr>
                <w:rFonts w:hint="eastAsia" w:ascii="宋体" w:hAnsi="宋体" w:cs="宋体"/>
                <w:kern w:val="0"/>
                <w:sz w:val="15"/>
                <w:szCs w:val="15"/>
                <w:lang w:bidi="ar"/>
              </w:rPr>
              <w:t>承运商名称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超链接</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客户品牌</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产品小类</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报账部门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收支项目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费用维度</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Calibri" w:hAnsi="Calibri"/>
                <w:szCs w:val="21"/>
              </w:rPr>
            </w:pPr>
            <w:r>
              <w:rPr>
                <w:rFonts w:ascii="宋体" w:hAnsi="宋体" w:cs="宋体"/>
                <w:sz w:val="15"/>
                <w:szCs w:val="15"/>
              </w:rPr>
              <w:t>业务规则：非必填；当前可选项：管理费用、制造费用、销售费用、研发费用、生产成本；</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Calibri" w:hAnsi="Calibri"/>
                <w:szCs w:val="21"/>
              </w:rPr>
            </w:pPr>
            <w:r>
              <w:rPr>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路由订单编号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运输需求编号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结算方式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车牌号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运输系统-运单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核算项目名称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车型名称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司机数量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运单发车时间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时间域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w:t>
            </w:r>
            <w:r>
              <w:rPr>
                <w:rFonts w:ascii="宋体" w:hAnsi="宋体" w:cs="宋体"/>
                <w:kern w:val="0"/>
                <w:sz w:val="15"/>
                <w:szCs w:val="15"/>
                <w:lang w:bidi="ar"/>
              </w:rPr>
              <w:t>(</w:t>
            </w:r>
            <w:r>
              <w:rPr>
                <w:rFonts w:hint="eastAsia" w:ascii="宋体" w:hAnsi="宋体" w:cs="宋体"/>
                <w:kern w:val="0"/>
                <w:sz w:val="15"/>
                <w:szCs w:val="15"/>
                <w:lang w:bidi="ar"/>
              </w:rPr>
              <w:t>不含税</w:t>
            </w:r>
            <w:r>
              <w:rPr>
                <w:rFonts w:ascii="宋体" w:hAnsi="宋体" w:cs="宋体"/>
                <w:kern w:val="0"/>
                <w:sz w:val="15"/>
                <w:szCs w:val="15"/>
                <w:lang w:bidi="ar"/>
              </w:rPr>
              <w:t>)</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w:t>
            </w:r>
            <w:commentRangeStart w:id="103"/>
            <w:r>
              <w:rPr>
                <w:rFonts w:ascii="宋体" w:hAnsi="宋体" w:cs="宋体"/>
                <w:sz w:val="15"/>
                <w:szCs w:val="15"/>
              </w:rPr>
              <w:t>必填</w:t>
            </w:r>
          </w:p>
          <w:commentRangeEnd w:id="103"/>
          <w:p>
            <w:pPr>
              <w:rPr>
                <w:rFonts w:ascii="宋体" w:hAnsi="宋体" w:cs="宋体"/>
                <w:sz w:val="15"/>
                <w:szCs w:val="15"/>
              </w:rPr>
            </w:pPr>
            <w:r>
              <w:commentReference w:id="103"/>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其他费用说明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不含税结算总金额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税率</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必填，允许修改</w:t>
            </w:r>
          </w:p>
          <w:p>
            <w:pPr>
              <w:spacing w:line="360" w:lineRule="auto"/>
              <w:jc w:val="left"/>
              <w:rPr>
                <w:rFonts w:ascii="宋体" w:hAnsi="宋体" w:cs="宋体"/>
                <w:sz w:val="15"/>
                <w:szCs w:val="15"/>
              </w:rPr>
            </w:pPr>
            <w:r>
              <w:rPr>
                <w:rFonts w:ascii="宋体" w:hAnsi="宋体" w:cs="宋体"/>
                <w:sz w:val="15"/>
                <w:szCs w:val="15"/>
              </w:rPr>
              <w:t>采购系统</w:t>
            </w:r>
          </w:p>
          <w:p>
            <w:pPr>
              <w:spacing w:line="360" w:lineRule="auto"/>
              <w:rPr>
                <w:rFonts w:ascii="宋体" w:hAnsi="宋体" w:cs="宋体"/>
                <w:sz w:val="15"/>
                <w:szCs w:val="15"/>
              </w:rPr>
            </w:pPr>
            <w:r>
              <w:rPr>
                <w:rFonts w:ascii="宋体" w:hAnsi="宋体" w:cs="宋体"/>
                <w:sz w:val="15"/>
                <w:szCs w:val="15"/>
              </w:rPr>
              <w:t>来源数据字典</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备注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bl>
    <w:p/>
    <w:p>
      <w:r>
        <w:rPr>
          <w:rFonts w:hint="eastAsia"/>
        </w:rPr>
        <w:t>业务规则如下：</w:t>
      </w:r>
    </w:p>
    <w:p/>
    <w:p/>
    <w:p>
      <w:pPr>
        <w:pStyle w:val="4"/>
        <w:numPr>
          <w:ilvl w:val="2"/>
          <w:numId w:val="19"/>
        </w:numPr>
        <w:rPr>
          <w:lang w:eastAsia="zh-CN"/>
        </w:rPr>
      </w:pPr>
      <w:bookmarkStart w:id="130" w:name="_Toc112158372"/>
      <w:bookmarkStart w:id="131" w:name="_Toc112954626"/>
      <w:bookmarkStart w:id="132" w:name="_Toc478978140"/>
      <w:r>
        <w:rPr>
          <w:rFonts w:hint="eastAsia"/>
          <w:lang w:eastAsia="zh-CN"/>
        </w:rPr>
        <w:t>应付结算单-按趟</w:t>
      </w:r>
      <w:bookmarkEnd w:id="130"/>
      <w:bookmarkEnd w:id="131"/>
      <w:bookmarkEnd w:id="132"/>
    </w:p>
    <w:p/>
    <w:p>
      <w:pPr>
        <w:pStyle w:val="5"/>
        <w:numPr>
          <w:ilvl w:val="3"/>
          <w:numId w:val="19"/>
        </w:numPr>
        <w:rPr>
          <w:lang w:eastAsia="zh-Hans"/>
        </w:rPr>
      </w:pPr>
      <w:bookmarkStart w:id="133" w:name="_Toc900303803"/>
      <w:r>
        <w:rPr>
          <w:rFonts w:hint="eastAsia"/>
        </w:rPr>
        <w:t>功能描述</w:t>
      </w:r>
      <w:bookmarkEnd w:id="133"/>
    </w:p>
    <w:p>
      <w:pPr>
        <w:rPr>
          <w:rFonts w:ascii="Calibri" w:hAnsi="Calibri"/>
          <w:szCs w:val="21"/>
        </w:rPr>
      </w:pPr>
      <w:r>
        <w:rPr>
          <w:rFonts w:hint="eastAsia" w:ascii="宋体" w:hAnsi="宋体" w:cs="宋体"/>
          <w:szCs w:val="21"/>
          <w:lang w:bidi="ar"/>
        </w:rPr>
        <w:t>该结算单涉及</w:t>
      </w:r>
      <w:r>
        <w:rPr>
          <w:rFonts w:ascii="宋体" w:hAnsi="宋体" w:cs="宋体"/>
          <w:szCs w:val="21"/>
          <w:lang w:bidi="ar"/>
        </w:rPr>
        <w:t>两</w:t>
      </w:r>
      <w:r>
        <w:rPr>
          <w:rFonts w:hint="eastAsia" w:ascii="宋体" w:hAnsi="宋体" w:cs="宋体"/>
          <w:szCs w:val="21"/>
          <w:lang w:bidi="ar"/>
        </w:rPr>
        <w:t>个结算单模板，分别是：入厂物流</w:t>
      </w:r>
      <w:r>
        <w:rPr>
          <w:rFonts w:ascii="Calibri" w:hAnsi="Calibri" w:cs="Calibri"/>
          <w:szCs w:val="21"/>
          <w:lang w:bidi="ar"/>
        </w:rPr>
        <w:t>-</w:t>
      </w:r>
      <w:r>
        <w:rPr>
          <w:rFonts w:hint="eastAsia" w:ascii="宋体" w:hAnsi="宋体" w:cs="宋体"/>
          <w:szCs w:val="21"/>
          <w:lang w:bidi="ar"/>
        </w:rPr>
        <w:t>运单维度、备件物流</w:t>
      </w:r>
      <w:r>
        <w:rPr>
          <w:rFonts w:ascii="Calibri" w:hAnsi="Calibri" w:cs="Calibri"/>
          <w:szCs w:val="21"/>
          <w:lang w:bidi="ar"/>
        </w:rPr>
        <w:t>-</w:t>
      </w:r>
      <w:r>
        <w:rPr>
          <w:rFonts w:hint="eastAsia" w:ascii="宋体" w:hAnsi="宋体" w:cs="宋体"/>
          <w:szCs w:val="21"/>
          <w:lang w:bidi="ar"/>
        </w:rPr>
        <w:t>按</w:t>
      </w:r>
      <w:r>
        <w:rPr>
          <w:rFonts w:ascii="宋体" w:hAnsi="宋体" w:cs="宋体"/>
          <w:szCs w:val="21"/>
          <w:lang w:bidi="ar"/>
        </w:rPr>
        <w:t>趟</w:t>
      </w:r>
      <w:r>
        <w:rPr>
          <w:rFonts w:hint="eastAsia" w:ascii="宋体" w:hAnsi="宋体" w:cs="宋体"/>
          <w:szCs w:val="21"/>
          <w:lang w:bidi="ar"/>
        </w:rPr>
        <w:t>。</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134" w:name="_Toc1462052516"/>
      <w:r>
        <w:rPr>
          <w:rFonts w:hint="eastAsia"/>
        </w:rPr>
        <w:t>业务场景</w:t>
      </w:r>
      <w:bookmarkEnd w:id="134"/>
    </w:p>
    <w:p>
      <w:r>
        <w:rPr>
          <w:rFonts w:hint="eastAsia" w:ascii="宋体" w:hAnsi="宋体" w:cs="宋体"/>
          <w:szCs w:val="21"/>
          <w:lang w:bidi="ar"/>
        </w:rPr>
        <w:t>应付结算单</w:t>
      </w:r>
      <w:r>
        <w:rPr>
          <w:rFonts w:ascii="Calibri" w:hAnsi="Calibri" w:cs="Calibri"/>
          <w:szCs w:val="21"/>
          <w:lang w:bidi="ar"/>
        </w:rPr>
        <w:t>-</w:t>
      </w:r>
      <w:r>
        <w:rPr>
          <w:rFonts w:hint="eastAsia" w:ascii="宋体" w:hAnsi="宋体" w:cs="宋体"/>
          <w:szCs w:val="21"/>
          <w:lang w:bidi="ar"/>
        </w:rPr>
        <w:t>按</w:t>
      </w:r>
      <w:r>
        <w:rPr>
          <w:rFonts w:ascii="宋体" w:hAnsi="宋体" w:cs="宋体"/>
          <w:szCs w:val="21"/>
          <w:lang w:bidi="ar"/>
        </w:rPr>
        <w:t>趟</w:t>
      </w:r>
      <w:r>
        <w:rPr>
          <w:rFonts w:hint="eastAsia" w:ascii="宋体" w:hAnsi="宋体" w:cs="宋体"/>
          <w:szCs w:val="21"/>
          <w:lang w:bidi="ar"/>
        </w:rPr>
        <w:t>菜单中，可以查询、查看结算方式为按</w:t>
      </w:r>
      <w:r>
        <w:rPr>
          <w:rFonts w:ascii="宋体" w:hAnsi="宋体" w:cs="宋体"/>
          <w:szCs w:val="21"/>
          <w:lang w:bidi="ar"/>
        </w:rPr>
        <w:t>趟</w:t>
      </w:r>
      <w:r>
        <w:rPr>
          <w:rFonts w:hint="eastAsia" w:ascii="宋体" w:hAnsi="宋体" w:cs="宋体"/>
          <w:szCs w:val="21"/>
          <w:lang w:bidi="ar"/>
        </w:rPr>
        <w:t>的所有结算单。</w:t>
      </w:r>
    </w:p>
    <w:p>
      <w:pPr>
        <w:pStyle w:val="5"/>
        <w:numPr>
          <w:ilvl w:val="3"/>
          <w:numId w:val="19"/>
        </w:numPr>
      </w:pPr>
      <w:bookmarkStart w:id="135" w:name="_Toc438551210"/>
      <w:r>
        <w:rPr>
          <w:rFonts w:hint="eastAsia"/>
        </w:rPr>
        <w:t>原型图</w:t>
      </w:r>
      <w:bookmarkEnd w:id="135"/>
    </w:p>
    <w:p>
      <w:pPr>
        <w:pStyle w:val="5"/>
        <w:numPr>
          <w:ilvl w:val="3"/>
          <w:numId w:val="19"/>
        </w:numPr>
        <w:rPr>
          <w:lang w:eastAsia="zh-Hans"/>
        </w:rPr>
      </w:pPr>
      <w:bookmarkStart w:id="136" w:name="_Toc1758257202"/>
      <w:r>
        <w:rPr>
          <w:rFonts w:hint="eastAsia"/>
        </w:rPr>
        <w:t>字段描述及业务规则</w:t>
      </w:r>
      <w:bookmarkEnd w:id="136"/>
    </w:p>
    <w:p>
      <w:r>
        <w:t>入厂物流-运单维度</w:t>
      </w:r>
    </w:p>
    <w:p>
      <w:r>
        <w:rPr>
          <w:rFonts w:hint="eastAsia"/>
        </w:rPr>
        <w:t>字段描述如下：</w:t>
      </w:r>
    </w:p>
    <w:p/>
    <w:tbl>
      <w:tblPr>
        <w:tblStyle w:val="31"/>
        <w:tblW w:w="9511" w:type="dxa"/>
        <w:tblInd w:w="135"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540"/>
        <w:gridCol w:w="1281"/>
        <w:gridCol w:w="994"/>
        <w:gridCol w:w="962"/>
        <w:gridCol w:w="844"/>
        <w:gridCol w:w="1583"/>
        <w:gridCol w:w="330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序号</w:t>
            </w:r>
          </w:p>
        </w:tc>
        <w:tc>
          <w:tcPr>
            <w:tcW w:w="1281"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字段中文名</w:t>
            </w:r>
          </w:p>
        </w:tc>
        <w:tc>
          <w:tcPr>
            <w:tcW w:w="99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字段英文名</w:t>
            </w:r>
          </w:p>
        </w:tc>
        <w:tc>
          <w:tcPr>
            <w:tcW w:w="962"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字段类型</w:t>
            </w:r>
          </w:p>
        </w:tc>
        <w:tc>
          <w:tcPr>
            <w:tcW w:w="84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是否为空</w:t>
            </w:r>
          </w:p>
        </w:tc>
        <w:tc>
          <w:tcPr>
            <w:tcW w:w="1583"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是否只读</w:t>
            </w:r>
          </w:p>
        </w:tc>
        <w:tc>
          <w:tcPr>
            <w:tcW w:w="330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规则及逻辑</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费用项</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commentRangeStart w:id="104"/>
            <w:commentRangeStart w:id="105"/>
            <w:r>
              <w:commentReference w:id="104"/>
            </w:r>
            <w:commentRangeEnd w:id="104"/>
            <w:commentRangeEnd w:id="105"/>
            <w:r>
              <w:commentReference w:id="105"/>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Calibri" w:hAnsi="Calibri"/>
                <w:szCs w:val="21"/>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业务日期</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06"/>
            </w:r>
            <w:r>
              <w:rPr>
                <w:rFonts w:hint="eastAsia" w:ascii="宋体" w:hAnsi="宋体" w:cs="宋体"/>
                <w:sz w:val="15"/>
                <w:szCs w:val="15"/>
                <w:highlight w:val="yellow"/>
              </w:rPr>
              <w:t>订单创建时间，待确认</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业务月份</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公司名称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widowControl/>
              <w:spacing w:line="240" w:lineRule="atLeast"/>
              <w:jc w:val="left"/>
              <w:rPr>
                <w:szCs w:val="21"/>
              </w:rPr>
            </w:pPr>
            <w:r>
              <w:rPr>
                <w:rFonts w:hint="eastAsia" w:ascii="宋体" w:hAnsi="宋体" w:cs="宋体"/>
                <w:kern w:val="0"/>
                <w:sz w:val="15"/>
                <w:szCs w:val="15"/>
                <w:lang w:bidi="ar"/>
              </w:rPr>
              <w:t>承运商名称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超链接</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客户品牌</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产品小类</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报账部门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收支项目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费用维度</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Calibri" w:hAnsi="Calibri"/>
                <w:szCs w:val="21"/>
              </w:rPr>
            </w:pPr>
            <w:r>
              <w:rPr>
                <w:rFonts w:ascii="宋体" w:hAnsi="宋体" w:cs="宋体"/>
                <w:sz w:val="15"/>
                <w:szCs w:val="15"/>
              </w:rPr>
              <w:t>业务规则：非必填；当前可选项：管理费用、制造费用、销售费用、研发费用、生产成本；</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Calibri" w:hAnsi="Calibri"/>
                <w:szCs w:val="21"/>
              </w:rPr>
            </w:pPr>
            <w:r>
              <w:rPr>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路由订单编号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运输需求编号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结算方式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车牌号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运输系统-运单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核算项目名称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车型名称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司机数量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运单发车时间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时间域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w:t>
            </w:r>
            <w:r>
              <w:rPr>
                <w:rFonts w:ascii="宋体" w:hAnsi="宋体" w:cs="宋体"/>
                <w:kern w:val="0"/>
                <w:sz w:val="15"/>
                <w:szCs w:val="15"/>
                <w:lang w:bidi="ar"/>
              </w:rPr>
              <w:t>(</w:t>
            </w:r>
            <w:r>
              <w:rPr>
                <w:rFonts w:hint="eastAsia" w:ascii="宋体" w:hAnsi="宋体" w:cs="宋体"/>
                <w:kern w:val="0"/>
                <w:sz w:val="15"/>
                <w:szCs w:val="15"/>
                <w:lang w:bidi="ar"/>
              </w:rPr>
              <w:t>不含税</w:t>
            </w:r>
            <w:r>
              <w:rPr>
                <w:rFonts w:ascii="宋体" w:hAnsi="宋体" w:cs="宋体"/>
                <w:kern w:val="0"/>
                <w:sz w:val="15"/>
                <w:szCs w:val="15"/>
                <w:lang w:bidi="ar"/>
              </w:rPr>
              <w:t>)</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w:t>
            </w:r>
            <w:commentRangeStart w:id="107"/>
            <w:r>
              <w:rPr>
                <w:rFonts w:ascii="宋体" w:hAnsi="宋体" w:cs="宋体"/>
                <w:sz w:val="15"/>
                <w:szCs w:val="15"/>
              </w:rPr>
              <w:t>必填</w:t>
            </w:r>
          </w:p>
          <w:commentRangeEnd w:id="107"/>
          <w:p>
            <w:pPr>
              <w:rPr>
                <w:rFonts w:ascii="宋体" w:hAnsi="宋体" w:cs="宋体"/>
                <w:sz w:val="15"/>
                <w:szCs w:val="15"/>
              </w:rPr>
            </w:pPr>
            <w:r>
              <w:commentReference w:id="107"/>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其他费用说明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不含税结算总金额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税率</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必填，允许修改</w:t>
            </w:r>
          </w:p>
          <w:p>
            <w:pPr>
              <w:spacing w:line="360" w:lineRule="auto"/>
              <w:jc w:val="left"/>
              <w:rPr>
                <w:rFonts w:ascii="宋体" w:hAnsi="宋体" w:cs="宋体"/>
                <w:sz w:val="15"/>
                <w:szCs w:val="15"/>
              </w:rPr>
            </w:pPr>
            <w:r>
              <w:rPr>
                <w:rFonts w:ascii="宋体" w:hAnsi="宋体" w:cs="宋体"/>
                <w:sz w:val="15"/>
                <w:szCs w:val="15"/>
              </w:rPr>
              <w:t>采购系统</w:t>
            </w:r>
          </w:p>
          <w:p>
            <w:pPr>
              <w:spacing w:line="360" w:lineRule="auto"/>
              <w:rPr>
                <w:rFonts w:ascii="宋体" w:hAnsi="宋体" w:cs="宋体"/>
                <w:sz w:val="15"/>
                <w:szCs w:val="15"/>
              </w:rPr>
            </w:pPr>
            <w:r>
              <w:rPr>
                <w:rFonts w:ascii="宋体" w:hAnsi="宋体" w:cs="宋体"/>
                <w:sz w:val="15"/>
                <w:szCs w:val="15"/>
              </w:rPr>
              <w:t>来源数据字典</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备注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bl>
    <w:p/>
    <w:p>
      <w:r>
        <w:rPr>
          <w:rFonts w:hint="eastAsia"/>
        </w:rPr>
        <w:t>业务规则如下：</w:t>
      </w:r>
    </w:p>
    <w:p/>
    <w:p>
      <w:r>
        <w:t>备件物流-按趟</w:t>
      </w:r>
    </w:p>
    <w:p>
      <w:r>
        <w:rPr>
          <w:rFonts w:hint="eastAsia"/>
        </w:rPr>
        <w:t>字段描述如下：</w:t>
      </w:r>
    </w:p>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976"/>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9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commentRangeStart w:id="108"/>
            <w:commentRangeStart w:id="109"/>
            <w:r>
              <w:commentReference w:id="108"/>
            </w:r>
            <w:commentRangeEnd w:id="108"/>
            <w:commentRangeEnd w:id="109"/>
            <w:r>
              <w:commentReference w:id="109"/>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10"/>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59"/>
              </w:numPr>
              <w:spacing w:line="360" w:lineRule="auto"/>
              <w:ind w:firstLineChars="0"/>
              <w:jc w:val="left"/>
              <w:rPr>
                <w:rFonts w:ascii="Arial" w:hAnsi="Arial" w:eastAsia="PingFang SC" w:cs="Arial"/>
                <w:sz w:val="15"/>
                <w:szCs w:val="15"/>
              </w:rPr>
            </w:pPr>
          </w:p>
        </w:tc>
        <w:tc>
          <w:tcPr>
            <w:tcW w:w="1100" w:type="dxa"/>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超链接</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产品小类</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报账部门</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收支项目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费用维度</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始发地仓库</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始发地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车型</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司机姓名</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eastAsia="PingFang SC" w:cs="Arial"/>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作业日期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作业任务单号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commentRangeStart w:id="111"/>
            <w:r>
              <w:rPr>
                <w:rFonts w:ascii="宋体" w:hAnsi="宋体" w:cs="宋体"/>
                <w:sz w:val="15"/>
                <w:szCs w:val="15"/>
              </w:rPr>
              <w:t>必填</w:t>
            </w:r>
            <w:commentRangeEnd w:id="111"/>
            <w:r>
              <w:commentReference w:id="111"/>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配送事由</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线路代号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装车总体积</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去程体积</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返程体积</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eastAsia="PingFang SC" w:cs="Arial"/>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运输模式为双边时必填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运输模式</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合同价格（不含税）</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燃油返还比率</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ascii="宋体" w:hAnsi="宋体" w:cs="宋体"/>
                <w:sz w:val="15"/>
                <w:szCs w:val="15"/>
              </w:rPr>
              <w:t>只读域</w:t>
            </w:r>
          </w:p>
        </w:tc>
        <w:tc>
          <w:tcPr>
            <w:tcW w:w="981" w:type="dxa"/>
          </w:tcPr>
          <w:p>
            <w:pPr>
              <w:spacing w:line="360" w:lineRule="auto"/>
              <w:jc w:val="left"/>
              <w:rPr>
                <w:rFonts w:eastAsia="PingFang SC" w:cs="Arial"/>
                <w:sz w:val="15"/>
                <w:szCs w:val="15"/>
              </w:rPr>
            </w:pPr>
            <w:r>
              <w:rPr>
                <w:rFonts w:ascii="宋体" w:hAnsi="宋体" w:cs="宋体"/>
                <w:sz w:val="15"/>
                <w:szCs w:val="15"/>
              </w:rPr>
              <w:t>N</w:t>
            </w:r>
          </w:p>
        </w:tc>
        <w:tc>
          <w:tcPr>
            <w:tcW w:w="981" w:type="dxa"/>
          </w:tcPr>
          <w:p>
            <w:pPr>
              <w:spacing w:line="360" w:lineRule="auto"/>
              <w:jc w:val="left"/>
              <w:rPr>
                <w:rFonts w:eastAsia="PingFang SC" w:cs="Arial"/>
                <w:sz w:val="15"/>
                <w:szCs w:val="15"/>
              </w:rPr>
            </w:pPr>
            <w:r>
              <w:rPr>
                <w:rFonts w:ascii="宋体" w:hAnsi="宋体" w:cs="宋体"/>
                <w:sz w:val="15"/>
                <w:szCs w:val="15"/>
              </w:rPr>
              <w:t>Y</w:t>
            </w:r>
          </w:p>
        </w:tc>
        <w:tc>
          <w:tcPr>
            <w:tcW w:w="3278" w:type="dxa"/>
          </w:tcPr>
          <w:p>
            <w:pPr>
              <w:spacing w:line="360" w:lineRule="auto"/>
              <w:jc w:val="left"/>
              <w:rPr>
                <w:rFonts w:eastAsia="PingFang SC" w:cs="Arial"/>
                <w:sz w:val="15"/>
                <w:szCs w:val="15"/>
              </w:rPr>
            </w:pPr>
            <w:r>
              <w:rPr>
                <w:rFonts w:ascii="宋体" w:hAnsi="宋体" w:cs="宋体"/>
                <w:sz w:val="15"/>
                <w:szCs w:val="15"/>
              </w:rPr>
              <w:t>非</w:t>
            </w:r>
            <w:commentRangeStart w:id="112"/>
            <w:r>
              <w:rPr>
                <w:rFonts w:ascii="宋体" w:hAnsi="宋体" w:cs="宋体"/>
                <w:sz w:val="15"/>
                <w:szCs w:val="15"/>
              </w:rPr>
              <w:t>必填</w:t>
            </w:r>
            <w:commentRangeEnd w:id="112"/>
            <w:r>
              <w:commentReference w:id="112"/>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费用合计（不含税）</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考核与奖励（不含税）</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燃油补贴返还金额</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eastAsia="PingFang SC" w:cs="Arial"/>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59"/>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bl>
    <w:p/>
    <w:p>
      <w:r>
        <w:rPr>
          <w:rFonts w:hint="eastAsia"/>
        </w:rPr>
        <w:t>业务规则如下：</w:t>
      </w:r>
    </w:p>
    <w:p/>
    <w:p/>
    <w:p>
      <w:pPr>
        <w:pStyle w:val="4"/>
        <w:numPr>
          <w:ilvl w:val="2"/>
          <w:numId w:val="19"/>
        </w:numPr>
        <w:rPr>
          <w:lang w:eastAsia="zh-CN"/>
        </w:rPr>
      </w:pPr>
      <w:bookmarkStart w:id="137" w:name="_Toc112954627"/>
      <w:bookmarkStart w:id="138" w:name="_Toc528623650"/>
      <w:bookmarkStart w:id="139" w:name="_Toc112158373"/>
      <w:r>
        <w:rPr>
          <w:rFonts w:hint="eastAsia"/>
          <w:lang w:eastAsia="zh-CN"/>
        </w:rPr>
        <w:t>按柜</w:t>
      </w:r>
      <w:bookmarkEnd w:id="137"/>
      <w:bookmarkEnd w:id="138"/>
      <w:bookmarkEnd w:id="139"/>
    </w:p>
    <w:p>
      <w:pPr>
        <w:pStyle w:val="5"/>
        <w:numPr>
          <w:ilvl w:val="3"/>
          <w:numId w:val="19"/>
        </w:numPr>
        <w:rPr>
          <w:lang w:eastAsia="zh-Hans"/>
        </w:rPr>
      </w:pPr>
      <w:bookmarkStart w:id="140" w:name="_Toc914887"/>
      <w:r>
        <w:rPr>
          <w:rFonts w:hint="eastAsia"/>
        </w:rPr>
        <w:t>功能描述</w:t>
      </w:r>
      <w:bookmarkEnd w:id="140"/>
    </w:p>
    <w:p>
      <w:pPr>
        <w:rPr>
          <w:rFonts w:ascii="Calibri" w:hAnsi="Calibri"/>
          <w:szCs w:val="21"/>
        </w:rPr>
      </w:pPr>
      <w:r>
        <w:rPr>
          <w:rFonts w:hint="eastAsia" w:ascii="宋体" w:hAnsi="宋体" w:cs="宋体"/>
          <w:szCs w:val="21"/>
          <w:lang w:bidi="ar"/>
        </w:rPr>
        <w:t>该结算单涉及</w:t>
      </w:r>
      <w:r>
        <w:rPr>
          <w:rFonts w:ascii="宋体" w:hAnsi="宋体" w:cs="宋体"/>
          <w:szCs w:val="21"/>
          <w:lang w:bidi="ar"/>
        </w:rPr>
        <w:t>一</w:t>
      </w:r>
      <w:r>
        <w:rPr>
          <w:rFonts w:hint="eastAsia" w:ascii="宋体" w:hAnsi="宋体" w:cs="宋体"/>
          <w:szCs w:val="21"/>
          <w:lang w:bidi="ar"/>
        </w:rPr>
        <w:t>个结算单模板</w:t>
      </w:r>
      <w:r>
        <w:rPr>
          <w:rFonts w:ascii="宋体" w:hAnsi="宋体" w:cs="宋体"/>
          <w:szCs w:val="21"/>
          <w:lang w:bidi="ar"/>
        </w:rPr>
        <w:t>：</w:t>
      </w:r>
      <w:r>
        <w:rPr>
          <w:rFonts w:hint="eastAsia" w:ascii="宋体" w:hAnsi="宋体" w:cs="宋体"/>
          <w:szCs w:val="21"/>
          <w:lang w:bidi="ar"/>
        </w:rPr>
        <w:t>入厂物流</w:t>
      </w:r>
      <w:r>
        <w:rPr>
          <w:rFonts w:ascii="Calibri" w:hAnsi="Calibri" w:cs="Calibri"/>
          <w:szCs w:val="21"/>
          <w:lang w:bidi="ar"/>
        </w:rPr>
        <w:t>-</w:t>
      </w:r>
      <w:r>
        <w:rPr>
          <w:rFonts w:hint="eastAsia" w:ascii="宋体" w:hAnsi="宋体" w:cs="宋体"/>
          <w:szCs w:val="21"/>
          <w:lang w:bidi="ar"/>
        </w:rPr>
        <w:t>运单维度。</w:t>
      </w:r>
    </w:p>
    <w:p>
      <w:pPr>
        <w:rPr>
          <w:rFonts w:ascii="Calibri" w:hAnsi="Calibri"/>
          <w:szCs w:val="21"/>
        </w:rPr>
      </w:pPr>
      <w:r>
        <w:rPr>
          <w:rFonts w:hint="eastAsia" w:ascii="宋体" w:hAnsi="宋体" w:cs="宋体"/>
          <w:szCs w:val="21"/>
          <w:lang w:bidi="ar"/>
        </w:rPr>
        <w:t>该菜单中的数据允许查询、删除、修改。</w:t>
      </w:r>
    </w:p>
    <w:p>
      <w:pPr>
        <w:rPr>
          <w:rFonts w:ascii="宋体" w:hAnsi="宋体" w:cs="宋体"/>
          <w:szCs w:val="21"/>
          <w:lang w:bidi="ar"/>
        </w:rPr>
      </w:pPr>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rPr>
          <w:rFonts w:ascii="宋体" w:hAnsi="宋体" w:cs="宋体"/>
          <w:szCs w:val="21"/>
          <w:lang w:bidi="ar"/>
        </w:rPr>
      </w:pPr>
    </w:p>
    <w:p>
      <w:pPr>
        <w:pStyle w:val="5"/>
        <w:numPr>
          <w:ilvl w:val="3"/>
          <w:numId w:val="19"/>
        </w:numPr>
        <w:rPr>
          <w:lang w:eastAsia="zh-Hans"/>
        </w:rPr>
      </w:pPr>
      <w:bookmarkStart w:id="141" w:name="_Toc1222700694"/>
      <w:r>
        <w:rPr>
          <w:rFonts w:hint="eastAsia"/>
        </w:rPr>
        <w:t>业务场景</w:t>
      </w:r>
      <w:bookmarkEnd w:id="141"/>
    </w:p>
    <w:p>
      <w:r>
        <w:rPr>
          <w:rFonts w:hint="eastAsia" w:ascii="宋体" w:hAnsi="宋体" w:cs="宋体"/>
          <w:szCs w:val="21"/>
          <w:lang w:bidi="ar"/>
        </w:rPr>
        <w:t>应付结算单</w:t>
      </w:r>
      <w:r>
        <w:rPr>
          <w:rFonts w:ascii="Calibri" w:hAnsi="Calibri" w:cs="Calibri"/>
          <w:szCs w:val="21"/>
          <w:lang w:bidi="ar"/>
        </w:rPr>
        <w:t>-</w:t>
      </w:r>
      <w:r>
        <w:rPr>
          <w:rFonts w:hint="eastAsia" w:ascii="宋体" w:hAnsi="宋体" w:cs="宋体"/>
          <w:szCs w:val="21"/>
          <w:lang w:bidi="ar"/>
        </w:rPr>
        <w:t>按</w:t>
      </w:r>
      <w:r>
        <w:rPr>
          <w:rFonts w:ascii="宋体" w:hAnsi="宋体" w:cs="宋体"/>
          <w:szCs w:val="21"/>
          <w:lang w:bidi="ar"/>
        </w:rPr>
        <w:t>柜</w:t>
      </w:r>
      <w:r>
        <w:rPr>
          <w:rFonts w:hint="eastAsia" w:ascii="宋体" w:hAnsi="宋体" w:cs="宋体"/>
          <w:szCs w:val="21"/>
          <w:lang w:bidi="ar"/>
        </w:rPr>
        <w:t>菜单中，可以查询、查看结算方式为按</w:t>
      </w:r>
      <w:r>
        <w:rPr>
          <w:rFonts w:ascii="宋体" w:hAnsi="宋体" w:cs="宋体"/>
          <w:szCs w:val="21"/>
          <w:lang w:bidi="ar"/>
        </w:rPr>
        <w:t>柜</w:t>
      </w:r>
      <w:r>
        <w:rPr>
          <w:rFonts w:hint="eastAsia" w:ascii="宋体" w:hAnsi="宋体" w:cs="宋体"/>
          <w:szCs w:val="21"/>
          <w:lang w:bidi="ar"/>
        </w:rPr>
        <w:t>的所有结算单。</w:t>
      </w:r>
    </w:p>
    <w:p>
      <w:pPr>
        <w:pStyle w:val="5"/>
        <w:numPr>
          <w:ilvl w:val="3"/>
          <w:numId w:val="19"/>
        </w:numPr>
      </w:pPr>
      <w:bookmarkStart w:id="142" w:name="_Toc222353758"/>
      <w:r>
        <w:rPr>
          <w:rFonts w:hint="eastAsia"/>
        </w:rPr>
        <w:t>原型图</w:t>
      </w:r>
      <w:bookmarkEnd w:id="142"/>
    </w:p>
    <w:p>
      <w:pPr>
        <w:pStyle w:val="5"/>
        <w:numPr>
          <w:ilvl w:val="3"/>
          <w:numId w:val="19"/>
        </w:numPr>
        <w:rPr>
          <w:lang w:eastAsia="zh-Hans"/>
        </w:rPr>
      </w:pPr>
      <w:bookmarkStart w:id="143" w:name="_Toc812786720"/>
      <w:r>
        <w:rPr>
          <w:rFonts w:hint="eastAsia"/>
        </w:rPr>
        <w:t>字段描述及业务规则</w:t>
      </w:r>
      <w:bookmarkEnd w:id="143"/>
    </w:p>
    <w:p>
      <w:r>
        <w:t>入厂物流-运单维度</w:t>
      </w:r>
    </w:p>
    <w:p>
      <w:r>
        <w:rPr>
          <w:rFonts w:hint="eastAsia"/>
        </w:rPr>
        <w:t>字段描述如下：</w:t>
      </w:r>
    </w:p>
    <w:tbl>
      <w:tblPr>
        <w:tblStyle w:val="31"/>
        <w:tblW w:w="9511" w:type="dxa"/>
        <w:tblInd w:w="135"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540"/>
        <w:gridCol w:w="1281"/>
        <w:gridCol w:w="994"/>
        <w:gridCol w:w="962"/>
        <w:gridCol w:w="844"/>
        <w:gridCol w:w="1583"/>
        <w:gridCol w:w="330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序号</w:t>
            </w:r>
          </w:p>
        </w:tc>
        <w:tc>
          <w:tcPr>
            <w:tcW w:w="1281"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字段中文名</w:t>
            </w:r>
          </w:p>
        </w:tc>
        <w:tc>
          <w:tcPr>
            <w:tcW w:w="99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字段英文名</w:t>
            </w:r>
          </w:p>
        </w:tc>
        <w:tc>
          <w:tcPr>
            <w:tcW w:w="962"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字段类型</w:t>
            </w:r>
          </w:p>
        </w:tc>
        <w:tc>
          <w:tcPr>
            <w:tcW w:w="84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是否为空</w:t>
            </w:r>
          </w:p>
        </w:tc>
        <w:tc>
          <w:tcPr>
            <w:tcW w:w="1583"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是否只读</w:t>
            </w:r>
          </w:p>
        </w:tc>
        <w:tc>
          <w:tcPr>
            <w:tcW w:w="330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规则及逻辑</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费用项</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commentRangeStart w:id="113"/>
            <w:commentRangeStart w:id="114"/>
            <w:r>
              <w:commentReference w:id="113"/>
            </w:r>
            <w:commentRangeEnd w:id="113"/>
            <w:commentRangeEnd w:id="114"/>
            <w:r>
              <w:commentReference w:id="114"/>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Calibri" w:hAnsi="Calibri"/>
                <w:szCs w:val="21"/>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业务日期</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15"/>
            </w:r>
            <w:r>
              <w:rPr>
                <w:rFonts w:hint="eastAsia" w:ascii="宋体" w:hAnsi="宋体" w:cs="宋体"/>
                <w:sz w:val="15"/>
                <w:szCs w:val="15"/>
                <w:highlight w:val="yellow"/>
              </w:rPr>
              <w:t>订单创建时间，待确认</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业务月份</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公司名称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widowControl/>
              <w:spacing w:line="240" w:lineRule="atLeast"/>
              <w:jc w:val="left"/>
              <w:rPr>
                <w:szCs w:val="21"/>
              </w:rPr>
            </w:pPr>
            <w:r>
              <w:rPr>
                <w:rFonts w:hint="eastAsia" w:ascii="宋体" w:hAnsi="宋体" w:cs="宋体"/>
                <w:kern w:val="0"/>
                <w:sz w:val="15"/>
                <w:szCs w:val="15"/>
                <w:lang w:bidi="ar"/>
              </w:rPr>
              <w:t>承运商名称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超链接</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客户品牌</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产品小类</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报账部门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收支项目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费用维度</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Calibri" w:hAnsi="Calibri"/>
                <w:szCs w:val="21"/>
              </w:rPr>
            </w:pPr>
            <w:r>
              <w:rPr>
                <w:rFonts w:ascii="宋体" w:hAnsi="宋体" w:cs="宋体"/>
                <w:sz w:val="15"/>
                <w:szCs w:val="15"/>
              </w:rPr>
              <w:t>业务规则：非必填；当前可选项：管理费用、制造费用、销售费用、研发费用、生产成本；</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Calibri" w:hAnsi="Calibri"/>
                <w:szCs w:val="21"/>
              </w:rPr>
            </w:pPr>
            <w:r>
              <w:rPr>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路由订单编号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运输需求编号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结算方式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车牌号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运输系统-运单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核算项目名称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车型名称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司机数量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运单发车时间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时间域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w:t>
            </w:r>
            <w:r>
              <w:rPr>
                <w:rFonts w:ascii="宋体" w:hAnsi="宋体" w:cs="宋体"/>
                <w:kern w:val="0"/>
                <w:sz w:val="15"/>
                <w:szCs w:val="15"/>
                <w:lang w:bidi="ar"/>
              </w:rPr>
              <w:t>(</w:t>
            </w:r>
            <w:r>
              <w:rPr>
                <w:rFonts w:hint="eastAsia" w:ascii="宋体" w:hAnsi="宋体" w:cs="宋体"/>
                <w:kern w:val="0"/>
                <w:sz w:val="15"/>
                <w:szCs w:val="15"/>
                <w:lang w:bidi="ar"/>
              </w:rPr>
              <w:t>不含税</w:t>
            </w:r>
            <w:r>
              <w:rPr>
                <w:rFonts w:ascii="宋体" w:hAnsi="宋体" w:cs="宋体"/>
                <w:kern w:val="0"/>
                <w:sz w:val="15"/>
                <w:szCs w:val="15"/>
                <w:lang w:bidi="ar"/>
              </w:rPr>
              <w:t>)</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w:t>
            </w:r>
            <w:commentRangeStart w:id="116"/>
            <w:r>
              <w:rPr>
                <w:rFonts w:ascii="宋体" w:hAnsi="宋体" w:cs="宋体"/>
                <w:sz w:val="15"/>
                <w:szCs w:val="15"/>
              </w:rPr>
              <w:t>必填</w:t>
            </w:r>
          </w:p>
          <w:commentRangeEnd w:id="116"/>
          <w:p>
            <w:pPr>
              <w:rPr>
                <w:rFonts w:ascii="宋体" w:hAnsi="宋体" w:cs="宋体"/>
                <w:sz w:val="15"/>
                <w:szCs w:val="15"/>
              </w:rPr>
            </w:pPr>
            <w:r>
              <w:commentReference w:id="116"/>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其他费用说明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不含税结算总金额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税率</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必填，允许修改</w:t>
            </w:r>
          </w:p>
          <w:p>
            <w:pPr>
              <w:spacing w:line="360" w:lineRule="auto"/>
              <w:jc w:val="left"/>
              <w:rPr>
                <w:rFonts w:ascii="宋体" w:hAnsi="宋体" w:cs="宋体"/>
                <w:sz w:val="15"/>
                <w:szCs w:val="15"/>
              </w:rPr>
            </w:pPr>
            <w:r>
              <w:rPr>
                <w:rFonts w:ascii="宋体" w:hAnsi="宋体" w:cs="宋体"/>
                <w:sz w:val="15"/>
                <w:szCs w:val="15"/>
              </w:rPr>
              <w:t>采购系统</w:t>
            </w:r>
          </w:p>
          <w:p>
            <w:pPr>
              <w:spacing w:line="360" w:lineRule="auto"/>
              <w:rPr>
                <w:rFonts w:ascii="宋体" w:hAnsi="宋体" w:cs="宋体"/>
                <w:sz w:val="15"/>
                <w:szCs w:val="15"/>
              </w:rPr>
            </w:pPr>
            <w:r>
              <w:rPr>
                <w:rFonts w:ascii="宋体" w:hAnsi="宋体" w:cs="宋体"/>
                <w:sz w:val="15"/>
                <w:szCs w:val="15"/>
              </w:rPr>
              <w:t>来源数据字典</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备注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bl>
    <w:p/>
    <w:p>
      <w:r>
        <w:rPr>
          <w:rFonts w:hint="eastAsia"/>
        </w:rPr>
        <w:t>业务规则如下：</w:t>
      </w:r>
    </w:p>
    <w:p/>
    <w:p/>
    <w:p>
      <w:pPr>
        <w:pStyle w:val="4"/>
        <w:numPr>
          <w:ilvl w:val="2"/>
          <w:numId w:val="19"/>
        </w:numPr>
        <w:rPr>
          <w:lang w:eastAsia="zh-CN"/>
        </w:rPr>
      </w:pPr>
      <w:bookmarkStart w:id="144" w:name="_Toc112158374"/>
      <w:bookmarkStart w:id="145" w:name="_Toc1285038286"/>
      <w:bookmarkStart w:id="146" w:name="_Toc112954628"/>
      <w:r>
        <w:rPr>
          <w:rFonts w:hint="eastAsia"/>
          <w:lang w:eastAsia="zh-CN"/>
        </w:rPr>
        <w:t>按台份</w:t>
      </w:r>
      <w:bookmarkEnd w:id="144"/>
      <w:bookmarkEnd w:id="145"/>
      <w:bookmarkEnd w:id="146"/>
    </w:p>
    <w:p>
      <w:pPr>
        <w:pStyle w:val="5"/>
        <w:numPr>
          <w:ilvl w:val="3"/>
          <w:numId w:val="19"/>
        </w:numPr>
        <w:rPr>
          <w:lang w:eastAsia="zh-Hans"/>
        </w:rPr>
      </w:pPr>
      <w:bookmarkStart w:id="147" w:name="_Toc1391008714"/>
      <w:r>
        <w:rPr>
          <w:rFonts w:hint="eastAsia"/>
        </w:rPr>
        <w:t>功能描述</w:t>
      </w:r>
      <w:bookmarkEnd w:id="147"/>
    </w:p>
    <w:p>
      <w:pPr>
        <w:rPr>
          <w:rFonts w:ascii="Calibri" w:hAnsi="Calibri"/>
          <w:szCs w:val="21"/>
        </w:rPr>
      </w:pPr>
      <w:r>
        <w:rPr>
          <w:rFonts w:hint="eastAsia" w:ascii="宋体" w:hAnsi="宋体" w:cs="宋体"/>
          <w:szCs w:val="21"/>
          <w:lang w:bidi="ar"/>
        </w:rPr>
        <w:t>该结算单涉及</w:t>
      </w:r>
      <w:r>
        <w:rPr>
          <w:rFonts w:ascii="宋体" w:hAnsi="宋体" w:cs="宋体"/>
          <w:szCs w:val="21"/>
          <w:lang w:bidi="ar"/>
        </w:rPr>
        <w:t>一</w:t>
      </w:r>
      <w:r>
        <w:rPr>
          <w:rFonts w:hint="eastAsia" w:ascii="宋体" w:hAnsi="宋体" w:cs="宋体"/>
          <w:szCs w:val="21"/>
          <w:lang w:bidi="ar"/>
        </w:rPr>
        <w:t>个结算单模板：</w:t>
      </w:r>
      <w:r>
        <w:rPr>
          <w:rFonts w:ascii="宋体" w:hAnsi="宋体" w:cs="宋体"/>
          <w:szCs w:val="21"/>
          <w:lang w:bidi="ar"/>
        </w:rPr>
        <w:t>整车运输</w:t>
      </w:r>
      <w:r>
        <w:rPr>
          <w:rFonts w:hint="eastAsia" w:ascii="宋体" w:hAnsi="宋体" w:cs="宋体"/>
          <w:szCs w:val="21"/>
          <w:lang w:bidi="ar"/>
        </w:rPr>
        <w:t>。</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pPr>
      <w:bookmarkStart w:id="148" w:name="_Toc705417889"/>
      <w:r>
        <w:rPr>
          <w:rFonts w:hint="eastAsia"/>
        </w:rPr>
        <w:t>业务场景</w:t>
      </w:r>
      <w:bookmarkEnd w:id="148"/>
    </w:p>
    <w:p>
      <w:r>
        <w:rPr>
          <w:rFonts w:hint="eastAsia"/>
        </w:rPr>
        <w:t>应付结算单-按台份菜单中，可以查询、查看结算方式为按台份结算的所有结算单。</w:t>
      </w:r>
    </w:p>
    <w:p>
      <w:pPr>
        <w:pStyle w:val="5"/>
        <w:numPr>
          <w:ilvl w:val="3"/>
          <w:numId w:val="19"/>
        </w:numPr>
      </w:pPr>
      <w:bookmarkStart w:id="149" w:name="_Toc206302570"/>
      <w:r>
        <w:rPr>
          <w:rFonts w:hint="eastAsia"/>
        </w:rPr>
        <w:t>原型图</w:t>
      </w:r>
      <w:bookmarkEnd w:id="149"/>
    </w:p>
    <w:p>
      <w:pPr>
        <w:pStyle w:val="5"/>
        <w:numPr>
          <w:ilvl w:val="3"/>
          <w:numId w:val="19"/>
        </w:numPr>
        <w:rPr>
          <w:lang w:eastAsia="zh-Hans"/>
        </w:rPr>
      </w:pPr>
      <w:bookmarkStart w:id="150" w:name="_Toc1580500750"/>
      <w:r>
        <w:rPr>
          <w:rFonts w:hint="eastAsia"/>
        </w:rPr>
        <w:t>字段描述及业务规则</w:t>
      </w:r>
      <w:bookmarkEnd w:id="150"/>
    </w:p>
    <w:p/>
    <w:p>
      <w:r>
        <w:t>整车运输</w:t>
      </w:r>
    </w:p>
    <w:p>
      <w:r>
        <w:rPr>
          <w:rFonts w:hint="eastAsia"/>
        </w:rPr>
        <w:t>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313"/>
        <w:gridCol w:w="954"/>
        <w:gridCol w:w="900"/>
        <w:gridCol w:w="845"/>
        <w:gridCol w:w="4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313"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54"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84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4144"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费用项</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00"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845" w:type="dxa"/>
            <w:vAlign w:val="center"/>
          </w:tcPr>
          <w:p>
            <w:pPr>
              <w:spacing w:line="360" w:lineRule="auto"/>
              <w:jc w:val="left"/>
              <w:rPr>
                <w:rFonts w:ascii="宋体" w:hAnsi="宋体" w:cs="宋体"/>
                <w:sz w:val="15"/>
                <w:szCs w:val="15"/>
              </w:rPr>
            </w:pPr>
            <w:commentRangeStart w:id="117"/>
            <w:commentRangeStart w:id="118"/>
            <w:r>
              <w:commentReference w:id="117"/>
            </w:r>
            <w:commentRangeEnd w:id="117"/>
            <w:commentRangeEnd w:id="118"/>
            <w:r>
              <w:commentReference w:id="118"/>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业务日期</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00"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19"/>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业务月份</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00"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公司名称</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承运商名称</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合同编号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业务项目</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客户品牌</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产品小类</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报账部门</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收支项目</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费用维度</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widowControl/>
              <w:spacing w:line="240" w:lineRule="atLeast"/>
              <w:jc w:val="left"/>
              <w:rPr>
                <w:rFonts w:ascii="宋体" w:hAnsi="宋体" w:cs="宋体"/>
                <w:sz w:val="15"/>
                <w:szCs w:val="15"/>
              </w:rPr>
            </w:pPr>
            <w:r>
              <w:rPr>
                <w:rFonts w:hint="eastAsia" w:ascii="宋体" w:hAnsi="宋体" w:cs="宋体"/>
                <w:kern w:val="0"/>
                <w:sz w:val="15"/>
                <w:szCs w:val="15"/>
                <w:lang w:bidi="ar"/>
              </w:rPr>
              <w:t>客户订单编号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widowControl/>
              <w:spacing w:line="240" w:lineRule="atLeast"/>
              <w:jc w:val="left"/>
              <w:rPr>
                <w:rFonts w:ascii="宋体" w:hAnsi="宋体" w:cs="宋体"/>
                <w:sz w:val="15"/>
                <w:szCs w:val="15"/>
              </w:rPr>
            </w:pPr>
            <w:r>
              <w:rPr>
                <w:rFonts w:hint="eastAsia" w:ascii="宋体" w:hAnsi="宋体" w:cs="宋体"/>
                <w:kern w:val="0"/>
                <w:sz w:val="15"/>
                <w:szCs w:val="15"/>
                <w:lang w:bidi="ar"/>
              </w:rPr>
              <w:t>路由订单编号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widowControl/>
              <w:spacing w:line="240" w:lineRule="atLeast"/>
              <w:jc w:val="left"/>
              <w:rPr>
                <w:rFonts w:ascii="宋体" w:hAnsi="宋体" w:cs="宋体"/>
                <w:sz w:val="15"/>
                <w:szCs w:val="15"/>
              </w:rPr>
            </w:pPr>
            <w:r>
              <w:rPr>
                <w:rFonts w:hint="eastAsia" w:ascii="宋体" w:hAnsi="宋体" w:cs="宋体"/>
                <w:kern w:val="0"/>
                <w:sz w:val="15"/>
                <w:szCs w:val="15"/>
                <w:lang w:bidi="ar"/>
              </w:rPr>
              <w:t>运输需求编号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widowControl/>
              <w:spacing w:line="240" w:lineRule="atLeast"/>
              <w:jc w:val="left"/>
              <w:rPr>
                <w:rFonts w:ascii="宋体" w:hAnsi="宋体" w:cs="宋体"/>
                <w:sz w:val="15"/>
                <w:szCs w:val="15"/>
              </w:rPr>
            </w:pPr>
            <w:r>
              <w:rPr>
                <w:rFonts w:hint="eastAsia" w:ascii="宋体" w:hAnsi="宋体" w:cs="宋体"/>
                <w:kern w:val="0"/>
                <w:sz w:val="15"/>
                <w:szCs w:val="15"/>
                <w:lang w:bidi="ar"/>
              </w:rPr>
              <w:t>运单编号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客户运单号</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原字段：运单号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VIN码</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14位码，车架号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车型</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有时与单价相关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制单日期</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时间</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客户运单日期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起运地</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这两个字段共同决定单价，与合同匹配。市到市。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运抵地</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这两个字段共同决定单价，与合同匹配。市到市。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运抵地类型</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有时与单价相关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运输类型</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前端、干线、末端、倒板，装卸、场地使用费(运输没有）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运输方式</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公、铁、水、自提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运输工具</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救援车；板车；地跑 根据工具不同，价格不一样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结算方式</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按台/按公里。下客户订单时需明确结算方式。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台份</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整车运输以被运的车辆为单位结算，因此应该都填1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公里</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按公里计算，公里数在合同中已根据起运地与运抵地定义好。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不含税单价</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采购系统</w:t>
            </w:r>
          </w:p>
          <w:p>
            <w:pPr>
              <w:jc w:val="left"/>
              <w:rPr>
                <w:rFonts w:ascii="宋体" w:hAnsi="宋体" w:cs="宋体"/>
                <w:sz w:val="15"/>
                <w:szCs w:val="15"/>
              </w:rPr>
            </w:pPr>
            <w:r>
              <w:rPr>
                <w:rFonts w:hint="eastAsia" w:ascii="宋体" w:hAnsi="宋体" w:cs="宋体"/>
                <w:sz w:val="15"/>
                <w:szCs w:val="15"/>
              </w:rPr>
              <w:t>根据合同编号、核算项目、结算方式、起运地、运抵地找到对应的单价。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不含税总价</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N</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业财</w:t>
            </w:r>
          </w:p>
          <w:p>
            <w:pPr>
              <w:jc w:val="left"/>
              <w:rPr>
                <w:rFonts w:ascii="宋体" w:hAnsi="宋体" w:cs="宋体"/>
                <w:sz w:val="15"/>
                <w:szCs w:val="15"/>
              </w:rPr>
            </w:pPr>
            <w:r>
              <w:rPr>
                <w:rFonts w:hint="eastAsia" w:ascii="宋体" w:hAnsi="宋体" w:cs="宋体"/>
                <w:sz w:val="15"/>
                <w:szCs w:val="15"/>
              </w:rPr>
              <w:t>等于台份*公里*不含税单价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税率</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单击弹框</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采购系统</w:t>
            </w:r>
          </w:p>
          <w:p>
            <w:pPr>
              <w:jc w:val="left"/>
              <w:rPr>
                <w:rFonts w:ascii="宋体" w:hAnsi="宋体" w:cs="宋体"/>
                <w:sz w:val="15"/>
                <w:szCs w:val="15"/>
              </w:rPr>
            </w:pPr>
            <w:r>
              <w:rPr>
                <w:rFonts w:hint="eastAsia" w:ascii="宋体" w:hAnsi="宋体" w:cs="宋体"/>
                <w:sz w:val="15"/>
                <w:szCs w:val="15"/>
              </w:rPr>
              <w:t>根据合同编号、结算方式、费用名称三个字段找到对应的税率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补贴款（不含税）</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非必填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加则填正数，减则填负数 具体是什么补贴需要跟业务确认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考核扣款（不含税）</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非必填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加则填正数，减则填负数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不含税结算总金额</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业财</w:t>
            </w:r>
          </w:p>
          <w:p>
            <w:pPr>
              <w:jc w:val="left"/>
              <w:rPr>
                <w:rFonts w:ascii="宋体" w:hAnsi="宋体" w:cs="宋体"/>
                <w:sz w:val="15"/>
                <w:szCs w:val="15"/>
              </w:rPr>
            </w:pPr>
            <w:r>
              <w:rPr>
                <w:rFonts w:hint="eastAsia" w:ascii="宋体" w:hAnsi="宋体" w:cs="宋体"/>
                <w:sz w:val="15"/>
                <w:szCs w:val="15"/>
              </w:rPr>
              <w:t>系统根据税率计算 等于不含税总价+考核扣款+补贴款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含税结算总金额</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0"/>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备注</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Y</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非必填</w:t>
            </w:r>
          </w:p>
          <w:p>
            <w:pPr>
              <w:jc w:val="left"/>
              <w:rPr>
                <w:rFonts w:ascii="宋体" w:hAnsi="宋体" w:cs="宋体"/>
                <w:sz w:val="15"/>
                <w:szCs w:val="15"/>
              </w:rPr>
            </w:pPr>
          </w:p>
        </w:tc>
      </w:tr>
    </w:tbl>
    <w:p/>
    <w:p>
      <w:r>
        <w:rPr>
          <w:rFonts w:hint="eastAsia"/>
        </w:rPr>
        <w:t>业务规则如下：</w:t>
      </w:r>
    </w:p>
    <w:p>
      <w:pPr>
        <w:pStyle w:val="100"/>
        <w:numPr>
          <w:ilvl w:val="0"/>
          <w:numId w:val="61"/>
        </w:numPr>
        <w:ind w:firstLineChars="0"/>
      </w:pPr>
      <w:r>
        <w:t>…</w:t>
      </w:r>
    </w:p>
    <w:p>
      <w:pPr>
        <w:pStyle w:val="100"/>
        <w:numPr>
          <w:ilvl w:val="0"/>
          <w:numId w:val="61"/>
        </w:numPr>
        <w:ind w:firstLineChars="0"/>
      </w:pPr>
      <w:r>
        <w:t>…</w:t>
      </w:r>
    </w:p>
    <w:p>
      <w:r>
        <w:t>…</w:t>
      </w:r>
    </w:p>
    <w:p/>
    <w:p/>
    <w:p>
      <w:pPr>
        <w:pStyle w:val="4"/>
        <w:numPr>
          <w:ilvl w:val="2"/>
          <w:numId w:val="19"/>
        </w:numPr>
        <w:rPr>
          <w:lang w:eastAsia="zh-CN"/>
        </w:rPr>
      </w:pPr>
      <w:bookmarkStart w:id="151" w:name="_Toc817891085"/>
      <w:bookmarkStart w:id="152" w:name="_Toc112158375"/>
      <w:bookmarkStart w:id="153" w:name="_Toc112954629"/>
      <w:r>
        <w:rPr>
          <w:rFonts w:hint="eastAsia"/>
          <w:lang w:eastAsia="zh-CN"/>
        </w:rPr>
        <w:t>按公里</w:t>
      </w:r>
      <w:bookmarkEnd w:id="151"/>
      <w:bookmarkEnd w:id="152"/>
      <w:bookmarkEnd w:id="153"/>
    </w:p>
    <w:p>
      <w:pPr>
        <w:pStyle w:val="5"/>
        <w:numPr>
          <w:ilvl w:val="3"/>
          <w:numId w:val="19"/>
        </w:numPr>
        <w:rPr>
          <w:lang w:eastAsia="zh-Hans"/>
        </w:rPr>
      </w:pPr>
      <w:bookmarkStart w:id="154" w:name="_Toc714057616"/>
      <w:r>
        <w:rPr>
          <w:rFonts w:hint="eastAsia"/>
        </w:rPr>
        <w:t>功能描述</w:t>
      </w:r>
      <w:bookmarkEnd w:id="154"/>
    </w:p>
    <w:p>
      <w:pPr>
        <w:rPr>
          <w:rFonts w:ascii="Calibri" w:hAnsi="Calibri"/>
          <w:szCs w:val="21"/>
        </w:rPr>
      </w:pPr>
      <w:r>
        <w:rPr>
          <w:rFonts w:hint="eastAsia" w:ascii="宋体" w:hAnsi="宋体" w:cs="宋体"/>
          <w:szCs w:val="21"/>
          <w:lang w:bidi="ar"/>
        </w:rPr>
        <w:t>该结算单涉及</w:t>
      </w:r>
      <w:r>
        <w:rPr>
          <w:rFonts w:ascii="宋体" w:hAnsi="宋体" w:cs="宋体"/>
          <w:szCs w:val="21"/>
          <w:lang w:bidi="ar"/>
        </w:rPr>
        <w:t>一</w:t>
      </w:r>
      <w:r>
        <w:rPr>
          <w:rFonts w:hint="eastAsia" w:ascii="宋体" w:hAnsi="宋体" w:cs="宋体"/>
          <w:szCs w:val="21"/>
          <w:lang w:bidi="ar"/>
        </w:rPr>
        <w:t>个结算单模板：</w:t>
      </w:r>
      <w:r>
        <w:rPr>
          <w:rFonts w:ascii="宋体" w:hAnsi="宋体" w:cs="宋体"/>
          <w:szCs w:val="21"/>
          <w:lang w:bidi="ar"/>
        </w:rPr>
        <w:t>整车运输</w:t>
      </w:r>
      <w:r>
        <w:rPr>
          <w:rFonts w:hint="eastAsia" w:ascii="宋体" w:hAnsi="宋体" w:cs="宋体"/>
          <w:szCs w:val="21"/>
          <w:lang w:bidi="ar"/>
        </w:rPr>
        <w:t>。</w:t>
      </w:r>
    </w:p>
    <w:p>
      <w:pPr>
        <w:rPr>
          <w:rFonts w:ascii="Calibri" w:hAnsi="Calibri"/>
          <w:szCs w:val="21"/>
        </w:rPr>
      </w:pPr>
      <w:r>
        <w:rPr>
          <w:rFonts w:hint="eastAsia" w:ascii="宋体" w:hAnsi="宋体" w:cs="宋体"/>
          <w:szCs w:val="21"/>
          <w:lang w:bidi="ar"/>
        </w:rPr>
        <w:t>该菜单中的数据允许查询、删除、修改。</w:t>
      </w:r>
    </w:p>
    <w:p>
      <w:pPr>
        <w:rPr>
          <w:lang w:eastAsia="zh-Hans"/>
        </w:rPr>
      </w:pPr>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pPr>
      <w:bookmarkStart w:id="155" w:name="_Toc811473601"/>
      <w:r>
        <w:rPr>
          <w:rFonts w:hint="eastAsia"/>
        </w:rPr>
        <w:t>业务场景</w:t>
      </w:r>
      <w:bookmarkEnd w:id="155"/>
    </w:p>
    <w:p>
      <w:r>
        <w:rPr>
          <w:rFonts w:hint="eastAsia"/>
        </w:rPr>
        <w:t>应付结算单-按台份菜单中，可以查询、查看结算方式为按台份结算的所有结算单。</w:t>
      </w:r>
    </w:p>
    <w:p>
      <w:pPr>
        <w:pStyle w:val="5"/>
        <w:numPr>
          <w:ilvl w:val="3"/>
          <w:numId w:val="19"/>
        </w:numPr>
      </w:pPr>
      <w:bookmarkStart w:id="156" w:name="_Toc1789154276"/>
      <w:r>
        <w:rPr>
          <w:rFonts w:hint="eastAsia"/>
        </w:rPr>
        <w:t>原型图</w:t>
      </w:r>
      <w:bookmarkEnd w:id="156"/>
    </w:p>
    <w:p/>
    <w:p>
      <w:pPr>
        <w:pStyle w:val="5"/>
        <w:numPr>
          <w:ilvl w:val="3"/>
          <w:numId w:val="19"/>
        </w:numPr>
        <w:rPr>
          <w:lang w:eastAsia="zh-Hans"/>
        </w:rPr>
      </w:pPr>
      <w:bookmarkStart w:id="157" w:name="_Toc1551261497"/>
      <w:r>
        <w:rPr>
          <w:rFonts w:hint="eastAsia"/>
        </w:rPr>
        <w:t>字段描述及业务规则</w:t>
      </w:r>
      <w:bookmarkEnd w:id="157"/>
    </w:p>
    <w:p>
      <w:r>
        <w:t>整车运输</w:t>
      </w:r>
    </w:p>
    <w:p>
      <w:r>
        <w:rPr>
          <w:rFonts w:hint="eastAsia"/>
        </w:rPr>
        <w:t>字段描述如下：</w:t>
      </w:r>
    </w:p>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313"/>
        <w:gridCol w:w="954"/>
        <w:gridCol w:w="900"/>
        <w:gridCol w:w="845"/>
        <w:gridCol w:w="4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313"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54"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845"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4144"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费用项</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00"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845" w:type="dxa"/>
            <w:vAlign w:val="center"/>
          </w:tcPr>
          <w:p>
            <w:pPr>
              <w:spacing w:line="360" w:lineRule="auto"/>
              <w:jc w:val="left"/>
              <w:rPr>
                <w:rFonts w:ascii="宋体" w:hAnsi="宋体" w:cs="宋体"/>
                <w:sz w:val="15"/>
                <w:szCs w:val="15"/>
              </w:rPr>
            </w:pPr>
            <w:commentRangeStart w:id="120"/>
            <w:commentRangeStart w:id="121"/>
            <w:r>
              <w:commentReference w:id="120"/>
            </w:r>
            <w:commentRangeEnd w:id="120"/>
            <w:commentRangeEnd w:id="121"/>
            <w:r>
              <w:commentReference w:id="121"/>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宋体" w:hAnsi="宋体" w:cs="宋体"/>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业务日期</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00"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22"/>
            </w:r>
            <w:r>
              <w:rPr>
                <w:rFonts w:hint="eastAsia" w:ascii="宋体" w:hAnsi="宋体" w:cs="宋体"/>
                <w:sz w:val="15"/>
                <w:szCs w:val="15"/>
                <w:highlight w:val="yellow"/>
              </w:rPr>
              <w:t>订单创建时间，待确认</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业务月份</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00"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公司名称</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承运商名称</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合同编号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超链接</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业务项目</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客户品牌</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产品小类</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宋体" w:hAnsi="宋体" w:cs="宋体"/>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报账部门</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收支项目</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宋体" w:hAnsi="宋体" w:cs="宋体"/>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费用维度</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ascii="宋体" w:hAnsi="宋体" w:cs="宋体"/>
                <w:sz w:val="15"/>
                <w:szCs w:val="15"/>
              </w:rPr>
              <w:t>下拉单选框</w:t>
            </w:r>
          </w:p>
        </w:tc>
        <w:tc>
          <w:tcPr>
            <w:tcW w:w="900"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845"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宋体" w:hAnsi="宋体" w:cs="宋体"/>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widowControl/>
              <w:spacing w:line="240" w:lineRule="atLeast"/>
              <w:jc w:val="left"/>
              <w:rPr>
                <w:rFonts w:ascii="宋体" w:hAnsi="宋体" w:cs="宋体"/>
                <w:sz w:val="15"/>
                <w:szCs w:val="15"/>
              </w:rPr>
            </w:pPr>
            <w:r>
              <w:rPr>
                <w:rFonts w:hint="eastAsia" w:ascii="宋体" w:hAnsi="宋体" w:cs="宋体"/>
                <w:kern w:val="0"/>
                <w:sz w:val="15"/>
                <w:szCs w:val="15"/>
                <w:lang w:bidi="ar"/>
              </w:rPr>
              <w:t>客户订单编号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宋体" w:hAnsi="宋体" w:cs="宋体"/>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widowControl/>
              <w:spacing w:line="240" w:lineRule="atLeast"/>
              <w:jc w:val="left"/>
              <w:rPr>
                <w:rFonts w:ascii="宋体" w:hAnsi="宋体" w:cs="宋体"/>
                <w:sz w:val="15"/>
                <w:szCs w:val="15"/>
              </w:rPr>
            </w:pPr>
            <w:r>
              <w:rPr>
                <w:rFonts w:hint="eastAsia" w:ascii="宋体" w:hAnsi="宋体" w:cs="宋体"/>
                <w:kern w:val="0"/>
                <w:sz w:val="15"/>
                <w:szCs w:val="15"/>
                <w:lang w:bidi="ar"/>
              </w:rPr>
              <w:t>路由订单编号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widowControl/>
              <w:spacing w:line="240" w:lineRule="atLeast"/>
              <w:jc w:val="left"/>
              <w:rPr>
                <w:rFonts w:ascii="宋体" w:hAnsi="宋体" w:cs="宋体"/>
                <w:sz w:val="15"/>
                <w:szCs w:val="15"/>
              </w:rPr>
            </w:pPr>
            <w:r>
              <w:rPr>
                <w:rFonts w:hint="eastAsia" w:ascii="宋体" w:hAnsi="宋体" w:cs="宋体"/>
                <w:kern w:val="0"/>
                <w:sz w:val="15"/>
                <w:szCs w:val="15"/>
                <w:lang w:bidi="ar"/>
              </w:rPr>
              <w:t>运输需求编号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widowControl/>
              <w:spacing w:line="240" w:lineRule="atLeast"/>
              <w:jc w:val="left"/>
              <w:rPr>
                <w:rFonts w:ascii="宋体" w:hAnsi="宋体" w:cs="宋体"/>
                <w:sz w:val="15"/>
                <w:szCs w:val="15"/>
              </w:rPr>
            </w:pPr>
            <w:r>
              <w:rPr>
                <w:rFonts w:hint="eastAsia" w:ascii="宋体" w:hAnsi="宋体" w:cs="宋体"/>
                <w:kern w:val="0"/>
                <w:sz w:val="15"/>
                <w:szCs w:val="15"/>
                <w:lang w:bidi="ar"/>
              </w:rPr>
              <w:t>运单编号</w:t>
            </w:r>
          </w:p>
        </w:tc>
        <w:tc>
          <w:tcPr>
            <w:tcW w:w="1313" w:type="dxa"/>
            <w:vAlign w:val="center"/>
          </w:tcPr>
          <w:p>
            <w:pPr>
              <w:rPr>
                <w:rFonts w:ascii="宋体" w:hAnsi="宋体" w:cs="宋体"/>
                <w:sz w:val="15"/>
                <w:szCs w:val="15"/>
              </w:rPr>
            </w:pPr>
          </w:p>
        </w:tc>
        <w:tc>
          <w:tcPr>
            <w:tcW w:w="954"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00" w:type="dxa"/>
            <w:vAlign w:val="center"/>
          </w:tcPr>
          <w:p>
            <w:pPr>
              <w:spacing w:line="360" w:lineRule="auto"/>
              <w:jc w:val="left"/>
              <w:rPr>
                <w:rFonts w:ascii="宋体" w:hAnsi="宋体" w:cs="宋体"/>
                <w:sz w:val="15"/>
                <w:szCs w:val="15"/>
              </w:rPr>
            </w:pPr>
          </w:p>
        </w:tc>
        <w:tc>
          <w:tcPr>
            <w:tcW w:w="845"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4144"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宋体" w:hAnsi="宋体" w:cs="宋体"/>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客户运单号</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原字段：运单号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VIN码</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14位码，车架号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车型</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有时与单价相关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制单日期</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时间</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客户运单日期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起运地</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这两个字段共同决定单价，与合同匹配。市到市。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运抵地</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这两个字段共同决定单价，与合同匹配。市到市。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运抵地类型</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有时与单价相关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运输类型</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前端、干线、末端、倒板，装卸、场地使用费(运输没有）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运输方式</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公、铁、水、自提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运输工具</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救援车；板车；地跑 根据工具不同，价格不一样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结算方式</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按台/按公里。下客户订单时需明确结算方式。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台份</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整车运输以被运的车辆为单位结算，因此应该都填1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公里</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按公里计算，公里数在合同中已根据起运地与运抵地定义好。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不含税单价</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采购系统</w:t>
            </w:r>
          </w:p>
          <w:p>
            <w:pPr>
              <w:jc w:val="left"/>
              <w:rPr>
                <w:rFonts w:ascii="宋体" w:hAnsi="宋体" w:cs="宋体"/>
                <w:sz w:val="15"/>
                <w:szCs w:val="15"/>
              </w:rPr>
            </w:pPr>
            <w:r>
              <w:rPr>
                <w:rFonts w:hint="eastAsia" w:ascii="宋体" w:hAnsi="宋体" w:cs="宋体"/>
                <w:sz w:val="15"/>
                <w:szCs w:val="15"/>
              </w:rPr>
              <w:t>根据合同编号、核算项目、结算方式、起运地、运抵地找到对应的单价。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不含税总价</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N</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业财</w:t>
            </w:r>
          </w:p>
          <w:p>
            <w:pPr>
              <w:jc w:val="left"/>
              <w:rPr>
                <w:rFonts w:ascii="宋体" w:hAnsi="宋体" w:cs="宋体"/>
                <w:sz w:val="15"/>
                <w:szCs w:val="15"/>
              </w:rPr>
            </w:pPr>
            <w:r>
              <w:rPr>
                <w:rFonts w:hint="eastAsia" w:ascii="宋体" w:hAnsi="宋体" w:cs="宋体"/>
                <w:sz w:val="15"/>
                <w:szCs w:val="15"/>
              </w:rPr>
              <w:t>等于台份*公里*不含税单价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税率</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单击弹框</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采购系统</w:t>
            </w:r>
          </w:p>
          <w:p>
            <w:pPr>
              <w:jc w:val="left"/>
              <w:rPr>
                <w:rFonts w:ascii="宋体" w:hAnsi="宋体" w:cs="宋体"/>
                <w:sz w:val="15"/>
                <w:szCs w:val="15"/>
              </w:rPr>
            </w:pPr>
            <w:r>
              <w:rPr>
                <w:rFonts w:hint="eastAsia" w:ascii="宋体" w:hAnsi="宋体" w:cs="宋体"/>
                <w:sz w:val="15"/>
                <w:szCs w:val="15"/>
              </w:rPr>
              <w:t>根据合同编号、结算方式、费用名称三个字段找到对应的税率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补贴款（不含税）</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非必填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加则填正数，减则填负数 具体是什么补贴需要跟业务确认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考核扣款（不含税）</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非必填</w:t>
            </w:r>
          </w:p>
          <w:p>
            <w:pPr>
              <w:jc w:val="left"/>
              <w:rPr>
                <w:rFonts w:ascii="宋体" w:hAnsi="宋体" w:cs="宋体"/>
                <w:sz w:val="15"/>
                <w:szCs w:val="15"/>
              </w:rPr>
            </w:pPr>
            <w:r>
              <w:rPr>
                <w:rFonts w:ascii="宋体" w:hAnsi="宋体" w:cs="宋体"/>
                <w:sz w:val="15"/>
                <w:szCs w:val="15"/>
              </w:rPr>
              <w:t>运输系统</w:t>
            </w:r>
          </w:p>
          <w:p>
            <w:pPr>
              <w:jc w:val="left"/>
              <w:rPr>
                <w:rFonts w:ascii="宋体" w:hAnsi="宋体" w:cs="宋体"/>
                <w:sz w:val="15"/>
                <w:szCs w:val="15"/>
              </w:rPr>
            </w:pPr>
            <w:r>
              <w:rPr>
                <w:rFonts w:hint="eastAsia" w:ascii="宋体" w:hAnsi="宋体" w:cs="宋体"/>
                <w:sz w:val="15"/>
                <w:szCs w:val="15"/>
              </w:rPr>
              <w:t>加则填正数，减则填负数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不含税结算总金额</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必填</w:t>
            </w:r>
          </w:p>
          <w:p>
            <w:pPr>
              <w:jc w:val="left"/>
              <w:rPr>
                <w:rFonts w:ascii="宋体" w:hAnsi="宋体" w:cs="宋体"/>
                <w:sz w:val="15"/>
                <w:szCs w:val="15"/>
              </w:rPr>
            </w:pPr>
            <w:r>
              <w:rPr>
                <w:rFonts w:ascii="宋体" w:hAnsi="宋体" w:cs="宋体"/>
                <w:sz w:val="15"/>
                <w:szCs w:val="15"/>
              </w:rPr>
              <w:t>业财</w:t>
            </w:r>
          </w:p>
          <w:p>
            <w:pPr>
              <w:jc w:val="left"/>
              <w:rPr>
                <w:rFonts w:ascii="宋体" w:hAnsi="宋体" w:cs="宋体"/>
                <w:sz w:val="15"/>
                <w:szCs w:val="15"/>
              </w:rPr>
            </w:pPr>
            <w:r>
              <w:rPr>
                <w:rFonts w:hint="eastAsia" w:ascii="宋体" w:hAnsi="宋体" w:cs="宋体"/>
                <w:sz w:val="15"/>
                <w:szCs w:val="15"/>
              </w:rPr>
              <w:t>系统根据税率计算 等于不含税总价+考核扣款+补贴款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含税结算总金额</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N</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2"/>
              </w:numPr>
              <w:spacing w:line="360" w:lineRule="auto"/>
              <w:ind w:firstLineChars="0"/>
              <w:jc w:val="left"/>
              <w:rPr>
                <w:rFonts w:ascii="宋体" w:hAnsi="宋体" w:cs="宋体"/>
                <w:sz w:val="15"/>
                <w:szCs w:val="15"/>
              </w:rPr>
            </w:pPr>
          </w:p>
        </w:tc>
        <w:tc>
          <w:tcPr>
            <w:tcW w:w="1100" w:type="dxa"/>
            <w:vAlign w:val="center"/>
          </w:tcPr>
          <w:p>
            <w:pPr>
              <w:jc w:val="left"/>
              <w:rPr>
                <w:rFonts w:ascii="宋体" w:hAnsi="宋体" w:cs="宋体"/>
                <w:sz w:val="15"/>
                <w:szCs w:val="15"/>
              </w:rPr>
            </w:pPr>
            <w:r>
              <w:rPr>
                <w:rFonts w:hint="eastAsia" w:ascii="宋体" w:hAnsi="宋体" w:cs="宋体"/>
                <w:sz w:val="15"/>
                <w:szCs w:val="15"/>
              </w:rPr>
              <w:t>备注</w:t>
            </w:r>
          </w:p>
        </w:tc>
        <w:tc>
          <w:tcPr>
            <w:tcW w:w="1313" w:type="dxa"/>
            <w:vAlign w:val="center"/>
          </w:tcPr>
          <w:p>
            <w:pPr>
              <w:rPr>
                <w:rFonts w:ascii="宋体" w:hAnsi="宋体" w:cs="宋体"/>
                <w:sz w:val="15"/>
                <w:szCs w:val="15"/>
              </w:rPr>
            </w:pPr>
          </w:p>
        </w:tc>
        <w:tc>
          <w:tcPr>
            <w:tcW w:w="954" w:type="dxa"/>
            <w:vAlign w:val="center"/>
          </w:tcPr>
          <w:p>
            <w:pPr>
              <w:jc w:val="left"/>
              <w:rPr>
                <w:rFonts w:ascii="宋体" w:hAnsi="宋体" w:cs="宋体"/>
                <w:sz w:val="15"/>
                <w:szCs w:val="15"/>
              </w:rPr>
            </w:pPr>
            <w:r>
              <w:rPr>
                <w:rFonts w:ascii="宋体" w:hAnsi="宋体" w:cs="宋体"/>
                <w:sz w:val="15"/>
                <w:szCs w:val="15"/>
              </w:rPr>
              <w:t>只读域</w:t>
            </w:r>
          </w:p>
        </w:tc>
        <w:tc>
          <w:tcPr>
            <w:tcW w:w="900" w:type="dxa"/>
            <w:vAlign w:val="center"/>
          </w:tcPr>
          <w:p>
            <w:pPr>
              <w:jc w:val="left"/>
              <w:rPr>
                <w:rFonts w:ascii="宋体" w:hAnsi="宋体" w:cs="宋体"/>
                <w:sz w:val="15"/>
                <w:szCs w:val="15"/>
              </w:rPr>
            </w:pPr>
            <w:r>
              <w:rPr>
                <w:rFonts w:ascii="宋体" w:hAnsi="宋体" w:cs="宋体"/>
                <w:sz w:val="15"/>
                <w:szCs w:val="15"/>
              </w:rPr>
              <w:t>Y</w:t>
            </w:r>
          </w:p>
        </w:tc>
        <w:tc>
          <w:tcPr>
            <w:tcW w:w="845" w:type="dxa"/>
            <w:vAlign w:val="center"/>
          </w:tcPr>
          <w:p>
            <w:pPr>
              <w:jc w:val="left"/>
              <w:rPr>
                <w:rFonts w:ascii="宋体" w:hAnsi="宋体" w:cs="宋体"/>
                <w:sz w:val="15"/>
                <w:szCs w:val="15"/>
              </w:rPr>
            </w:pPr>
            <w:r>
              <w:rPr>
                <w:rFonts w:ascii="宋体" w:hAnsi="宋体" w:cs="宋体"/>
                <w:sz w:val="15"/>
                <w:szCs w:val="15"/>
              </w:rPr>
              <w:t>Y</w:t>
            </w:r>
          </w:p>
        </w:tc>
        <w:tc>
          <w:tcPr>
            <w:tcW w:w="4144" w:type="dxa"/>
            <w:vAlign w:val="center"/>
          </w:tcPr>
          <w:p>
            <w:pPr>
              <w:jc w:val="left"/>
              <w:rPr>
                <w:rFonts w:ascii="宋体" w:hAnsi="宋体" w:cs="宋体"/>
                <w:sz w:val="15"/>
                <w:szCs w:val="15"/>
              </w:rPr>
            </w:pPr>
            <w:r>
              <w:rPr>
                <w:rFonts w:ascii="宋体" w:hAnsi="宋体" w:cs="宋体"/>
                <w:sz w:val="15"/>
                <w:szCs w:val="15"/>
              </w:rPr>
              <w:t>非必填</w:t>
            </w:r>
          </w:p>
          <w:p>
            <w:pPr>
              <w:jc w:val="left"/>
              <w:rPr>
                <w:rFonts w:ascii="宋体" w:hAnsi="宋体" w:cs="宋体"/>
                <w:sz w:val="15"/>
                <w:szCs w:val="15"/>
              </w:rPr>
            </w:pPr>
          </w:p>
        </w:tc>
      </w:tr>
    </w:tbl>
    <w:p/>
    <w:p>
      <w:r>
        <w:rPr>
          <w:rFonts w:hint="eastAsia"/>
        </w:rPr>
        <w:t>业务规则如下：</w:t>
      </w:r>
    </w:p>
    <w:p/>
    <w:p/>
    <w:p/>
    <w:p>
      <w:pPr>
        <w:pStyle w:val="4"/>
        <w:numPr>
          <w:ilvl w:val="2"/>
          <w:numId w:val="19"/>
        </w:numPr>
        <w:rPr>
          <w:lang w:eastAsia="zh-CN"/>
        </w:rPr>
      </w:pPr>
      <w:bookmarkStart w:id="158" w:name="_Toc112158376"/>
      <w:bookmarkStart w:id="159" w:name="_Toc112954630"/>
      <w:bookmarkStart w:id="160" w:name="_Toc1119565702"/>
      <w:r>
        <w:rPr>
          <w:rFonts w:hint="eastAsia"/>
          <w:lang w:eastAsia="zh-CN"/>
        </w:rPr>
        <w:t>按轮胎压装运输（固定+趟次+加班）</w:t>
      </w:r>
      <w:bookmarkEnd w:id="158"/>
      <w:bookmarkEnd w:id="159"/>
      <w:bookmarkEnd w:id="160"/>
    </w:p>
    <w:p/>
    <w:p/>
    <w:p>
      <w:pPr>
        <w:pStyle w:val="4"/>
        <w:numPr>
          <w:ilvl w:val="2"/>
          <w:numId w:val="19"/>
        </w:numPr>
        <w:rPr>
          <w:lang w:eastAsia="zh-CN"/>
        </w:rPr>
      </w:pPr>
      <w:bookmarkStart w:id="161" w:name="_Toc2125135811"/>
      <w:bookmarkStart w:id="162" w:name="_Toc112158377"/>
      <w:bookmarkStart w:id="163" w:name="_Toc112954631"/>
      <w:r>
        <w:rPr>
          <w:rFonts w:hint="eastAsia"/>
          <w:lang w:eastAsia="zh-CN"/>
        </w:rPr>
        <w:t>按空运</w:t>
      </w:r>
      <w:bookmarkEnd w:id="161"/>
      <w:bookmarkEnd w:id="162"/>
      <w:bookmarkEnd w:id="163"/>
    </w:p>
    <w:p/>
    <w:p>
      <w:pPr>
        <w:pStyle w:val="5"/>
        <w:numPr>
          <w:ilvl w:val="3"/>
          <w:numId w:val="19"/>
        </w:numPr>
        <w:rPr>
          <w:lang w:eastAsia="zh-Hans"/>
        </w:rPr>
      </w:pPr>
      <w:bookmarkStart w:id="164" w:name="_Toc1727591500"/>
      <w:r>
        <w:rPr>
          <w:rFonts w:hint="eastAsia"/>
        </w:rPr>
        <w:t>功能描述</w:t>
      </w:r>
      <w:bookmarkEnd w:id="164"/>
    </w:p>
    <w:p/>
    <w:p>
      <w:pPr>
        <w:rPr>
          <w:rFonts w:ascii="Calibri" w:hAnsi="Calibri"/>
          <w:szCs w:val="21"/>
        </w:rPr>
      </w:pPr>
      <w:r>
        <w:rPr>
          <w:rFonts w:hint="eastAsia" w:ascii="宋体" w:hAnsi="宋体" w:cs="宋体"/>
          <w:szCs w:val="21"/>
          <w:lang w:bidi="ar"/>
        </w:rPr>
        <w:t>该结算单涉及</w:t>
      </w:r>
      <w:r>
        <w:rPr>
          <w:rFonts w:ascii="宋体" w:hAnsi="宋体" w:cs="宋体"/>
          <w:szCs w:val="21"/>
          <w:lang w:bidi="ar"/>
        </w:rPr>
        <w:t>一</w:t>
      </w:r>
      <w:r>
        <w:rPr>
          <w:rFonts w:hint="eastAsia" w:ascii="宋体" w:hAnsi="宋体" w:cs="宋体"/>
          <w:szCs w:val="21"/>
          <w:lang w:bidi="ar"/>
        </w:rPr>
        <w:t>个结算单模板：入厂物流</w:t>
      </w:r>
      <w:r>
        <w:rPr>
          <w:rFonts w:ascii="Calibri" w:hAnsi="Calibri" w:cs="Calibri"/>
          <w:szCs w:val="21"/>
          <w:lang w:bidi="ar"/>
        </w:rPr>
        <w:t>-</w:t>
      </w:r>
      <w:r>
        <w:rPr>
          <w:rFonts w:hint="eastAsia" w:ascii="宋体" w:hAnsi="宋体" w:cs="宋体"/>
          <w:szCs w:val="21"/>
          <w:lang w:bidi="ar"/>
        </w:rPr>
        <w:t>运单维度。</w:t>
      </w:r>
    </w:p>
    <w:p>
      <w:pPr>
        <w:rPr>
          <w:rFonts w:ascii="Calibri" w:hAnsi="Calibri"/>
          <w:szCs w:val="21"/>
        </w:rPr>
      </w:pPr>
      <w:r>
        <w:rPr>
          <w:rFonts w:hint="eastAsia" w:ascii="宋体" w:hAnsi="宋体" w:cs="宋体"/>
          <w:szCs w:val="21"/>
          <w:lang w:bidi="ar"/>
        </w:rPr>
        <w:t>该菜单中的数据允许查询、删除、修改。</w:t>
      </w:r>
    </w:p>
    <w:p>
      <w:pPr>
        <w:rPr>
          <w:rFonts w:ascii="Calibri" w:hAnsi="Calibri"/>
          <w:szCs w:val="21"/>
        </w:rPr>
      </w:pPr>
      <w:r>
        <w:rPr>
          <w:rFonts w:hint="eastAsia" w:ascii="宋体" w:hAnsi="宋体" w:cs="宋体"/>
          <w:szCs w:val="21"/>
          <w:lang w:bidi="ar"/>
        </w:rPr>
        <w:t>原则上结算单应由系统自动生成，不允许修改。但考虑到实际业务的复杂性，在系统建设与使用的初期将修改权限提供给特定用户。</w:t>
      </w:r>
    </w:p>
    <w:p/>
    <w:p>
      <w:pPr>
        <w:pStyle w:val="5"/>
        <w:numPr>
          <w:ilvl w:val="3"/>
          <w:numId w:val="19"/>
        </w:numPr>
        <w:rPr>
          <w:lang w:eastAsia="zh-Hans"/>
        </w:rPr>
      </w:pPr>
      <w:bookmarkStart w:id="165" w:name="_Toc212217161"/>
      <w:r>
        <w:rPr>
          <w:rFonts w:hint="eastAsia"/>
        </w:rPr>
        <w:t>业务场景</w:t>
      </w:r>
      <w:bookmarkEnd w:id="165"/>
    </w:p>
    <w:p>
      <w:pPr>
        <w:rPr>
          <w:b/>
          <w:bCs/>
        </w:rPr>
      </w:pPr>
      <w:r>
        <w:rPr>
          <w:rFonts w:hint="eastAsia" w:ascii="宋体" w:hAnsi="宋体" w:cs="宋体"/>
          <w:szCs w:val="21"/>
          <w:lang w:bidi="ar"/>
        </w:rPr>
        <w:t>应付结算单</w:t>
      </w:r>
      <w:r>
        <w:rPr>
          <w:rFonts w:ascii="Calibri" w:hAnsi="Calibri" w:cs="Calibri"/>
          <w:szCs w:val="21"/>
          <w:lang w:bidi="ar"/>
        </w:rPr>
        <w:t>-</w:t>
      </w:r>
      <w:r>
        <w:rPr>
          <w:rFonts w:hint="eastAsia" w:ascii="宋体" w:hAnsi="宋体" w:cs="宋体"/>
          <w:szCs w:val="21"/>
          <w:lang w:bidi="ar"/>
        </w:rPr>
        <w:t>按</w:t>
      </w:r>
      <w:r>
        <w:rPr>
          <w:rFonts w:ascii="宋体" w:hAnsi="宋体" w:cs="宋体"/>
          <w:szCs w:val="21"/>
          <w:lang w:bidi="ar"/>
        </w:rPr>
        <w:t>空运</w:t>
      </w:r>
      <w:r>
        <w:rPr>
          <w:rFonts w:hint="eastAsia" w:ascii="宋体" w:hAnsi="宋体" w:cs="宋体"/>
          <w:szCs w:val="21"/>
          <w:lang w:bidi="ar"/>
        </w:rPr>
        <w:t>菜单中，可以查询、查看结算方式为按</w:t>
      </w:r>
      <w:r>
        <w:rPr>
          <w:rFonts w:ascii="宋体" w:hAnsi="宋体" w:cs="宋体"/>
          <w:szCs w:val="21"/>
          <w:lang w:bidi="ar"/>
        </w:rPr>
        <w:t>按空运</w:t>
      </w:r>
      <w:r>
        <w:rPr>
          <w:rFonts w:hint="eastAsia" w:ascii="宋体" w:hAnsi="宋体" w:cs="宋体"/>
          <w:szCs w:val="21"/>
          <w:lang w:bidi="ar"/>
        </w:rPr>
        <w:t>的所有结算单。</w:t>
      </w:r>
    </w:p>
    <w:p>
      <w:pPr>
        <w:pStyle w:val="5"/>
        <w:numPr>
          <w:ilvl w:val="3"/>
          <w:numId w:val="19"/>
        </w:numPr>
        <w:rPr>
          <w:lang w:eastAsia="zh-Hans"/>
        </w:rPr>
      </w:pPr>
      <w:bookmarkStart w:id="166" w:name="_Toc764872124"/>
      <w:r>
        <w:rPr>
          <w:rFonts w:hint="eastAsia"/>
        </w:rPr>
        <w:t>原型图</w:t>
      </w:r>
      <w:bookmarkEnd w:id="166"/>
    </w:p>
    <w:p/>
    <w:p>
      <w:pPr>
        <w:pStyle w:val="5"/>
        <w:numPr>
          <w:ilvl w:val="3"/>
          <w:numId w:val="19"/>
        </w:numPr>
        <w:rPr>
          <w:lang w:eastAsia="zh-Hans"/>
        </w:rPr>
      </w:pPr>
      <w:bookmarkStart w:id="167" w:name="_Toc1001507290"/>
      <w:r>
        <w:rPr>
          <w:rFonts w:hint="eastAsia"/>
        </w:rPr>
        <w:t>字段描述及业务规则</w:t>
      </w:r>
      <w:bookmarkEnd w:id="167"/>
    </w:p>
    <w:p>
      <w:r>
        <w:t>入厂物流-运单维度</w:t>
      </w:r>
    </w:p>
    <w:p>
      <w:r>
        <w:rPr>
          <w:rFonts w:hint="eastAsia"/>
        </w:rPr>
        <w:t>字段描述如下：</w:t>
      </w:r>
    </w:p>
    <w:tbl>
      <w:tblPr>
        <w:tblStyle w:val="31"/>
        <w:tblW w:w="9511" w:type="dxa"/>
        <w:tblInd w:w="135"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fixed"/>
        <w:tblCellMar>
          <w:top w:w="15" w:type="dxa"/>
          <w:left w:w="15" w:type="dxa"/>
          <w:bottom w:w="15" w:type="dxa"/>
          <w:right w:w="15" w:type="dxa"/>
        </w:tblCellMar>
      </w:tblPr>
      <w:tblGrid>
        <w:gridCol w:w="540"/>
        <w:gridCol w:w="1281"/>
        <w:gridCol w:w="994"/>
        <w:gridCol w:w="962"/>
        <w:gridCol w:w="844"/>
        <w:gridCol w:w="1583"/>
        <w:gridCol w:w="3307"/>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序号</w:t>
            </w:r>
          </w:p>
        </w:tc>
        <w:tc>
          <w:tcPr>
            <w:tcW w:w="1281"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字段中文名</w:t>
            </w:r>
          </w:p>
        </w:tc>
        <w:tc>
          <w:tcPr>
            <w:tcW w:w="99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字段英文名</w:t>
            </w:r>
          </w:p>
        </w:tc>
        <w:tc>
          <w:tcPr>
            <w:tcW w:w="962"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字段类型</w:t>
            </w:r>
          </w:p>
        </w:tc>
        <w:tc>
          <w:tcPr>
            <w:tcW w:w="844"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是否为空</w:t>
            </w:r>
          </w:p>
        </w:tc>
        <w:tc>
          <w:tcPr>
            <w:tcW w:w="1583"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是否只读</w:t>
            </w:r>
          </w:p>
        </w:tc>
        <w:tc>
          <w:tcPr>
            <w:tcW w:w="3307" w:type="dxa"/>
            <w:tcBorders>
              <w:top w:val="single" w:color="auto" w:sz="8" w:space="0"/>
              <w:left w:val="nil"/>
              <w:bottom w:val="single" w:color="auto" w:sz="8" w:space="0"/>
              <w:right w:val="single" w:color="auto" w:sz="8" w:space="0"/>
            </w:tcBorders>
            <w:shd w:val="clear" w:color="auto" w:fill="BEBEBE"/>
            <w:tcMar>
              <w:top w:w="0" w:type="dxa"/>
              <w:left w:w="115" w:type="dxa"/>
              <w:bottom w:w="0" w:type="dxa"/>
              <w:right w:w="115" w:type="dxa"/>
            </w:tcMar>
            <w:vAlign w:val="center"/>
          </w:tcPr>
          <w:p>
            <w:pPr>
              <w:widowControl/>
              <w:spacing w:line="240" w:lineRule="atLeast"/>
              <w:rPr>
                <w:szCs w:val="21"/>
              </w:rPr>
            </w:pPr>
            <w:r>
              <w:rPr>
                <w:rFonts w:ascii="PingFang SC" w:hAnsi="PingFang SC" w:eastAsia="PingFang SC" w:cs="PingFang SC"/>
                <w:b/>
                <w:kern w:val="0"/>
                <w:sz w:val="15"/>
                <w:szCs w:val="15"/>
                <w:lang w:bidi="ar"/>
              </w:rPr>
              <w:t>规则及逻辑</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hint="eastAsia" w:ascii="宋体" w:hAnsi="宋体" w:cs="宋体"/>
                <w:sz w:val="15"/>
                <w:szCs w:val="15"/>
              </w:rPr>
              <w:t>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费用项</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commentRangeStart w:id="123"/>
            <w:commentRangeStart w:id="124"/>
            <w:r>
              <w:commentReference w:id="123"/>
            </w:r>
            <w:commentRangeEnd w:id="123"/>
            <w:commentRangeEnd w:id="124"/>
            <w:r>
              <w:commentReference w:id="124"/>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ascii="Calibri" w:hAnsi="Calibri"/>
                <w:szCs w:val="21"/>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业务日期</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25"/>
            </w:r>
            <w:r>
              <w:rPr>
                <w:rFonts w:hint="eastAsia" w:ascii="宋体" w:hAnsi="宋体" w:cs="宋体"/>
                <w:sz w:val="15"/>
                <w:szCs w:val="15"/>
                <w:highlight w:val="yellow"/>
              </w:rPr>
              <w:t>订单创建时间，待确认</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业务月份</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时间</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公司名称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widowControl/>
              <w:spacing w:line="240" w:lineRule="atLeast"/>
              <w:jc w:val="left"/>
              <w:rPr>
                <w:szCs w:val="21"/>
              </w:rPr>
            </w:pPr>
            <w:r>
              <w:rPr>
                <w:rFonts w:hint="eastAsia" w:ascii="宋体" w:hAnsi="宋体" w:cs="宋体"/>
                <w:kern w:val="0"/>
                <w:sz w:val="15"/>
                <w:szCs w:val="15"/>
                <w:lang w:bidi="ar"/>
              </w:rPr>
              <w:t>承运商名称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超链接</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业务项目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客户品牌</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产品小类</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ascii="Calibri" w:hAnsi="Calibri"/>
                <w:szCs w:val="21"/>
              </w:rPr>
            </w:pPr>
            <w:r>
              <w:rPr>
                <w:rFonts w:ascii="宋体" w:hAnsi="宋体" w:cs="宋体"/>
                <w:sz w:val="15"/>
                <w:szCs w:val="15"/>
              </w:rPr>
              <w:t>业务规则：不涉及分摊时为必填；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报账部门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收支项目</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ascii="Calibri" w:hAnsi="Calibri"/>
                <w:szCs w:val="21"/>
              </w:rPr>
            </w:pPr>
            <w:r>
              <w:rPr>
                <w:rFonts w:ascii="宋体" w:hAnsi="宋体" w:cs="宋体"/>
                <w:sz w:val="15"/>
                <w:szCs w:val="15"/>
              </w:rPr>
              <w:t>业务规则：必填；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费用维度</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下拉单选框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ascii="Calibri" w:hAnsi="Calibri"/>
                <w:szCs w:val="21"/>
              </w:rPr>
            </w:pPr>
            <w:r>
              <w:rPr>
                <w:rFonts w:ascii="宋体" w:hAnsi="宋体" w:cs="宋体"/>
                <w:sz w:val="15"/>
                <w:szCs w:val="15"/>
              </w:rPr>
              <w:t>业务规则：非必填；当前可选项：管理费用、制造费用、销售费用、研发费用、生产成本；</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客户订单编号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ascii="Calibri" w:hAnsi="Calibri"/>
                <w:szCs w:val="21"/>
              </w:rPr>
            </w:pPr>
            <w:r>
              <w:rPr>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路由订单编号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运输需求编号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运单编号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hint="eastAsia"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ascii="Calibri" w:hAnsi="Calibri"/>
                <w:szCs w:val="21"/>
              </w:rPr>
            </w:pPr>
            <w:r>
              <w:rPr>
                <w:rFonts w:ascii="宋体" w:hAnsi="宋体" w:cs="宋体"/>
                <w:sz w:val="15"/>
                <w:szCs w:val="15"/>
              </w:rPr>
              <w:t>业务规则：</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结算方式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Calibri" w:hAnsi="Calibri"/>
                <w:sz w:val="15"/>
                <w:szCs w:val="15"/>
              </w:rPr>
            </w:pPr>
            <w:r>
              <w:rPr>
                <w:rFonts w:ascii="Calibri" w:hAnsi="Calibri"/>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jc w:val="left"/>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必填</w:t>
            </w:r>
          </w:p>
          <w:p>
            <w:pPr>
              <w:rPr>
                <w:rFonts w:ascii="Calibri" w:hAnsi="Calibri"/>
                <w:sz w:val="15"/>
                <w:szCs w:val="15"/>
              </w:rPr>
            </w:pPr>
            <w:r>
              <w:rPr>
                <w:rFonts w:ascii="Calibri" w:hAnsi="Calibri"/>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车牌号</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19.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运输系统-运单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合同线路</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Cs w:val="21"/>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Calibri" w:hAnsi="Calibri"/>
                <w:szCs w:val="21"/>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Calibri" w:hAnsi="Calibri"/>
                <w:szCs w:val="21"/>
              </w:rPr>
            </w:pPr>
            <w:r>
              <w:rPr>
                <w:rFonts w:ascii="宋体" w:hAnsi="宋体" w:cs="宋体"/>
                <w:sz w:val="15"/>
                <w:szCs w:val="15"/>
              </w:rPr>
              <w:t>运输系统-客户订单</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核算项目名称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hint="eastAsia"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车型名称</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司机数量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运单发车时间</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时间域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运输系统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25.</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26.</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返程数量</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27.</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去程单价（不含税）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28.</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返程单价（不含税）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必填</w:t>
            </w:r>
          </w:p>
          <w:p>
            <w:pPr>
              <w:rPr>
                <w:rFonts w:ascii="宋体" w:hAnsi="宋体" w:cs="宋体"/>
                <w:sz w:val="15"/>
                <w:szCs w:val="15"/>
              </w:rPr>
            </w:pPr>
            <w:r>
              <w:rPr>
                <w:rFonts w:ascii="宋体" w:hAnsi="宋体" w:cs="宋体"/>
                <w:sz w:val="15"/>
                <w:szCs w:val="15"/>
              </w:rPr>
              <w:t>采购系统</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29.</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w:t>
            </w:r>
            <w:r>
              <w:rPr>
                <w:rFonts w:ascii="宋体" w:hAnsi="宋体" w:cs="宋体"/>
                <w:kern w:val="0"/>
                <w:sz w:val="15"/>
                <w:szCs w:val="15"/>
                <w:lang w:bidi="ar"/>
              </w:rPr>
              <w:t>(</w:t>
            </w:r>
            <w:r>
              <w:rPr>
                <w:rFonts w:hint="eastAsia" w:ascii="宋体" w:hAnsi="宋体" w:cs="宋体"/>
                <w:kern w:val="0"/>
                <w:sz w:val="15"/>
                <w:szCs w:val="15"/>
                <w:lang w:bidi="ar"/>
              </w:rPr>
              <w:t>不含税</w:t>
            </w:r>
            <w:r>
              <w:rPr>
                <w:rFonts w:ascii="宋体" w:hAnsi="宋体" w:cs="宋体"/>
                <w:kern w:val="0"/>
                <w:sz w:val="15"/>
                <w:szCs w:val="15"/>
                <w:lang w:bidi="ar"/>
              </w:rPr>
              <w:t>)</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w:t>
            </w:r>
            <w:commentRangeStart w:id="126"/>
            <w:r>
              <w:rPr>
                <w:rFonts w:ascii="宋体" w:hAnsi="宋体" w:cs="宋体"/>
                <w:sz w:val="15"/>
                <w:szCs w:val="15"/>
              </w:rPr>
              <w:t>必填</w:t>
            </w:r>
          </w:p>
          <w:commentRangeEnd w:id="126"/>
          <w:p>
            <w:pPr>
              <w:rPr>
                <w:rFonts w:ascii="宋体" w:hAnsi="宋体" w:cs="宋体"/>
                <w:sz w:val="15"/>
                <w:szCs w:val="15"/>
              </w:rPr>
            </w:pPr>
            <w:r>
              <w:commentReference w:id="126"/>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30.</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其他费用说明</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只读域</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Y</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r>
              <w:rPr>
                <w:rFonts w:ascii="宋体" w:hAnsi="宋体" w:cs="宋体"/>
                <w:sz w:val="15"/>
                <w:szCs w:val="15"/>
              </w:rPr>
              <w:t>非必填</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31.</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不含税结算总金额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32.</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含税结算总金额</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33.</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税率</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单击弹框</w:t>
            </w: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N</w:t>
            </w: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spacing w:line="360" w:lineRule="auto"/>
              <w:jc w:val="left"/>
              <w:rPr>
                <w:rFonts w:ascii="宋体" w:hAnsi="宋体" w:cs="宋体"/>
                <w:sz w:val="15"/>
                <w:szCs w:val="15"/>
              </w:rPr>
            </w:pPr>
            <w:r>
              <w:rPr>
                <w:rFonts w:ascii="宋体" w:hAnsi="宋体" w:cs="宋体"/>
                <w:sz w:val="15"/>
                <w:szCs w:val="15"/>
              </w:rPr>
              <w:t>必填，允许修改</w:t>
            </w:r>
          </w:p>
          <w:p>
            <w:pPr>
              <w:spacing w:line="360" w:lineRule="auto"/>
              <w:jc w:val="left"/>
              <w:rPr>
                <w:rFonts w:ascii="宋体" w:hAnsi="宋体" w:cs="宋体"/>
                <w:sz w:val="15"/>
                <w:szCs w:val="15"/>
              </w:rPr>
            </w:pPr>
            <w:r>
              <w:rPr>
                <w:rFonts w:ascii="宋体" w:hAnsi="宋体" w:cs="宋体"/>
                <w:sz w:val="15"/>
                <w:szCs w:val="15"/>
              </w:rPr>
              <w:t>采购系统</w:t>
            </w:r>
          </w:p>
          <w:p>
            <w:pPr>
              <w:spacing w:line="360" w:lineRule="auto"/>
              <w:rPr>
                <w:rFonts w:ascii="宋体" w:hAnsi="宋体" w:cs="宋体"/>
                <w:sz w:val="15"/>
                <w:szCs w:val="15"/>
              </w:rPr>
            </w:pPr>
            <w:r>
              <w:rPr>
                <w:rFonts w:ascii="宋体" w:hAnsi="宋体" w:cs="宋体"/>
                <w:sz w:val="15"/>
                <w:szCs w:val="15"/>
              </w:rPr>
              <w:t>来源数据字典</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15" w:type="dxa"/>
            <w:left w:w="15" w:type="dxa"/>
            <w:bottom w:w="15" w:type="dxa"/>
            <w:right w:w="15" w:type="dxa"/>
          </w:tblCellMar>
        </w:tblPrEx>
        <w:trPr>
          <w:trHeight w:val="333" w:hRule="atLeast"/>
        </w:trPr>
        <w:tc>
          <w:tcPr>
            <w:tcW w:w="540" w:type="dxa"/>
            <w:tcBorders>
              <w:top w:val="single" w:color="auto" w:sz="8" w:space="0"/>
              <w:left w:val="single" w:color="auto" w:sz="8" w:space="0"/>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Calibri" w:hAnsi="Calibri"/>
                <w:sz w:val="15"/>
                <w:szCs w:val="15"/>
              </w:rPr>
            </w:pPr>
            <w:r>
              <w:rPr>
                <w:rFonts w:ascii="Calibri" w:hAnsi="Calibri"/>
                <w:sz w:val="15"/>
                <w:szCs w:val="15"/>
              </w:rPr>
              <w:t>34.</w:t>
            </w:r>
          </w:p>
        </w:tc>
        <w:tc>
          <w:tcPr>
            <w:tcW w:w="1281"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widowControl/>
              <w:spacing w:line="240" w:lineRule="atLeast"/>
              <w:jc w:val="left"/>
              <w:rPr>
                <w:szCs w:val="21"/>
              </w:rPr>
            </w:pPr>
            <w:r>
              <w:rPr>
                <w:rFonts w:hint="eastAsia" w:ascii="宋体" w:hAnsi="宋体" w:cs="宋体"/>
                <w:kern w:val="0"/>
                <w:sz w:val="15"/>
                <w:szCs w:val="15"/>
                <w:lang w:bidi="ar"/>
              </w:rPr>
              <w:t>备注</w:t>
            </w:r>
          </w:p>
        </w:tc>
        <w:tc>
          <w:tcPr>
            <w:tcW w:w="99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962"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844"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1583"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c>
          <w:tcPr>
            <w:tcW w:w="3307" w:type="dxa"/>
            <w:tcBorders>
              <w:top w:val="single" w:color="auto" w:sz="8" w:space="0"/>
              <w:left w:val="nil"/>
              <w:bottom w:val="single" w:color="auto" w:sz="8" w:space="0"/>
              <w:right w:val="single" w:color="auto" w:sz="8" w:space="0"/>
            </w:tcBorders>
            <w:shd w:val="clear" w:color="auto" w:fill="auto"/>
            <w:tcMar>
              <w:top w:w="0" w:type="dxa"/>
              <w:left w:w="115" w:type="dxa"/>
              <w:bottom w:w="0" w:type="dxa"/>
              <w:right w:w="115" w:type="dxa"/>
            </w:tcMar>
            <w:vAlign w:val="center"/>
          </w:tcPr>
          <w:p>
            <w:pPr>
              <w:rPr>
                <w:rFonts w:ascii="宋体" w:hAnsi="宋体" w:cs="宋体"/>
                <w:sz w:val="15"/>
                <w:szCs w:val="15"/>
              </w:rPr>
            </w:pPr>
          </w:p>
        </w:tc>
      </w:tr>
    </w:tbl>
    <w:p/>
    <w:p>
      <w:r>
        <w:rPr>
          <w:rFonts w:hint="eastAsia"/>
        </w:rPr>
        <w:t>业务规则如下：</w:t>
      </w:r>
    </w:p>
    <w:p/>
    <w:p>
      <w:pPr>
        <w:pStyle w:val="4"/>
        <w:numPr>
          <w:ilvl w:val="2"/>
          <w:numId w:val="19"/>
        </w:numPr>
        <w:rPr>
          <w:lang w:eastAsia="zh-CN"/>
        </w:rPr>
      </w:pPr>
      <w:bookmarkStart w:id="168" w:name="_Toc112158378"/>
      <w:bookmarkStart w:id="169" w:name="_Toc112954632"/>
      <w:bookmarkStart w:id="170" w:name="_Toc1523711157"/>
      <w:r>
        <w:rPr>
          <w:rFonts w:hint="eastAsia"/>
          <w:lang w:eastAsia="zh-CN"/>
        </w:rPr>
        <w:t>按厂内运输</w:t>
      </w:r>
      <w:bookmarkEnd w:id="168"/>
      <w:bookmarkEnd w:id="169"/>
      <w:bookmarkEnd w:id="170"/>
    </w:p>
    <w:p/>
    <w:p/>
    <w:p>
      <w:pPr>
        <w:pStyle w:val="4"/>
        <w:numPr>
          <w:ilvl w:val="2"/>
          <w:numId w:val="19"/>
        </w:numPr>
        <w:rPr>
          <w:lang w:eastAsia="zh-CN"/>
        </w:rPr>
      </w:pPr>
      <w:bookmarkStart w:id="171" w:name="_Toc815567522"/>
      <w:bookmarkStart w:id="172" w:name="_Toc112158379"/>
      <w:bookmarkStart w:id="173" w:name="_Toc112954633"/>
      <w:r>
        <w:rPr>
          <w:rFonts w:hint="eastAsia"/>
          <w:lang w:eastAsia="zh-CN"/>
        </w:rPr>
        <w:t>应付结算单-油补</w:t>
      </w:r>
      <w:bookmarkEnd w:id="171"/>
      <w:bookmarkEnd w:id="172"/>
      <w:bookmarkEnd w:id="173"/>
    </w:p>
    <w:p/>
    <w:p/>
    <w:p>
      <w:pPr>
        <w:pStyle w:val="4"/>
        <w:numPr>
          <w:ilvl w:val="2"/>
          <w:numId w:val="19"/>
        </w:numPr>
        <w:rPr>
          <w:lang w:eastAsia="zh-CN"/>
        </w:rPr>
      </w:pPr>
      <w:bookmarkStart w:id="174" w:name="_Toc483742245"/>
      <w:bookmarkStart w:id="175" w:name="_Toc112954634"/>
      <w:bookmarkStart w:id="176" w:name="_Toc112158380"/>
      <w:r>
        <w:rPr>
          <w:rFonts w:hint="eastAsia"/>
          <w:lang w:eastAsia="zh-CN"/>
        </w:rPr>
        <w:t>应付结算单-包月车</w:t>
      </w:r>
      <w:bookmarkEnd w:id="174"/>
      <w:bookmarkEnd w:id="175"/>
      <w:bookmarkEnd w:id="176"/>
    </w:p>
    <w:p>
      <w:pPr>
        <w:pStyle w:val="5"/>
        <w:numPr>
          <w:ilvl w:val="3"/>
          <w:numId w:val="19"/>
        </w:numPr>
        <w:rPr>
          <w:lang w:eastAsia="zh-Hans"/>
        </w:rPr>
      </w:pPr>
      <w:bookmarkStart w:id="177" w:name="_Toc605961085"/>
      <w:r>
        <w:rPr>
          <w:rFonts w:hint="eastAsia"/>
        </w:rPr>
        <w:t>功能描述</w:t>
      </w:r>
      <w:bookmarkEnd w:id="177"/>
    </w:p>
    <w:p>
      <w:pPr>
        <w:rPr>
          <w:rFonts w:ascii="Calibri" w:hAnsi="Calibri"/>
          <w:szCs w:val="21"/>
        </w:rPr>
      </w:pPr>
      <w:r>
        <w:rPr>
          <w:rFonts w:hint="eastAsia" w:ascii="宋体" w:hAnsi="宋体" w:cs="宋体"/>
          <w:szCs w:val="21"/>
          <w:lang w:bidi="ar"/>
        </w:rPr>
        <w:t>该结算单涉及</w:t>
      </w:r>
      <w:r>
        <w:rPr>
          <w:rFonts w:ascii="宋体" w:hAnsi="宋体" w:cs="宋体"/>
          <w:szCs w:val="21"/>
          <w:lang w:bidi="ar"/>
        </w:rPr>
        <w:t>两</w:t>
      </w:r>
      <w:r>
        <w:rPr>
          <w:rFonts w:hint="eastAsia" w:ascii="宋体" w:hAnsi="宋体" w:cs="宋体"/>
          <w:szCs w:val="21"/>
          <w:lang w:bidi="ar"/>
        </w:rPr>
        <w:t>个结算单模板，其中入厂物流有</w:t>
      </w:r>
      <w:r>
        <w:rPr>
          <w:rFonts w:ascii="宋体" w:hAnsi="宋体" w:cs="宋体"/>
          <w:szCs w:val="21"/>
          <w:lang w:bidi="ar"/>
        </w:rPr>
        <w:t>1</w:t>
      </w:r>
      <w:r>
        <w:rPr>
          <w:rFonts w:hint="eastAsia" w:ascii="宋体" w:hAnsi="宋体" w:cs="宋体"/>
          <w:szCs w:val="21"/>
          <w:lang w:bidi="ar"/>
        </w:rPr>
        <w:t>种，备件物流有</w:t>
      </w:r>
      <w:r>
        <w:rPr>
          <w:rFonts w:ascii="Calibri" w:hAnsi="Calibri" w:cs="Calibri"/>
          <w:szCs w:val="21"/>
          <w:lang w:bidi="ar"/>
        </w:rPr>
        <w:t>1</w:t>
      </w:r>
      <w:r>
        <w:rPr>
          <w:rFonts w:hint="eastAsia" w:ascii="宋体" w:hAnsi="宋体" w:cs="宋体"/>
          <w:szCs w:val="21"/>
          <w:lang w:bidi="ar"/>
        </w:rPr>
        <w:t>种，分别是：入厂物流</w:t>
      </w:r>
      <w:r>
        <w:rPr>
          <w:rFonts w:ascii="Calibri" w:hAnsi="Calibri" w:cs="Calibri"/>
          <w:szCs w:val="21"/>
          <w:lang w:bidi="ar"/>
        </w:rPr>
        <w:t>-包月车临时车</w:t>
      </w:r>
      <w:r>
        <w:rPr>
          <w:rFonts w:hint="eastAsia" w:ascii="宋体" w:hAnsi="宋体" w:cs="宋体"/>
          <w:szCs w:val="21"/>
          <w:lang w:bidi="ar"/>
        </w:rPr>
        <w:t>、备件物流</w:t>
      </w:r>
      <w:r>
        <w:rPr>
          <w:rFonts w:ascii="Calibri" w:hAnsi="Calibri" w:cs="Calibri"/>
          <w:szCs w:val="21"/>
          <w:lang w:bidi="ar"/>
        </w:rPr>
        <w:t>-包月车</w:t>
      </w:r>
      <w:r>
        <w:rPr>
          <w:rFonts w:hint="eastAsia" w:ascii="宋体" w:hAnsi="宋体" w:cs="宋体"/>
          <w:szCs w:val="21"/>
          <w:lang w:bidi="ar"/>
        </w:rPr>
        <w:t>。</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rPr>
          <w:lang w:eastAsia="zh-Hans"/>
        </w:rPr>
      </w:pPr>
      <w:bookmarkStart w:id="178" w:name="_Toc1082519980"/>
      <w:r>
        <w:rPr>
          <w:rFonts w:hint="eastAsia"/>
        </w:rPr>
        <w:t>业务场景</w:t>
      </w:r>
      <w:bookmarkEnd w:id="178"/>
    </w:p>
    <w:p>
      <w:r>
        <w:rPr>
          <w:rFonts w:hint="eastAsia" w:ascii="宋体" w:hAnsi="宋体" w:cs="宋体"/>
          <w:szCs w:val="21"/>
          <w:lang w:bidi="ar"/>
        </w:rPr>
        <w:t>应付结算单</w:t>
      </w:r>
      <w:r>
        <w:rPr>
          <w:rFonts w:ascii="Calibri" w:hAnsi="Calibri" w:cs="Calibri"/>
          <w:szCs w:val="21"/>
          <w:lang w:bidi="ar"/>
        </w:rPr>
        <w:t>-</w:t>
      </w:r>
      <w:r>
        <w:rPr>
          <w:rFonts w:hint="eastAsia" w:ascii="宋体" w:hAnsi="宋体" w:cs="宋体"/>
          <w:szCs w:val="21"/>
          <w:lang w:bidi="ar"/>
        </w:rPr>
        <w:t>按方菜单中，可以查询、查看结算方式为按方的所有结算单。</w:t>
      </w:r>
    </w:p>
    <w:p>
      <w:pPr>
        <w:pStyle w:val="5"/>
        <w:numPr>
          <w:ilvl w:val="3"/>
          <w:numId w:val="19"/>
        </w:numPr>
        <w:rPr>
          <w:lang w:eastAsia="zh-Hans"/>
        </w:rPr>
      </w:pPr>
      <w:bookmarkStart w:id="179" w:name="_Toc962720385"/>
      <w:r>
        <w:rPr>
          <w:rFonts w:hint="eastAsia"/>
        </w:rPr>
        <w:t>原型图</w:t>
      </w:r>
      <w:bookmarkEnd w:id="179"/>
    </w:p>
    <w:p/>
    <w:p/>
    <w:p>
      <w:pPr>
        <w:pStyle w:val="5"/>
        <w:numPr>
          <w:ilvl w:val="3"/>
          <w:numId w:val="19"/>
        </w:numPr>
        <w:rPr>
          <w:lang w:eastAsia="zh-Hans"/>
        </w:rPr>
      </w:pPr>
      <w:bookmarkStart w:id="180" w:name="_Toc1506264889"/>
      <w:r>
        <w:rPr>
          <w:rFonts w:hint="eastAsia"/>
        </w:rPr>
        <w:t>字段描述及业务规则</w:t>
      </w:r>
      <w:bookmarkEnd w:id="180"/>
    </w:p>
    <w:p>
      <w:r>
        <w:t>入厂物流-包月车临时车</w:t>
      </w:r>
    </w:p>
    <w:p>
      <w:r>
        <w:rPr>
          <w:rFonts w:hint="eastAsia"/>
        </w:rPr>
        <w:t>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976"/>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9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commentRangeStart w:id="127"/>
            <w:commentRangeStart w:id="128"/>
            <w:r>
              <w:commentReference w:id="127"/>
            </w:r>
            <w:commentRangeEnd w:id="127"/>
            <w:commentRangeEnd w:id="128"/>
            <w:r>
              <w:commentReference w:id="128"/>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29"/>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3"/>
              </w:numPr>
              <w:spacing w:line="360" w:lineRule="auto"/>
              <w:ind w:firstLineChars="0"/>
              <w:jc w:val="left"/>
              <w:rPr>
                <w:rFonts w:ascii="Arial" w:hAnsi="Arial" w:eastAsia="PingFang SC" w:cs="Arial"/>
                <w:sz w:val="15"/>
                <w:szCs w:val="15"/>
              </w:rPr>
            </w:pPr>
          </w:p>
        </w:tc>
        <w:tc>
          <w:tcPr>
            <w:tcW w:w="1100" w:type="dxa"/>
          </w:tcPr>
          <w:p>
            <w:pPr>
              <w:widowControl/>
              <w:spacing w:line="240" w:lineRule="atLeast"/>
              <w:jc w:val="left"/>
              <w:rPr>
                <w:rFonts w:eastAsia="PingFang SC" w:cs="Arial"/>
                <w:sz w:val="15"/>
                <w:szCs w:val="15"/>
              </w:rPr>
            </w:pPr>
            <w:r>
              <w:rPr>
                <w:rFonts w:ascii="宋体" w:hAnsi="宋体" w:cs="宋体"/>
                <w:kern w:val="0"/>
                <w:sz w:val="15"/>
                <w:szCs w:val="15"/>
                <w:lang w:bidi="ar"/>
              </w:rPr>
              <w:t>供应</w:t>
            </w:r>
            <w:r>
              <w:rPr>
                <w:rFonts w:hint="eastAsia" w:ascii="宋体" w:hAnsi="宋体" w:cs="宋体"/>
                <w:kern w:val="0"/>
                <w:sz w:val="15"/>
                <w:szCs w:val="15"/>
                <w:lang w:bidi="ar"/>
              </w:rPr>
              <w:t>商名称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超链接</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产品小类</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报账部门</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收支项目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费用维度</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账单期间</w:t>
            </w:r>
          </w:p>
        </w:tc>
        <w:tc>
          <w:tcPr>
            <w:tcW w:w="1976" w:type="dxa"/>
          </w:tcPr>
          <w:p>
            <w:pPr>
              <w:spacing w:line="360" w:lineRule="auto"/>
              <w:rPr>
                <w:rFonts w:eastAsia="PingFang SC" w:cs="Arial"/>
                <w:sz w:val="15"/>
                <w:szCs w:val="15"/>
              </w:rPr>
            </w:pPr>
          </w:p>
        </w:tc>
        <w:tc>
          <w:tcPr>
            <w:tcW w:w="940" w:type="dxa"/>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ascii="宋体" w:hAnsi="宋体" w:cs="宋体"/>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一级区域名称</w:t>
            </w:r>
          </w:p>
        </w:tc>
        <w:tc>
          <w:tcPr>
            <w:tcW w:w="1976" w:type="dxa"/>
          </w:tcPr>
          <w:p>
            <w:pPr>
              <w:spacing w:line="360" w:lineRule="auto"/>
              <w:rPr>
                <w:rFonts w:eastAsia="PingFang SC" w:cs="Arial"/>
                <w:sz w:val="15"/>
                <w:szCs w:val="15"/>
              </w:rPr>
            </w:pPr>
          </w:p>
        </w:tc>
        <w:tc>
          <w:tcPr>
            <w:tcW w:w="940" w:type="dxa"/>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ascii="宋体" w:hAnsi="宋体" w:cs="宋体"/>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二级区域名称</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三级区域名称</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车型名称</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当期司机数量</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额外司机数量</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应出勤天数</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实际出勤天数</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缺勤天数</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停运天数</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租赁基准费（不含税）</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w:t>
            </w:r>
            <w:r>
              <w:rPr>
                <w:rFonts w:hint="eastAsia" w:ascii="宋体" w:hAnsi="宋体" w:cs="宋体"/>
                <w:sz w:val="15"/>
                <w:szCs w:val="15"/>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多司机基准费（不含税）</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w:t>
            </w:r>
            <w:r>
              <w:rPr>
                <w:rFonts w:hint="eastAsia" w:ascii="宋体" w:hAnsi="宋体" w:cs="宋体"/>
                <w:sz w:val="15"/>
                <w:szCs w:val="15"/>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缺勤扣款基准（不含税）</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w:t>
            </w:r>
            <w:r>
              <w:rPr>
                <w:rFonts w:hint="eastAsia" w:ascii="宋体" w:hAnsi="宋体" w:cs="宋体"/>
                <w:sz w:val="15"/>
                <w:szCs w:val="15"/>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磨损费基准（不含税）</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w:t>
            </w:r>
            <w:r>
              <w:rPr>
                <w:rFonts w:hint="eastAsia" w:ascii="宋体" w:hAnsi="宋体" w:cs="宋体"/>
                <w:sz w:val="15"/>
                <w:szCs w:val="15"/>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其他费用（不含税）</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eastAsia="PingFang SC" w:cs="Arial"/>
                <w:sz w:val="15"/>
                <w:szCs w:val="15"/>
              </w:rPr>
            </w:pPr>
            <w:r>
              <w:rPr>
                <w:rFonts w:hint="eastAsia" w:ascii="宋体" w:hAnsi="宋体" w:cs="宋体"/>
                <w:sz w:val="15"/>
                <w:szCs w:val="15"/>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其他费用说明</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tcPr>
          <w:p>
            <w:pPr>
              <w:spacing w:line="360" w:lineRule="auto"/>
              <w:jc w:val="left"/>
              <w:rPr>
                <w:rFonts w:eastAsia="PingFang SC" w:cs="Arial"/>
                <w:sz w:val="15"/>
                <w:szCs w:val="15"/>
              </w:rPr>
            </w:pPr>
            <w:r>
              <w:rPr>
                <w:rFonts w:hint="eastAsia" w:ascii="宋体" w:hAnsi="宋体" w:cs="宋体"/>
                <w:sz w:val="15"/>
                <w:szCs w:val="15"/>
              </w:rPr>
              <w:t>N</w:t>
            </w:r>
          </w:p>
        </w:tc>
        <w:tc>
          <w:tcPr>
            <w:tcW w:w="981" w:type="dxa"/>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tcPr>
          <w:p>
            <w:pPr>
              <w:spacing w:line="360" w:lineRule="auto"/>
              <w:jc w:val="left"/>
              <w:rPr>
                <w:rFonts w:eastAsia="PingFang SC" w:cs="Arial"/>
                <w:sz w:val="15"/>
                <w:szCs w:val="15"/>
              </w:rPr>
            </w:pPr>
            <w:r>
              <w:rPr>
                <w:rFonts w:hint="eastAsia" w:ascii="宋体" w:hAnsi="宋体" w:cs="宋体"/>
                <w:sz w:val="15"/>
                <w:szCs w:val="15"/>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eastAsia="PingFang SC" w:cs="Arial"/>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3"/>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bl>
    <w:p/>
    <w:p>
      <w:r>
        <w:rPr>
          <w:rFonts w:hint="eastAsia"/>
        </w:rPr>
        <w:t>业务规则如下：</w:t>
      </w:r>
    </w:p>
    <w:p/>
    <w:p>
      <w:r>
        <w:t>备件物流-包月车</w:t>
      </w:r>
    </w:p>
    <w:p>
      <w:r>
        <w:rPr>
          <w:rFonts w:hint="eastAsia"/>
        </w:rPr>
        <w:t>字段描述如下：</w:t>
      </w:r>
    </w:p>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976"/>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9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commentRangeStart w:id="130"/>
            <w:commentRangeStart w:id="131"/>
            <w:r>
              <w:commentReference w:id="130"/>
            </w:r>
            <w:commentRangeEnd w:id="130"/>
            <w:commentRangeEnd w:id="131"/>
            <w:r>
              <w:commentReference w:id="131"/>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32"/>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4"/>
              </w:numPr>
              <w:spacing w:line="360" w:lineRule="auto"/>
              <w:ind w:firstLineChars="0"/>
              <w:jc w:val="left"/>
              <w:rPr>
                <w:rFonts w:ascii="Arial" w:hAnsi="Arial" w:eastAsia="PingFang SC" w:cs="Arial"/>
                <w:sz w:val="15"/>
                <w:szCs w:val="15"/>
              </w:rPr>
            </w:pPr>
          </w:p>
        </w:tc>
        <w:tc>
          <w:tcPr>
            <w:tcW w:w="1100" w:type="dxa"/>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合同编号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超链接</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业务项目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客户品牌</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产品小类</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报账部门</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收支项目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费用维度</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车型</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注册日期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超龄日期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司机人数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月合同租赁费</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月合同司机费用</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超龄扣款标准</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本月天数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应出勤天数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实际出勤天数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休息天数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缺勤天数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月租赁费</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月司机费用</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费用合计</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hint="eastAsia"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超龄车天数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超龄扣款（含税）</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hint="eastAsia"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磨损费天数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磨损费（含税）</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考核与奖励（含税）</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非必填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tcPr>
          <w:p>
            <w:pPr>
              <w:spacing w:line="360" w:lineRule="auto"/>
              <w:rPr>
                <w:rFonts w:eastAsia="PingFang SC" w:cs="Arial"/>
                <w:sz w:val="15"/>
                <w:szCs w:val="15"/>
              </w:rPr>
            </w:pPr>
          </w:p>
        </w:tc>
        <w:tc>
          <w:tcPr>
            <w:tcW w:w="940" w:type="dxa"/>
          </w:tcPr>
          <w:p>
            <w:pPr>
              <w:spacing w:line="360" w:lineRule="auto"/>
              <w:jc w:val="left"/>
              <w:rPr>
                <w:rFonts w:ascii="宋体" w:hAnsi="宋体" w:cs="宋体"/>
                <w:sz w:val="15"/>
                <w:szCs w:val="15"/>
              </w:rPr>
            </w:pPr>
            <w:r>
              <w:rPr>
                <w:rFonts w:hint="eastAsia" w:ascii="宋体" w:hAnsi="宋体" w:cs="宋体"/>
                <w:sz w:val="15"/>
                <w:szCs w:val="15"/>
              </w:rPr>
              <w:t>单击弹框</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ascii="宋体" w:hAnsi="宋体" w:cs="宋体"/>
                <w:sz w:val="15"/>
                <w:szCs w:val="15"/>
              </w:rPr>
            </w:pPr>
            <w:r>
              <w:rPr>
                <w:rFonts w:hint="eastAsia"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1976" w:type="dxa"/>
          </w:tcPr>
          <w:p>
            <w:pPr>
              <w:spacing w:line="360" w:lineRule="auto"/>
              <w:rPr>
                <w:rFonts w:eastAsia="PingFang SC" w:cs="Arial"/>
                <w:sz w:val="15"/>
                <w:szCs w:val="15"/>
              </w:rPr>
            </w:pPr>
          </w:p>
        </w:tc>
        <w:tc>
          <w:tcPr>
            <w:tcW w:w="940" w:type="dxa"/>
          </w:tcPr>
          <w:p>
            <w:pPr>
              <w:spacing w:line="360" w:lineRule="auto"/>
              <w:jc w:val="left"/>
              <w:rPr>
                <w:rFonts w:ascii="宋体" w:hAnsi="宋体" w:cs="宋体"/>
                <w:sz w:val="15"/>
                <w:szCs w:val="15"/>
              </w:rPr>
            </w:pPr>
            <w:r>
              <w:rPr>
                <w:rFonts w:hint="eastAsia" w:ascii="宋体" w:hAnsi="宋体" w:cs="宋体"/>
                <w:sz w:val="15"/>
                <w:szCs w:val="15"/>
              </w:rPr>
              <w:t>数字域</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非必填</w:t>
            </w:r>
          </w:p>
          <w:p>
            <w:pPr>
              <w:spacing w:line="360" w:lineRule="auto"/>
              <w:jc w:val="left"/>
              <w:rPr>
                <w:rFonts w:ascii="宋体" w:hAnsi="宋体" w:cs="宋体"/>
                <w:sz w:val="15"/>
                <w:szCs w:val="15"/>
              </w:rPr>
            </w:pPr>
            <w:r>
              <w:rPr>
                <w:rFonts w:hint="eastAsia"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4"/>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1976" w:type="dxa"/>
          </w:tcPr>
          <w:p>
            <w:pPr>
              <w:spacing w:line="360" w:lineRule="auto"/>
              <w:rPr>
                <w:rFonts w:eastAsia="PingFang SC" w:cs="Arial"/>
                <w:sz w:val="15"/>
                <w:szCs w:val="15"/>
              </w:rPr>
            </w:pPr>
          </w:p>
        </w:tc>
        <w:tc>
          <w:tcPr>
            <w:tcW w:w="940" w:type="dxa"/>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非必填</w:t>
            </w:r>
          </w:p>
        </w:tc>
      </w:tr>
    </w:tbl>
    <w:p/>
    <w:p>
      <w:r>
        <w:rPr>
          <w:rFonts w:hint="eastAsia"/>
        </w:rPr>
        <w:t>业务规则如下：</w:t>
      </w:r>
    </w:p>
    <w:p/>
    <w:p/>
    <w:p/>
    <w:tbl>
      <w:tblPr>
        <w:tblStyle w:val="31"/>
        <w:tblW w:w="2268" w:type="dxa"/>
        <w:tblInd w:w="0" w:type="dxa"/>
        <w:tblLayout w:type="fixed"/>
        <w:tblCellMar>
          <w:top w:w="0" w:type="dxa"/>
          <w:left w:w="0" w:type="dxa"/>
          <w:bottom w:w="0" w:type="dxa"/>
          <w:right w:w="0" w:type="dxa"/>
        </w:tblCellMar>
      </w:tblPr>
      <w:tblGrid>
        <w:gridCol w:w="2268"/>
      </w:tblGrid>
      <w:tr>
        <w:tblPrEx>
          <w:tblCellMar>
            <w:top w:w="0" w:type="dxa"/>
            <w:left w:w="0" w:type="dxa"/>
            <w:bottom w:w="0" w:type="dxa"/>
            <w:right w:w="0" w:type="dxa"/>
          </w:tblCellMar>
        </w:tblPrEx>
        <w:trPr>
          <w:trHeight w:val="322" w:hRule="atLeast"/>
        </w:trPr>
        <w:tc>
          <w:tcPr>
            <w:tcW w:w="2268" w:type="dxa"/>
            <w:tcBorders>
              <w:top w:val="nil"/>
              <w:left w:val="nil"/>
              <w:bottom w:val="nil"/>
              <w:right w:val="nil"/>
            </w:tcBorders>
            <w:shd w:val="clear" w:color="auto" w:fill="auto"/>
            <w:noWrap/>
            <w:tcMar>
              <w:top w:w="15" w:type="dxa"/>
              <w:left w:w="15" w:type="dxa"/>
              <w:right w:w="15" w:type="dxa"/>
            </w:tcMar>
            <w:vAlign w:val="center"/>
          </w:tcPr>
          <w:p>
            <w:pPr>
              <w:widowControl/>
              <w:jc w:val="left"/>
              <w:textAlignment w:val="center"/>
              <w:rPr>
                <w:rFonts w:ascii="宋体" w:hAnsi="宋体" w:cs="宋体"/>
                <w:color w:val="000000"/>
                <w:sz w:val="24"/>
              </w:rPr>
            </w:pPr>
          </w:p>
        </w:tc>
      </w:tr>
    </w:tbl>
    <w:p/>
    <w:p>
      <w:pPr>
        <w:pStyle w:val="4"/>
        <w:numPr>
          <w:ilvl w:val="2"/>
          <w:numId w:val="19"/>
        </w:numPr>
        <w:rPr>
          <w:lang w:eastAsia="zh-CN"/>
        </w:rPr>
      </w:pPr>
      <w:bookmarkStart w:id="181" w:name="_Toc112954635"/>
      <w:bookmarkStart w:id="182" w:name="_Toc397088848"/>
      <w:bookmarkStart w:id="183" w:name="_Toc112158381"/>
      <w:r>
        <w:rPr>
          <w:rFonts w:hint="eastAsia"/>
          <w:lang w:eastAsia="zh-CN"/>
        </w:rPr>
        <w:t>应付结算单-包月车路桥油料</w:t>
      </w:r>
      <w:bookmarkEnd w:id="181"/>
      <w:bookmarkEnd w:id="182"/>
      <w:bookmarkEnd w:id="183"/>
    </w:p>
    <w:p/>
    <w:p>
      <w:pPr>
        <w:pStyle w:val="5"/>
        <w:numPr>
          <w:ilvl w:val="3"/>
          <w:numId w:val="19"/>
        </w:numPr>
        <w:rPr>
          <w:lang w:eastAsia="zh-Hans"/>
        </w:rPr>
      </w:pPr>
      <w:bookmarkStart w:id="184" w:name="_Toc1401271595"/>
      <w:r>
        <w:rPr>
          <w:rFonts w:hint="eastAsia"/>
        </w:rPr>
        <w:t>功能描述</w:t>
      </w:r>
      <w:bookmarkEnd w:id="184"/>
    </w:p>
    <w:p>
      <w:pPr>
        <w:rPr>
          <w:rFonts w:ascii="Calibri" w:hAnsi="Calibri"/>
          <w:szCs w:val="21"/>
        </w:rPr>
      </w:pPr>
      <w:r>
        <w:rPr>
          <w:rFonts w:hint="eastAsia" w:ascii="宋体" w:hAnsi="宋体" w:cs="宋体"/>
          <w:szCs w:val="21"/>
          <w:lang w:bidi="ar"/>
        </w:rPr>
        <w:t>该结算单涉及</w:t>
      </w:r>
      <w:r>
        <w:rPr>
          <w:rFonts w:ascii="宋体" w:hAnsi="宋体" w:cs="宋体"/>
          <w:szCs w:val="21"/>
          <w:lang w:bidi="ar"/>
        </w:rPr>
        <w:t>一</w:t>
      </w:r>
      <w:r>
        <w:rPr>
          <w:rFonts w:hint="eastAsia" w:ascii="宋体" w:hAnsi="宋体" w:cs="宋体"/>
          <w:szCs w:val="21"/>
          <w:lang w:bidi="ar"/>
        </w:rPr>
        <w:t>个结算单模板，入厂物流</w:t>
      </w:r>
      <w:r>
        <w:rPr>
          <w:rFonts w:ascii="Calibri" w:hAnsi="Calibri" w:cs="Calibri"/>
          <w:szCs w:val="21"/>
          <w:lang w:bidi="ar"/>
        </w:rPr>
        <w:t>-</w:t>
      </w:r>
      <w:r>
        <w:rPr>
          <w:rFonts w:hint="eastAsia" w:ascii="宋体" w:hAnsi="宋体" w:cs="宋体"/>
          <w:szCs w:val="21"/>
          <w:lang w:bidi="ar"/>
        </w:rPr>
        <w:t>运单</w:t>
      </w:r>
      <w:r>
        <w:rPr>
          <w:rFonts w:ascii="Calibri" w:hAnsi="Calibri" w:cs="Calibri"/>
          <w:szCs w:val="21"/>
          <w:lang w:bidi="ar"/>
        </w:rPr>
        <w:t>-</w:t>
      </w:r>
      <w:r>
        <w:rPr>
          <w:rFonts w:hint="eastAsia" w:ascii="宋体" w:hAnsi="宋体" w:cs="宋体"/>
          <w:szCs w:val="21"/>
          <w:lang w:bidi="ar"/>
        </w:rPr>
        <w:t>路桥油料。</w:t>
      </w:r>
    </w:p>
    <w:p>
      <w:pPr>
        <w:rPr>
          <w:rFonts w:ascii="Calibri" w:hAnsi="Calibri"/>
          <w:szCs w:val="21"/>
        </w:rPr>
      </w:pPr>
      <w:r>
        <w:rPr>
          <w:rFonts w:hint="eastAsia" w:ascii="宋体" w:hAnsi="宋体" w:cs="宋体"/>
          <w:szCs w:val="21"/>
          <w:lang w:bidi="ar"/>
        </w:rPr>
        <w:t>该菜单中的数据允许查询、删除、修改。</w:t>
      </w:r>
    </w:p>
    <w:p>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pPr>
      <w:bookmarkStart w:id="185" w:name="_Toc1117038443"/>
      <w:r>
        <w:rPr>
          <w:rFonts w:hint="eastAsia"/>
        </w:rPr>
        <w:t>业务场景</w:t>
      </w:r>
      <w:bookmarkEnd w:id="185"/>
    </w:p>
    <w:p>
      <w:r>
        <w:rPr>
          <w:rFonts w:hint="eastAsia"/>
        </w:rPr>
        <w:t>应付结算单-按台份菜单中，可以查询、查看结算方式为按台份结算的所有结算单。</w:t>
      </w:r>
    </w:p>
    <w:p/>
    <w:p>
      <w:pPr>
        <w:pStyle w:val="5"/>
        <w:numPr>
          <w:ilvl w:val="3"/>
          <w:numId w:val="19"/>
        </w:numPr>
        <w:rPr>
          <w:lang w:eastAsia="zh-Hans"/>
        </w:rPr>
      </w:pPr>
      <w:bookmarkStart w:id="186" w:name="_Toc925712498"/>
      <w:r>
        <w:rPr>
          <w:rFonts w:hint="eastAsia"/>
        </w:rPr>
        <w:t>原型图</w:t>
      </w:r>
      <w:bookmarkEnd w:id="186"/>
    </w:p>
    <w:p/>
    <w:p/>
    <w:p>
      <w:pPr>
        <w:pStyle w:val="5"/>
        <w:numPr>
          <w:ilvl w:val="3"/>
          <w:numId w:val="19"/>
        </w:numPr>
        <w:rPr>
          <w:lang w:eastAsia="zh-Hans"/>
        </w:rPr>
      </w:pPr>
      <w:bookmarkStart w:id="187" w:name="_Toc1402186483"/>
      <w:r>
        <w:rPr>
          <w:rFonts w:hint="eastAsia"/>
        </w:rPr>
        <w:t>字段描述及业务规则</w:t>
      </w:r>
      <w:bookmarkEnd w:id="187"/>
    </w:p>
    <w:p>
      <w:r>
        <w:t>入厂物流-运单-路桥油料</w:t>
      </w:r>
    </w:p>
    <w:p>
      <w:r>
        <w:rPr>
          <w:rFonts w:hint="eastAsia"/>
        </w:rPr>
        <w:t>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1"/>
        <w:gridCol w:w="1976"/>
        <w:gridCol w:w="937"/>
        <w:gridCol w:w="979"/>
        <w:gridCol w:w="979"/>
        <w:gridCol w:w="32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序号</w:t>
            </w:r>
          </w:p>
        </w:tc>
        <w:tc>
          <w:tcPr>
            <w:tcW w:w="1101"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字段中文名</w:t>
            </w:r>
          </w:p>
        </w:tc>
        <w:tc>
          <w:tcPr>
            <w:tcW w:w="1976"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字段英文名</w:t>
            </w:r>
          </w:p>
        </w:tc>
        <w:tc>
          <w:tcPr>
            <w:tcW w:w="937"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字段类型</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是否为空</w:t>
            </w:r>
          </w:p>
        </w:tc>
        <w:tc>
          <w:tcPr>
            <w:tcW w:w="979"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是否只读</w:t>
            </w:r>
          </w:p>
        </w:tc>
        <w:tc>
          <w:tcPr>
            <w:tcW w:w="3284" w:type="dxa"/>
            <w:tcBorders>
              <w:top w:val="single" w:color="auto" w:sz="4" w:space="0"/>
              <w:left w:val="nil"/>
              <w:bottom w:val="single" w:color="auto" w:sz="4" w:space="0"/>
              <w:right w:val="single" w:color="auto" w:sz="4" w:space="0"/>
            </w:tcBorders>
            <w:shd w:val="clear" w:color="auto" w:fill="BEBEBE"/>
            <w:vAlign w:val="center"/>
          </w:tcPr>
          <w:p>
            <w:pPr>
              <w:spacing w:line="360" w:lineRule="auto"/>
              <w:rPr>
                <w:rFonts w:eastAsia="PingFang SC" w:cs="Arial"/>
                <w:b/>
                <w:sz w:val="15"/>
                <w:szCs w:val="15"/>
              </w:rPr>
            </w:pPr>
            <w:r>
              <w:rPr>
                <w:rFonts w:ascii="PingFang SC" w:hAnsi="PingFang SC" w:eastAsia="PingFang SC" w:cs="PingFang SC"/>
                <w:b/>
                <w:sz w:val="15"/>
                <w:szCs w:val="15"/>
                <w:lang w:bidi="ar"/>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commentRangeStart w:id="133"/>
            <w:commentRangeStart w:id="134"/>
            <w:r>
              <w:commentReference w:id="133"/>
            </w:r>
            <w:commentRangeEnd w:id="133"/>
            <w:commentRangeEnd w:id="134"/>
            <w:r>
              <w:commentReference w:id="134"/>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35"/>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tcBorders>
              <w:top w:val="single" w:color="auto" w:sz="4" w:space="0"/>
              <w:left w:val="single" w:color="auto" w:sz="4" w:space="0"/>
              <w:bottom w:val="single" w:color="auto" w:sz="4" w:space="0"/>
              <w:right w:val="single" w:color="auto" w:sz="4" w:space="0"/>
            </w:tcBorders>
            <w:shd w:val="clear" w:color="auto" w:fill="auto"/>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eastAsia="PingFang SC" w:cs="Arial"/>
                <w:sz w:val="15"/>
                <w:szCs w:val="15"/>
              </w:rPr>
            </w:pPr>
          </w:p>
        </w:tc>
        <w:tc>
          <w:tcPr>
            <w:tcW w:w="93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超链接</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产品小类</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报账部门</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收支项目</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费用维度</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p>
        </w:tc>
        <w:tc>
          <w:tcPr>
            <w:tcW w:w="979"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jc w:val="left"/>
              <w:rPr>
                <w:rFonts w:eastAsia="PingFang SC" w:cs="Arial"/>
                <w:sz w:val="15"/>
                <w:szCs w:val="15"/>
              </w:rPr>
            </w:pPr>
            <w:r>
              <w:rPr>
                <w:rFonts w:ascii="Calibri" w:hAnsi="Calibri"/>
                <w:sz w:val="15"/>
                <w:szCs w:val="15"/>
              </w:rPr>
              <w:t>只读域</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rPr>
                <w:rFonts w:ascii="Calibri" w:hAnsi="Calibri"/>
                <w:sz w:val="15"/>
                <w:szCs w:val="15"/>
              </w:rPr>
            </w:pPr>
            <w:r>
              <w:rPr>
                <w:rFonts w:ascii="Calibri" w:hAnsi="Calibri"/>
                <w:sz w:val="15"/>
                <w:szCs w:val="15"/>
              </w:rPr>
              <w:t>必填</w:t>
            </w:r>
          </w:p>
          <w:p>
            <w:pPr>
              <w:rPr>
                <w:rFonts w:eastAsia="PingFang SC" w:cs="Arial"/>
                <w:sz w:val="15"/>
                <w:szCs w:val="15"/>
              </w:rPr>
            </w:pPr>
            <w:r>
              <w:rPr>
                <w:rFonts w:ascii="Calibri" w:hAnsi="Calibri"/>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车型名称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车辆属性</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一级区域名称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二级区域名称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三级区域名称</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运单路线</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运单发运时间</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定额里程</w:t>
            </w:r>
          </w:p>
        </w:tc>
        <w:tc>
          <w:tcPr>
            <w:tcW w:w="1976" w:type="dxa"/>
            <w:shd w:val="clear" w:color="auto" w:fill="auto"/>
          </w:tcPr>
          <w:p>
            <w:pPr>
              <w:spacing w:line="360" w:lineRule="auto"/>
              <w:rPr>
                <w:rFonts w:eastAsia="PingFang SC" w:cs="Arial"/>
                <w:sz w:val="15"/>
                <w:szCs w:val="15"/>
              </w:rPr>
            </w:pPr>
          </w:p>
        </w:tc>
        <w:tc>
          <w:tcPr>
            <w:tcW w:w="937"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只读域</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N</w:t>
            </w:r>
          </w:p>
        </w:tc>
        <w:tc>
          <w:tcPr>
            <w:tcW w:w="979" w:type="dxa"/>
            <w:shd w:val="clear" w:color="auto" w:fill="auto"/>
            <w:vAlign w:val="center"/>
          </w:tcPr>
          <w:p>
            <w:pPr>
              <w:spacing w:line="360" w:lineRule="auto"/>
              <w:jc w:val="left"/>
              <w:rPr>
                <w:rFonts w:eastAsia="PingFang SC" w:cs="Arial"/>
                <w:sz w:val="15"/>
                <w:szCs w:val="15"/>
              </w:rPr>
            </w:pPr>
            <w:r>
              <w:rPr>
                <w:rFonts w:ascii="宋体" w:hAnsi="宋体" w:cs="宋体"/>
                <w:sz w:val="15"/>
                <w:szCs w:val="15"/>
              </w:rPr>
              <w:t>Y</w:t>
            </w:r>
          </w:p>
        </w:tc>
        <w:tc>
          <w:tcPr>
            <w:tcW w:w="3284" w:type="dxa"/>
            <w:shd w:val="clear" w:color="auto" w:fill="auto"/>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能源单价</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hint="eastAsia" w:ascii="宋体" w:hAnsi="宋体" w:cs="宋体"/>
                <w:sz w:val="15"/>
                <w:szCs w:val="15"/>
              </w:rPr>
              <w:t>必填</w:t>
            </w:r>
          </w:p>
          <w:p>
            <w:pPr>
              <w:spacing w:line="360" w:lineRule="auto"/>
              <w:jc w:val="left"/>
              <w:rPr>
                <w:rFonts w:ascii="宋体" w:hAnsi="宋体" w:cs="宋体"/>
                <w:sz w:val="15"/>
                <w:szCs w:val="15"/>
              </w:rPr>
            </w:pPr>
            <w:r>
              <w:rPr>
                <w:rFonts w:hint="eastAsia"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百公里能耗</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业财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加油升数</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commentRangeStart w:id="136"/>
            <w:r>
              <w:rPr>
                <w:rFonts w:ascii="宋体" w:hAnsi="宋体" w:cs="宋体"/>
                <w:sz w:val="15"/>
                <w:szCs w:val="15"/>
              </w:rPr>
              <w:t>运输</w:t>
            </w:r>
            <w:commentRangeEnd w:id="136"/>
            <w:r>
              <w:commentReference w:id="136"/>
            </w:r>
            <w:r>
              <w:rPr>
                <w:sz w:val="15"/>
                <w:szCs w:val="15"/>
              </w:rPr>
              <w:t>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油料支付比例</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commentRangeStart w:id="137"/>
            <w:r>
              <w:rPr>
                <w:rFonts w:ascii="宋体" w:hAnsi="宋体" w:cs="宋体"/>
                <w:sz w:val="15"/>
                <w:szCs w:val="15"/>
              </w:rPr>
              <w:t>必填</w:t>
            </w:r>
          </w:p>
          <w:commentRangeEnd w:id="137"/>
          <w:p>
            <w:pPr>
              <w:spacing w:line="360" w:lineRule="auto"/>
              <w:jc w:val="left"/>
              <w:rPr>
                <w:rFonts w:ascii="宋体" w:hAnsi="宋体" w:cs="宋体"/>
                <w:sz w:val="15"/>
                <w:szCs w:val="15"/>
              </w:rPr>
            </w:pPr>
            <w:r>
              <w:commentReference w:id="137"/>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路桥费</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油料费</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ascii="宋体" w:hAnsi="宋体" w:cs="宋体"/>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其他费用（不含税）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N</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其他费用说明</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r>
              <w:rPr>
                <w:rFonts w:ascii="宋体" w:hAnsi="宋体" w:cs="宋体"/>
                <w:sz w:val="15"/>
                <w:szCs w:val="15"/>
              </w:rPr>
              <w:t>只读域</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979" w:type="dxa"/>
            <w:shd w:val="clear" w:color="auto" w:fill="auto"/>
          </w:tcPr>
          <w:p>
            <w:pPr>
              <w:spacing w:line="360" w:lineRule="auto"/>
              <w:jc w:val="left"/>
              <w:rPr>
                <w:rFonts w:ascii="宋体" w:hAnsi="宋体" w:cs="宋体"/>
                <w:sz w:val="15"/>
                <w:szCs w:val="15"/>
              </w:rPr>
            </w:pPr>
            <w:r>
              <w:rPr>
                <w:rFonts w:ascii="宋体" w:hAnsi="宋体" w:cs="宋体"/>
                <w:sz w:val="15"/>
                <w:szCs w:val="15"/>
              </w:rPr>
              <w:t>Y</w:t>
            </w: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非必填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不含税结算总金额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含税结算总金额</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ascii="宋体" w:hAnsi="宋体" w:cs="宋体"/>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税率</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shd w:val="clear" w:color="auto" w:fill="auto"/>
          </w:tcPr>
          <w:p>
            <w:pPr>
              <w:pStyle w:val="29"/>
              <w:widowControl w:val="0"/>
              <w:numPr>
                <w:ilvl w:val="0"/>
                <w:numId w:val="65"/>
              </w:numPr>
              <w:spacing w:before="0" w:beforeAutospacing="0" w:after="0" w:afterAutospacing="0" w:line="360" w:lineRule="auto"/>
              <w:rPr>
                <w:rFonts w:ascii="Arial" w:hAnsi="Arial" w:eastAsia="PingFang SC" w:cs="Arial"/>
                <w:kern w:val="2"/>
                <w:sz w:val="15"/>
                <w:szCs w:val="15"/>
              </w:rPr>
            </w:pPr>
          </w:p>
        </w:tc>
        <w:tc>
          <w:tcPr>
            <w:tcW w:w="1101" w:type="dxa"/>
            <w:shd w:val="clear" w:color="auto" w:fill="auto"/>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备注</w:t>
            </w:r>
          </w:p>
        </w:tc>
        <w:tc>
          <w:tcPr>
            <w:tcW w:w="1976" w:type="dxa"/>
            <w:shd w:val="clear" w:color="auto" w:fill="auto"/>
          </w:tcPr>
          <w:p>
            <w:pPr>
              <w:spacing w:line="360" w:lineRule="auto"/>
              <w:rPr>
                <w:rFonts w:ascii="宋体" w:hAnsi="宋体" w:cs="宋体"/>
                <w:sz w:val="15"/>
                <w:szCs w:val="15"/>
              </w:rPr>
            </w:pPr>
          </w:p>
        </w:tc>
        <w:tc>
          <w:tcPr>
            <w:tcW w:w="937"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979" w:type="dxa"/>
            <w:shd w:val="clear" w:color="auto" w:fill="auto"/>
          </w:tcPr>
          <w:p>
            <w:pPr>
              <w:spacing w:line="360" w:lineRule="auto"/>
              <w:jc w:val="left"/>
              <w:rPr>
                <w:rFonts w:ascii="宋体" w:hAnsi="宋体" w:cs="宋体"/>
                <w:sz w:val="15"/>
                <w:szCs w:val="15"/>
              </w:rPr>
            </w:pPr>
          </w:p>
        </w:tc>
        <w:tc>
          <w:tcPr>
            <w:tcW w:w="3284" w:type="dxa"/>
            <w:shd w:val="clear" w:color="auto" w:fill="auto"/>
          </w:tcPr>
          <w:p>
            <w:pPr>
              <w:spacing w:line="360" w:lineRule="auto"/>
              <w:jc w:val="left"/>
              <w:rPr>
                <w:rFonts w:ascii="宋体" w:hAnsi="宋体" w:cs="宋体"/>
                <w:sz w:val="15"/>
                <w:szCs w:val="15"/>
              </w:rPr>
            </w:pPr>
          </w:p>
        </w:tc>
      </w:tr>
    </w:tbl>
    <w:p/>
    <w:p>
      <w:r>
        <w:rPr>
          <w:rFonts w:hint="eastAsia"/>
        </w:rPr>
        <w:t>业务规则如下：</w:t>
      </w:r>
    </w:p>
    <w:p/>
    <w:p/>
    <w:p>
      <w:r>
        <w:t>备件物流-路桥油料+临时车+物流辅助费</w:t>
      </w:r>
    </w:p>
    <w:p>
      <w:r>
        <w:rPr>
          <w:rFonts w:hint="eastAsia"/>
        </w:rPr>
        <w:t>字段描述如下：</w:t>
      </w:r>
    </w:p>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976"/>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9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commentRangeStart w:id="138"/>
            <w:commentRangeStart w:id="139"/>
            <w:r>
              <w:commentReference w:id="138"/>
            </w:r>
            <w:commentRangeEnd w:id="138"/>
            <w:commentRangeEnd w:id="139"/>
            <w:r>
              <w:commentReference w:id="139"/>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40"/>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6"/>
              </w:numPr>
              <w:spacing w:line="360" w:lineRule="auto"/>
              <w:ind w:firstLineChars="0"/>
              <w:jc w:val="left"/>
              <w:rPr>
                <w:rFonts w:ascii="Arial" w:hAnsi="Arial" w:eastAsia="PingFang SC" w:cs="Arial"/>
                <w:sz w:val="15"/>
                <w:szCs w:val="15"/>
              </w:rPr>
            </w:pPr>
          </w:p>
        </w:tc>
        <w:tc>
          <w:tcPr>
            <w:tcW w:w="1100" w:type="dxa"/>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超链接</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产品小类</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报账部门</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收支项目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sz w:val="15"/>
                <w:szCs w:val="15"/>
              </w:rPr>
              <w:t>客户订单编号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结算方式</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发车类型</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报账单据编号</w:t>
            </w:r>
          </w:p>
        </w:tc>
        <w:tc>
          <w:tcPr>
            <w:tcW w:w="1976" w:type="dxa"/>
          </w:tcPr>
          <w:p>
            <w:pPr>
              <w:spacing w:line="360" w:lineRule="auto"/>
              <w:rPr>
                <w:rFonts w:eastAsia="PingFang SC" w:cs="Arial"/>
                <w:sz w:val="15"/>
                <w:szCs w:val="15"/>
              </w:rPr>
            </w:pPr>
          </w:p>
        </w:tc>
        <w:tc>
          <w:tcPr>
            <w:tcW w:w="940" w:type="dxa"/>
          </w:tcPr>
          <w:p>
            <w:pPr>
              <w:spacing w:line="360" w:lineRule="auto"/>
              <w:jc w:val="left"/>
              <w:rPr>
                <w:rFonts w:ascii="宋体" w:hAnsi="宋体" w:cs="宋体"/>
                <w:sz w:val="15"/>
                <w:szCs w:val="15"/>
              </w:rPr>
            </w:pPr>
            <w:r>
              <w:rPr>
                <w:rFonts w:hint="eastAsia" w:ascii="宋体" w:hAnsi="宋体" w:cs="宋体"/>
                <w:sz w:val="15"/>
                <w:szCs w:val="15"/>
              </w:rPr>
              <w:t>只读域</w:t>
            </w:r>
          </w:p>
        </w:tc>
        <w:tc>
          <w:tcPr>
            <w:tcW w:w="981" w:type="dxa"/>
          </w:tcPr>
          <w:p>
            <w:pPr>
              <w:spacing w:line="360" w:lineRule="auto"/>
              <w:jc w:val="left"/>
              <w:rPr>
                <w:rFonts w:ascii="宋体" w:hAnsi="宋体" w:cs="宋体"/>
                <w:sz w:val="15"/>
                <w:szCs w:val="15"/>
              </w:rPr>
            </w:pPr>
            <w:commentRangeStart w:id="141"/>
            <w:r>
              <w:rPr>
                <w:rFonts w:hint="eastAsia" w:ascii="宋体" w:hAnsi="宋体" w:cs="宋体"/>
                <w:sz w:val="15"/>
                <w:szCs w:val="15"/>
              </w:rPr>
              <w:t>Y</w:t>
            </w:r>
            <w:commentRangeEnd w:id="141"/>
            <w:r>
              <w:rPr>
                <w:rFonts w:hint="eastAsia" w:ascii="宋体" w:hAnsi="宋体" w:cs="宋体"/>
              </w:rPr>
              <w:commentReference w:id="141"/>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非必填</w:t>
            </w:r>
          </w:p>
          <w:p>
            <w:pPr>
              <w:spacing w:line="360" w:lineRule="auto"/>
              <w:jc w:val="left"/>
              <w:rPr>
                <w:rFonts w:ascii="宋体" w:hAnsi="宋体" w:cs="宋体"/>
                <w:sz w:val="15"/>
                <w:szCs w:val="15"/>
              </w:rPr>
            </w:pPr>
            <w:r>
              <w:rPr>
                <w:rFonts w:hint="eastAsia"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始发地仓库</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车牌号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车型</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主驾驶员</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运单日期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日期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任务单号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commentRangeStart w:id="142"/>
            <w:r>
              <w:rPr>
                <w:rFonts w:ascii="宋体" w:hAnsi="宋体" w:cs="宋体"/>
                <w:sz w:val="15"/>
                <w:szCs w:val="15"/>
              </w:rPr>
              <w:t>必填</w:t>
            </w:r>
            <w:commentRangeEnd w:id="142"/>
            <w:r>
              <w:commentReference w:id="142"/>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配送网点（事由）</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线路代号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网点数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日租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趟次报价（不含税）</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采购系统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油价（不含税）</w:t>
            </w:r>
          </w:p>
        </w:tc>
        <w:tc>
          <w:tcPr>
            <w:tcW w:w="1976" w:type="dxa"/>
          </w:tcPr>
          <w:p>
            <w:pPr>
              <w:spacing w:line="360" w:lineRule="auto"/>
              <w:rPr>
                <w:rFonts w:eastAsia="PingFang SC" w:cs="Arial"/>
                <w:sz w:val="15"/>
                <w:szCs w:val="15"/>
              </w:rPr>
            </w:pPr>
          </w:p>
        </w:tc>
        <w:tc>
          <w:tcPr>
            <w:tcW w:w="940" w:type="dxa"/>
          </w:tcPr>
          <w:p>
            <w:pPr>
              <w:spacing w:line="360" w:lineRule="auto"/>
              <w:jc w:val="left"/>
              <w:rPr>
                <w:rFonts w:ascii="宋体" w:hAnsi="宋体" w:cs="宋体"/>
                <w:sz w:val="15"/>
                <w:szCs w:val="15"/>
              </w:rPr>
            </w:pPr>
            <w:commentRangeStart w:id="143"/>
            <w:r>
              <w:rPr>
                <w:rFonts w:hint="eastAsia" w:ascii="宋体" w:hAnsi="宋体" w:cs="宋体"/>
                <w:sz w:val="15"/>
                <w:szCs w:val="15"/>
              </w:rPr>
              <w:t>只读域</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tcPr>
          <w:p>
            <w:pPr>
              <w:spacing w:line="360" w:lineRule="auto"/>
              <w:jc w:val="left"/>
              <w:rPr>
                <w:rFonts w:ascii="宋体" w:hAnsi="宋体" w:cs="宋体"/>
                <w:sz w:val="15"/>
                <w:szCs w:val="15"/>
              </w:rPr>
            </w:pPr>
            <w:r>
              <w:rPr>
                <w:rFonts w:hint="eastAsia" w:ascii="宋体" w:hAnsi="宋体" w:cs="宋体"/>
                <w:sz w:val="15"/>
                <w:szCs w:val="15"/>
              </w:rPr>
              <w:t>必填</w:t>
            </w:r>
            <w:commentRangeEnd w:id="143"/>
            <w:r>
              <w:commentReference w:id="143"/>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油耗</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eastAsia="PingFang SC" w:cs="Arial"/>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6"/>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备注</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bl>
    <w:p/>
    <w:p>
      <w:r>
        <w:rPr>
          <w:rFonts w:hint="eastAsia"/>
        </w:rPr>
        <w:t>业务规则如下：</w:t>
      </w:r>
    </w:p>
    <w:p/>
    <w:p/>
    <w:p>
      <w:pPr>
        <w:pStyle w:val="4"/>
        <w:numPr>
          <w:ilvl w:val="2"/>
          <w:numId w:val="19"/>
        </w:numPr>
        <w:rPr>
          <w:lang w:eastAsia="zh-CN"/>
        </w:rPr>
      </w:pPr>
      <w:bookmarkStart w:id="188" w:name="_Toc192255489"/>
      <w:bookmarkStart w:id="189" w:name="_Toc112954636"/>
      <w:bookmarkStart w:id="190" w:name="_Toc112158382"/>
      <w:r>
        <w:rPr>
          <w:rFonts w:hint="eastAsia"/>
          <w:lang w:eastAsia="zh-CN"/>
        </w:rPr>
        <w:t>按仓储面积</w:t>
      </w:r>
      <w:bookmarkEnd w:id="188"/>
      <w:bookmarkEnd w:id="189"/>
      <w:bookmarkEnd w:id="190"/>
    </w:p>
    <w:p/>
    <w:p/>
    <w:p>
      <w:pPr>
        <w:pStyle w:val="4"/>
        <w:numPr>
          <w:ilvl w:val="2"/>
          <w:numId w:val="19"/>
        </w:numPr>
        <w:rPr>
          <w:lang w:eastAsia="zh-CN"/>
        </w:rPr>
      </w:pPr>
      <w:bookmarkStart w:id="191" w:name="_Toc1148066256"/>
      <w:bookmarkStart w:id="192" w:name="_Toc112158383"/>
      <w:bookmarkStart w:id="193" w:name="_Toc112954637"/>
      <w:r>
        <w:rPr>
          <w:rFonts w:hint="eastAsia"/>
          <w:lang w:eastAsia="zh-CN"/>
        </w:rPr>
        <w:t>按仓储量</w:t>
      </w:r>
      <w:bookmarkEnd w:id="191"/>
      <w:bookmarkEnd w:id="192"/>
      <w:bookmarkEnd w:id="193"/>
    </w:p>
    <w:p/>
    <w:p/>
    <w:p>
      <w:pPr>
        <w:pStyle w:val="4"/>
        <w:numPr>
          <w:ilvl w:val="2"/>
          <w:numId w:val="19"/>
        </w:numPr>
        <w:rPr>
          <w:lang w:eastAsia="zh-CN"/>
        </w:rPr>
      </w:pPr>
      <w:bookmarkStart w:id="194" w:name="_Toc67489555"/>
      <w:bookmarkStart w:id="195" w:name="_Toc112954638"/>
      <w:bookmarkStart w:id="196" w:name="_Toc112158384"/>
      <w:r>
        <w:rPr>
          <w:rFonts w:hint="eastAsia"/>
          <w:lang w:eastAsia="zh-CN"/>
        </w:rPr>
        <w:t>按作业量</w:t>
      </w:r>
      <w:bookmarkEnd w:id="194"/>
      <w:bookmarkEnd w:id="195"/>
      <w:bookmarkEnd w:id="196"/>
    </w:p>
    <w:p>
      <w:pPr>
        <w:rPr>
          <w:b/>
          <w:bCs/>
        </w:rPr>
      </w:pPr>
    </w:p>
    <w:p>
      <w:pPr>
        <w:rPr>
          <w:b/>
          <w:bCs/>
        </w:rPr>
      </w:pPr>
    </w:p>
    <w:p>
      <w:pPr>
        <w:pStyle w:val="4"/>
        <w:numPr>
          <w:ilvl w:val="2"/>
          <w:numId w:val="19"/>
        </w:numPr>
        <w:rPr>
          <w:lang w:eastAsia="zh-CN"/>
        </w:rPr>
      </w:pPr>
      <w:bookmarkStart w:id="197" w:name="_Toc1477293775"/>
      <w:bookmarkStart w:id="198" w:name="_Toc112158385"/>
      <w:bookmarkStart w:id="199" w:name="_Toc112954639"/>
      <w:r>
        <w:rPr>
          <w:rFonts w:hint="eastAsia"/>
          <w:lang w:eastAsia="zh-CN"/>
        </w:rPr>
        <w:t>按服务类</w:t>
      </w:r>
      <w:bookmarkEnd w:id="197"/>
      <w:bookmarkEnd w:id="198"/>
      <w:bookmarkEnd w:id="199"/>
    </w:p>
    <w:p>
      <w:pPr>
        <w:rPr>
          <w:b/>
          <w:bCs/>
        </w:rPr>
      </w:pPr>
    </w:p>
    <w:p>
      <w:pPr>
        <w:rPr>
          <w:b/>
          <w:bCs/>
        </w:rPr>
      </w:pPr>
    </w:p>
    <w:p>
      <w:pPr>
        <w:pStyle w:val="4"/>
        <w:numPr>
          <w:ilvl w:val="2"/>
          <w:numId w:val="19"/>
        </w:numPr>
        <w:rPr>
          <w:lang w:eastAsia="zh-CN"/>
        </w:rPr>
      </w:pPr>
      <w:bookmarkStart w:id="200" w:name="_Toc112954640"/>
      <w:bookmarkStart w:id="201" w:name="_Toc391591323"/>
      <w:bookmarkStart w:id="202" w:name="_Toc112158386"/>
      <w:r>
        <w:rPr>
          <w:rFonts w:hint="eastAsia"/>
          <w:lang w:eastAsia="zh-CN"/>
        </w:rPr>
        <w:t>按装卸费</w:t>
      </w:r>
      <w:bookmarkEnd w:id="200"/>
      <w:bookmarkEnd w:id="201"/>
      <w:bookmarkEnd w:id="202"/>
    </w:p>
    <w:p>
      <w:pPr>
        <w:pStyle w:val="5"/>
        <w:numPr>
          <w:ilvl w:val="3"/>
          <w:numId w:val="19"/>
        </w:numPr>
        <w:rPr>
          <w:lang w:eastAsia="zh-Hans"/>
        </w:rPr>
      </w:pPr>
      <w:bookmarkStart w:id="203" w:name="_Toc772907444"/>
      <w:r>
        <w:rPr>
          <w:rFonts w:hint="eastAsia"/>
        </w:rPr>
        <w:t>功能描述</w:t>
      </w:r>
      <w:bookmarkEnd w:id="203"/>
    </w:p>
    <w:p>
      <w:pPr>
        <w:rPr>
          <w:rFonts w:ascii="Calibri" w:hAnsi="Calibri"/>
          <w:szCs w:val="21"/>
        </w:rPr>
      </w:pPr>
      <w:r>
        <w:rPr>
          <w:rFonts w:hint="eastAsia" w:ascii="宋体" w:hAnsi="宋体" w:cs="宋体"/>
          <w:szCs w:val="21"/>
          <w:lang w:bidi="ar"/>
        </w:rPr>
        <w:t>该结算单涉及</w:t>
      </w:r>
      <w:r>
        <w:rPr>
          <w:rFonts w:ascii="宋体" w:hAnsi="宋体" w:cs="宋体"/>
          <w:szCs w:val="21"/>
          <w:lang w:bidi="ar"/>
        </w:rPr>
        <w:t>一</w:t>
      </w:r>
      <w:r>
        <w:rPr>
          <w:rFonts w:hint="eastAsia" w:ascii="宋体" w:hAnsi="宋体" w:cs="宋体"/>
          <w:szCs w:val="21"/>
          <w:lang w:bidi="ar"/>
        </w:rPr>
        <w:t>个结算单模板</w:t>
      </w:r>
      <w:r>
        <w:rPr>
          <w:rFonts w:ascii="宋体" w:hAnsi="宋体" w:cs="宋体"/>
          <w:szCs w:val="21"/>
          <w:lang w:bidi="ar"/>
        </w:rPr>
        <w:t>：</w:t>
      </w:r>
      <w:r>
        <w:rPr>
          <w:rFonts w:hint="eastAsia" w:ascii="宋体" w:hAnsi="宋体" w:cs="宋体"/>
          <w:szCs w:val="21"/>
          <w:lang w:bidi="ar"/>
        </w:rPr>
        <w:t>备件物流</w:t>
      </w:r>
      <w:r>
        <w:rPr>
          <w:rFonts w:ascii="Calibri" w:hAnsi="Calibri" w:cs="Calibri"/>
          <w:szCs w:val="21"/>
          <w:lang w:bidi="ar"/>
        </w:rPr>
        <w:t>-装卸费</w:t>
      </w:r>
      <w:r>
        <w:rPr>
          <w:rFonts w:hint="eastAsia" w:ascii="宋体" w:hAnsi="宋体" w:cs="宋体"/>
          <w:szCs w:val="21"/>
          <w:lang w:bidi="ar"/>
        </w:rPr>
        <w:t>。</w:t>
      </w:r>
    </w:p>
    <w:p>
      <w:pPr>
        <w:rPr>
          <w:rFonts w:ascii="Calibri" w:hAnsi="Calibri"/>
          <w:szCs w:val="21"/>
        </w:rPr>
      </w:pPr>
      <w:r>
        <w:rPr>
          <w:rFonts w:hint="eastAsia" w:ascii="宋体" w:hAnsi="宋体" w:cs="宋体"/>
          <w:szCs w:val="21"/>
          <w:lang w:bidi="ar"/>
        </w:rPr>
        <w:t>该菜单中的数据允许查询、删除、修改。</w:t>
      </w:r>
    </w:p>
    <w:p>
      <w:pPr>
        <w:rPr>
          <w:lang w:eastAsia="zh-Hans"/>
        </w:rPr>
      </w:pPr>
      <w:r>
        <w:rPr>
          <w:rFonts w:hint="eastAsia" w:ascii="宋体" w:hAnsi="宋体" w:cs="宋体"/>
          <w:szCs w:val="21"/>
          <w:lang w:bidi="ar"/>
        </w:rPr>
        <w:t>原则上结算单应由系统自动生成，不允许修改。但考虑到实际业务的复杂性，在系统建设与使用的初期将修改权限提供给特定用户。</w:t>
      </w:r>
    </w:p>
    <w:p>
      <w:pPr>
        <w:pStyle w:val="5"/>
        <w:numPr>
          <w:ilvl w:val="3"/>
          <w:numId w:val="19"/>
        </w:numPr>
      </w:pPr>
      <w:bookmarkStart w:id="204" w:name="_Toc1683596346"/>
      <w:r>
        <w:rPr>
          <w:rFonts w:hint="eastAsia"/>
        </w:rPr>
        <w:t>业务场景</w:t>
      </w:r>
      <w:bookmarkEnd w:id="204"/>
    </w:p>
    <w:p>
      <w:r>
        <w:rPr>
          <w:rFonts w:hint="eastAsia"/>
        </w:rPr>
        <w:t>应付结算单-按</w:t>
      </w:r>
      <w:r>
        <w:t>装卸费</w:t>
      </w:r>
      <w:r>
        <w:rPr>
          <w:rFonts w:hint="eastAsia"/>
        </w:rPr>
        <w:t>菜单中，可以查询、查看结算方式为按</w:t>
      </w:r>
      <w:r>
        <w:t>装卸费</w:t>
      </w:r>
      <w:r>
        <w:rPr>
          <w:rFonts w:hint="eastAsia"/>
        </w:rPr>
        <w:t>结算的所有结算单。</w:t>
      </w:r>
    </w:p>
    <w:p>
      <w:pPr>
        <w:pStyle w:val="5"/>
        <w:numPr>
          <w:ilvl w:val="3"/>
          <w:numId w:val="19"/>
        </w:numPr>
        <w:rPr>
          <w:lang w:eastAsia="zh-Hans"/>
        </w:rPr>
      </w:pPr>
      <w:bookmarkStart w:id="205" w:name="_Toc1972092073"/>
      <w:r>
        <w:rPr>
          <w:rFonts w:hint="eastAsia"/>
        </w:rPr>
        <w:t>原型图</w:t>
      </w:r>
      <w:bookmarkEnd w:id="205"/>
    </w:p>
    <w:p/>
    <w:p/>
    <w:p>
      <w:pPr>
        <w:pStyle w:val="5"/>
        <w:numPr>
          <w:ilvl w:val="3"/>
          <w:numId w:val="19"/>
        </w:numPr>
        <w:rPr>
          <w:lang w:eastAsia="zh-Hans"/>
        </w:rPr>
      </w:pPr>
      <w:bookmarkStart w:id="206" w:name="_Toc1590798530"/>
      <w:r>
        <w:rPr>
          <w:rFonts w:hint="eastAsia"/>
        </w:rPr>
        <w:t>字段描述及业务规则</w:t>
      </w:r>
      <w:bookmarkEnd w:id="206"/>
    </w:p>
    <w:p>
      <w:r>
        <w:t>备件物流-装卸费</w:t>
      </w:r>
    </w:p>
    <w:p>
      <w:r>
        <w:rPr>
          <w:rFonts w:hint="eastAsia"/>
        </w:rPr>
        <w:t>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00"/>
        <w:gridCol w:w="1976"/>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9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费用项</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commentRangeStart w:id="144"/>
            <w:commentRangeStart w:id="145"/>
            <w:r>
              <w:commentReference w:id="144"/>
            </w:r>
            <w:commentRangeEnd w:id="144"/>
            <w:commentRangeEnd w:id="145"/>
            <w:r>
              <w:commentReference w:id="145"/>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widowControl/>
              <w:jc w:val="left"/>
              <w:rPr>
                <w:rFonts w:eastAsia="PingFang SC" w:cs="Arial"/>
                <w:sz w:val="15"/>
                <w:szCs w:val="15"/>
              </w:rPr>
            </w:pPr>
            <w:r>
              <w:rPr>
                <w:rFonts w:ascii="宋体" w:hAnsi="宋体" w:cs="宋体"/>
                <w:sz w:val="15"/>
                <w:szCs w:val="15"/>
              </w:rPr>
              <w:t>业务规则：必填；</w:t>
            </w:r>
            <w:r>
              <w:rPr>
                <w:rFonts w:ascii="宋体" w:hAnsi="宋体" w:cs="宋体"/>
                <w:kern w:val="0"/>
                <w:sz w:val="15"/>
                <w:szCs w:val="15"/>
                <w:lang w:bidi="ar"/>
              </w:rPr>
              <w:t xml:space="preserve">用于区分运输明细、补贴款、考核扣款，这两类数据的必填校验不同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业务日期</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w:t>
            </w:r>
            <w:r>
              <w:rPr>
                <w:rFonts w:ascii="宋体" w:hAnsi="宋体" w:cs="宋体"/>
                <w:sz w:val="15"/>
                <w:szCs w:val="15"/>
              </w:rPr>
              <w:t>规则</w:t>
            </w:r>
            <w:r>
              <w:rPr>
                <w:rFonts w:hint="eastAsia" w:ascii="宋体" w:hAnsi="宋体" w:cs="宋体"/>
                <w:sz w:val="15"/>
                <w:szCs w:val="15"/>
              </w:rPr>
              <w:t>：2022/8/24</w:t>
            </w:r>
          </w:p>
          <w:p>
            <w:pPr>
              <w:spacing w:line="360" w:lineRule="auto"/>
              <w:jc w:val="left"/>
              <w:rPr>
                <w:rFonts w:ascii="宋体" w:hAnsi="宋体" w:cs="宋体"/>
                <w:sz w:val="15"/>
                <w:szCs w:val="15"/>
              </w:rPr>
            </w:pPr>
            <w:r>
              <w:rPr>
                <w:rFonts w:hint="eastAsia" w:ascii="宋体" w:hAnsi="宋体" w:cs="宋体"/>
                <w:sz w:val="15"/>
                <w:szCs w:val="15"/>
              </w:rPr>
              <w:t>取值规则：来源于运输系统-客户订单，</w:t>
            </w:r>
            <w:r>
              <w:rPr>
                <w:rFonts w:hint="eastAsia" w:ascii="宋体" w:hAnsi="宋体" w:cs="宋体"/>
                <w:sz w:val="15"/>
                <w:szCs w:val="15"/>
                <w:highlight w:val="yellow"/>
              </w:rPr>
              <w:t>暂定为</w:t>
            </w:r>
            <w:r>
              <w:rPr>
                <w:rFonts w:hint="eastAsia" w:ascii="宋体" w:hAnsi="宋体" w:cs="宋体"/>
                <w:sz w:val="15"/>
                <w:szCs w:val="15"/>
                <w:highlight w:val="yellow"/>
              </w:rPr>
              <w:commentReference w:id="146"/>
            </w:r>
            <w:r>
              <w:rPr>
                <w:rFonts w:hint="eastAsia" w:ascii="宋体" w:hAnsi="宋体" w:cs="宋体"/>
                <w:sz w:val="15"/>
                <w:szCs w:val="15"/>
                <w:highlight w:val="yellow"/>
              </w:rPr>
              <w:t>订单创建时间，待确认</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业务月份</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时间</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页面展示规则：202208</w:t>
            </w:r>
          </w:p>
          <w:p>
            <w:pPr>
              <w:spacing w:line="360" w:lineRule="auto"/>
              <w:jc w:val="left"/>
              <w:rPr>
                <w:rFonts w:ascii="宋体" w:hAnsi="宋体" w:cs="宋体"/>
                <w:sz w:val="15"/>
                <w:szCs w:val="15"/>
              </w:rPr>
            </w:pPr>
            <w:r>
              <w:rPr>
                <w:rFonts w:ascii="宋体" w:hAnsi="宋体" w:cs="宋体"/>
                <w:sz w:val="15"/>
                <w:szCs w:val="15"/>
              </w:rPr>
              <w:t>取值规则：业财系统根据业务日期自动获取月份值。</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页面展示规则：展示公司全称</w:t>
            </w:r>
          </w:p>
          <w:p>
            <w:pPr>
              <w:spacing w:line="360" w:lineRule="auto"/>
              <w:jc w:val="left"/>
              <w:rPr>
                <w:rFonts w:ascii="宋体" w:hAnsi="宋体" w:cs="宋体"/>
                <w:sz w:val="15"/>
                <w:szCs w:val="15"/>
              </w:rPr>
            </w:pPr>
            <w:r>
              <w:rPr>
                <w:rFonts w:ascii="宋体" w:hAnsi="宋体" w:cs="宋体"/>
                <w:sz w:val="15"/>
                <w:szCs w:val="15"/>
              </w:rPr>
              <w:t>取值规则：来源于运输系统-客户订单；对应业财【组织】数据字典。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67"/>
              </w:numPr>
              <w:spacing w:line="360" w:lineRule="auto"/>
              <w:ind w:firstLineChars="0"/>
              <w:jc w:val="left"/>
              <w:rPr>
                <w:rFonts w:ascii="Arial" w:hAnsi="Arial" w:eastAsia="PingFang SC" w:cs="Arial"/>
                <w:sz w:val="15"/>
                <w:szCs w:val="15"/>
              </w:rPr>
            </w:pPr>
          </w:p>
        </w:tc>
        <w:tc>
          <w:tcPr>
            <w:tcW w:w="1100" w:type="dxa"/>
          </w:tcPr>
          <w:p>
            <w:pPr>
              <w:widowControl/>
              <w:spacing w:line="240" w:lineRule="atLeast"/>
              <w:jc w:val="left"/>
              <w:rPr>
                <w:rFonts w:eastAsia="PingFang SC" w:cs="Arial"/>
                <w:sz w:val="15"/>
                <w:szCs w:val="15"/>
              </w:rPr>
            </w:pPr>
            <w:r>
              <w:rPr>
                <w:rFonts w:hint="eastAsia" w:ascii="宋体" w:hAnsi="宋体" w:cs="宋体"/>
                <w:kern w:val="0"/>
                <w:sz w:val="15"/>
                <w:szCs w:val="15"/>
                <w:lang w:bidi="ar"/>
              </w:rPr>
              <w:t>承运商名称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页面展示规则：展示客户公司名称全称</w:t>
            </w:r>
          </w:p>
          <w:p>
            <w:pPr>
              <w:spacing w:line="360" w:lineRule="auto"/>
              <w:jc w:val="left"/>
              <w:rPr>
                <w:rFonts w:ascii="宋体" w:hAnsi="宋体" w:cs="宋体"/>
                <w:sz w:val="15"/>
                <w:szCs w:val="15"/>
              </w:rPr>
            </w:pPr>
            <w:r>
              <w:rPr>
                <w:rFonts w:ascii="宋体" w:hAnsi="宋体" w:cs="宋体"/>
                <w:sz w:val="15"/>
                <w:szCs w:val="15"/>
              </w:rPr>
              <w:t xml:space="preserve">取值规则：来源于运输系统-客户订单；对应业财【客户】数据字典； </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合同编号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超链接</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页面展示规则：点击超链接，可查看关联的合同信息；</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业务规则：必填；运输系统在下客户订单时，须已明确合同编号。业财系统根据运输系统提供的合同编号关联商务系统提供的合同编号。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业务项目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取值规则：来源于运输系统的核算项目；</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客户品牌</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取值规则：来源于运输系统-客户订单；</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产品小类</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取值规则：来源于业财【产品小类】数据字典；</w:t>
            </w:r>
          </w:p>
          <w:p>
            <w:pPr>
              <w:spacing w:line="360" w:lineRule="auto"/>
              <w:jc w:val="left"/>
              <w:rPr>
                <w:rFonts w:eastAsia="PingFang SC" w:cs="Arial"/>
                <w:sz w:val="15"/>
                <w:szCs w:val="15"/>
              </w:rPr>
            </w:pPr>
            <w:r>
              <w:rPr>
                <w:rFonts w:ascii="宋体" w:hAnsi="宋体" w:cs="宋体"/>
                <w:sz w:val="15"/>
                <w:szCs w:val="15"/>
              </w:rPr>
              <w:t>业务规则：不涉及分摊时为必填；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报账部门</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取值规则：来源于业财【部门】数据字典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收支项目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取值规则：来源于业财【收支项目】数据字典；</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费用维度</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取值规则：来源于业财【费用维度】数据字典；</w:t>
            </w:r>
          </w:p>
          <w:p>
            <w:pPr>
              <w:spacing w:line="360" w:lineRule="auto"/>
              <w:jc w:val="left"/>
              <w:rPr>
                <w:rFonts w:eastAsia="PingFang SC" w:cs="Arial"/>
                <w:sz w:val="15"/>
                <w:szCs w:val="15"/>
              </w:rPr>
            </w:pPr>
            <w:r>
              <w:rPr>
                <w:rFonts w:ascii="宋体" w:hAnsi="宋体" w:cs="宋体"/>
                <w:sz w:val="15"/>
                <w:szCs w:val="15"/>
              </w:rPr>
              <w:t>业务规则：非必填；当前可选项：管理费用、制造费用、销售费用、研发费用、生产成本；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客户订单编号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sz w:val="15"/>
                <w:szCs w:val="15"/>
              </w:rPr>
            </w:pPr>
            <w:r>
              <w:rPr>
                <w:sz w:val="15"/>
                <w:szCs w:val="15"/>
              </w:rPr>
              <w:t>页面展示规则：</w:t>
            </w:r>
          </w:p>
          <w:p>
            <w:pPr>
              <w:spacing w:line="360" w:lineRule="auto"/>
              <w:jc w:val="left"/>
              <w:rPr>
                <w:sz w:val="15"/>
                <w:szCs w:val="15"/>
              </w:rPr>
            </w:pPr>
            <w:r>
              <w:rPr>
                <w:sz w:val="15"/>
                <w:szCs w:val="15"/>
              </w:rPr>
              <w:t>取值规则：来源于运输系统-客户订单；</w:t>
            </w:r>
          </w:p>
          <w:p>
            <w:pPr>
              <w:spacing w:line="360" w:lineRule="auto"/>
              <w:jc w:val="left"/>
              <w:rPr>
                <w:rFonts w:eastAsia="PingFang SC" w:cs="Arial"/>
                <w:sz w:val="15"/>
                <w:szCs w:val="15"/>
              </w:rPr>
            </w:pPr>
            <w:r>
              <w:rPr>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路由订单编号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取值规则：来源于运输系统-路由订单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运输需求编号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取值规则：来源于运输系统-运输需求</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运单编号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取值规则：来源于运输系统-运单</w:t>
            </w:r>
          </w:p>
          <w:p>
            <w:pPr>
              <w:spacing w:line="360" w:lineRule="auto"/>
              <w:jc w:val="left"/>
              <w:rPr>
                <w:rFonts w:eastAsia="PingFang SC" w:cs="Arial"/>
                <w:sz w:val="15"/>
                <w:szCs w:val="15"/>
              </w:rPr>
            </w:pPr>
            <w:r>
              <w:rPr>
                <w:rFonts w:ascii="宋体" w:hAnsi="宋体" w:cs="宋体"/>
                <w:sz w:val="15"/>
                <w:szCs w:val="15"/>
              </w:rPr>
              <w:t>业务规则：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始发地仓库</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取值规则：来源于运输系统-</w:t>
            </w:r>
          </w:p>
          <w:p>
            <w:pPr>
              <w:spacing w:line="360" w:lineRule="auto"/>
              <w:jc w:val="left"/>
              <w:rPr>
                <w:rFonts w:eastAsia="PingFang SC" w:cs="Arial"/>
                <w:sz w:val="15"/>
                <w:szCs w:val="15"/>
              </w:rPr>
            </w:pPr>
            <w:r>
              <w:rPr>
                <w:rFonts w:ascii="宋体" w:hAnsi="宋体" w:cs="宋体"/>
                <w:sz w:val="15"/>
                <w:szCs w:val="15"/>
              </w:rPr>
              <w:t>业务规则：必填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作业日期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日期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作业项目</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装卸数量</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规格型号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按体积结算时必填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单箱重量</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单项重量单位</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单箱体积</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单箱体积单位</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总重量</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总体积</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p>
          <w:p>
            <w:pPr>
              <w:spacing w:line="360" w:lineRule="auto"/>
              <w:jc w:val="left"/>
              <w:rPr>
                <w:rFonts w:ascii="宋体" w:hAnsi="宋体" w:cs="宋体"/>
                <w:sz w:val="15"/>
                <w:szCs w:val="15"/>
              </w:rPr>
            </w:pPr>
            <w:r>
              <w:rPr>
                <w:rFonts w:ascii="宋体" w:hAnsi="宋体" w:cs="宋体"/>
                <w:sz w:val="15"/>
                <w:szCs w:val="15"/>
              </w:rPr>
              <w:t>必填</w:t>
            </w:r>
          </w:p>
          <w:p>
            <w:pPr>
              <w:spacing w:line="360" w:lineRule="auto"/>
              <w:jc w:val="left"/>
              <w:rPr>
                <w:rFonts w:eastAsia="PingFang SC" w:cs="Arial"/>
                <w:sz w:val="15"/>
                <w:szCs w:val="15"/>
              </w:rPr>
            </w:pPr>
            <w:r>
              <w:rPr>
                <w:rFonts w:ascii="宋体" w:hAnsi="宋体" w:cs="宋体"/>
                <w:sz w:val="15"/>
                <w:szCs w:val="15"/>
              </w:rPr>
              <w:t>运输系统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不含税单价</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不含税结算总金额</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含税结算总金额</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ascii="宋体" w:hAnsi="宋体" w:cs="宋体"/>
                <w:sz w:val="15"/>
                <w:szCs w:val="15"/>
              </w:rPr>
            </w:pPr>
            <w:r>
              <w:rPr>
                <w:rFonts w:ascii="宋体" w:hAnsi="宋体" w:cs="宋体"/>
                <w:sz w:val="15"/>
                <w:szCs w:val="15"/>
              </w:rPr>
              <w:t>页面展示规则：精确到小数点后两位；</w:t>
            </w:r>
          </w:p>
          <w:p>
            <w:pPr>
              <w:spacing w:line="360" w:lineRule="auto"/>
              <w:jc w:val="left"/>
              <w:rPr>
                <w:rFonts w:ascii="宋体" w:hAnsi="宋体" w:cs="宋体"/>
                <w:sz w:val="15"/>
                <w:szCs w:val="15"/>
              </w:rPr>
            </w:pPr>
            <w:r>
              <w:rPr>
                <w:rFonts w:ascii="宋体" w:hAnsi="宋体" w:cs="宋体"/>
                <w:sz w:val="15"/>
                <w:szCs w:val="15"/>
              </w:rPr>
              <w:t>取值规则：业财根据计费公式计算；</w:t>
            </w:r>
          </w:p>
          <w:p>
            <w:pPr>
              <w:spacing w:line="360" w:lineRule="auto"/>
              <w:jc w:val="left"/>
              <w:rPr>
                <w:rFonts w:eastAsia="PingFang SC" w:cs="Arial"/>
                <w:sz w:val="15"/>
                <w:szCs w:val="15"/>
              </w:rPr>
            </w:pPr>
            <w:r>
              <w:rPr>
                <w:rFonts w:ascii="宋体" w:hAnsi="宋体" w:cs="宋体"/>
                <w:sz w:val="15"/>
                <w:szCs w:val="15"/>
              </w:rPr>
              <w:t>业务规则：非必填；含税结算总金额=不含税结算总金额*（1+税率）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67"/>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ascii="宋体" w:hAnsi="宋体" w:cs="宋体"/>
                <w:kern w:val="0"/>
                <w:sz w:val="15"/>
                <w:szCs w:val="15"/>
                <w:lang w:bidi="ar"/>
              </w:rPr>
              <w:t>税率</w:t>
            </w:r>
          </w:p>
        </w:tc>
        <w:tc>
          <w:tcPr>
            <w:tcW w:w="1976" w:type="dxa"/>
          </w:tcPr>
          <w:p>
            <w:pPr>
              <w:spacing w:line="360" w:lineRule="auto"/>
              <w:rPr>
                <w:rFonts w:eastAsia="PingFang SC" w:cs="Arial"/>
                <w:sz w:val="15"/>
                <w:szCs w:val="15"/>
              </w:rPr>
            </w:pPr>
          </w:p>
        </w:tc>
        <w:tc>
          <w:tcPr>
            <w:tcW w:w="940"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981" w:type="dxa"/>
          </w:tcPr>
          <w:p>
            <w:pPr>
              <w:spacing w:line="360" w:lineRule="auto"/>
              <w:jc w:val="left"/>
              <w:rPr>
                <w:rFonts w:eastAsia="PingFang SC" w:cs="Arial"/>
                <w:sz w:val="15"/>
                <w:szCs w:val="15"/>
              </w:rPr>
            </w:pPr>
          </w:p>
        </w:tc>
        <w:tc>
          <w:tcPr>
            <w:tcW w:w="3278" w:type="dxa"/>
          </w:tcPr>
          <w:p>
            <w:pPr>
              <w:spacing w:line="360" w:lineRule="auto"/>
              <w:jc w:val="left"/>
              <w:rPr>
                <w:rFonts w:eastAsia="PingFang SC" w:cs="Arial"/>
                <w:sz w:val="15"/>
                <w:szCs w:val="15"/>
              </w:rPr>
            </w:pPr>
          </w:p>
        </w:tc>
      </w:tr>
    </w:tbl>
    <w:p/>
    <w:p>
      <w:pPr>
        <w:rPr>
          <w:b/>
          <w:bCs/>
        </w:rPr>
      </w:pPr>
      <w:r>
        <w:rPr>
          <w:rFonts w:hint="eastAsia"/>
        </w:rPr>
        <w:t>业务规则如下：</w:t>
      </w:r>
    </w:p>
    <w:p>
      <w:pPr>
        <w:rPr>
          <w:b/>
          <w:bCs/>
        </w:rPr>
      </w:pPr>
    </w:p>
    <w:p>
      <w:pPr>
        <w:pStyle w:val="4"/>
        <w:numPr>
          <w:ilvl w:val="2"/>
          <w:numId w:val="19"/>
        </w:numPr>
        <w:rPr>
          <w:lang w:eastAsia="zh-CN"/>
        </w:rPr>
      </w:pPr>
      <w:bookmarkStart w:id="207" w:name="_Toc112954641"/>
      <w:bookmarkStart w:id="208" w:name="_Toc112158387"/>
      <w:bookmarkStart w:id="209" w:name="_Toc250170314"/>
      <w:r>
        <w:rPr>
          <w:rFonts w:hint="eastAsia"/>
          <w:lang w:eastAsia="zh-CN"/>
        </w:rPr>
        <w:t>按设备成本</w:t>
      </w:r>
      <w:bookmarkEnd w:id="207"/>
      <w:bookmarkEnd w:id="208"/>
      <w:bookmarkEnd w:id="209"/>
    </w:p>
    <w:p/>
    <w:p/>
    <w:p/>
    <w:p/>
    <w:p/>
    <w:p/>
    <w:p>
      <w:pPr>
        <w:pStyle w:val="3"/>
        <w:numPr>
          <w:ilvl w:val="1"/>
          <w:numId w:val="19"/>
        </w:numPr>
      </w:pPr>
      <w:bookmarkStart w:id="210" w:name="_Toc112954642"/>
      <w:r>
        <w:rPr>
          <w:rFonts w:hint="eastAsia"/>
        </w:rPr>
        <w:t>暂估单</w:t>
      </w:r>
      <w:bookmarkEnd w:id="210"/>
    </w:p>
    <w:p>
      <w:pPr>
        <w:pStyle w:val="4"/>
        <w:numPr>
          <w:ilvl w:val="2"/>
          <w:numId w:val="19"/>
        </w:numPr>
        <w:rPr>
          <w:lang w:eastAsia="zh-CN"/>
        </w:rPr>
      </w:pPr>
      <w:bookmarkStart w:id="211" w:name="_Toc112954643"/>
      <w:r>
        <w:rPr>
          <w:rFonts w:hint="eastAsia"/>
          <w:lang w:eastAsia="zh-CN"/>
        </w:rPr>
        <w:t>功能描述</w:t>
      </w:r>
      <w:bookmarkEnd w:id="211"/>
    </w:p>
    <w:p>
      <w:pPr>
        <w:ind w:firstLine="420"/>
      </w:pPr>
      <w:r>
        <w:rPr>
          <w:rFonts w:hint="eastAsia"/>
        </w:rPr>
        <w:t>暂估单由系统获取结算明细数据，根据业务规则自动生成，暂估单功能包括应收暂估单和应付暂估单相关功能，两类暂估单都包含暂估单基础信息、结算明细信息、附件信息三部分内容，同时支持查询、新增、修改、删除等基础操作，其中新增、修改、删除等操作需要做相应的权限控制（由于暂估单为系统自动生成，手工新增、修改、删除等操作后会影响数据一致性，需谨慎操作）。</w:t>
      </w:r>
    </w:p>
    <w:p>
      <w:pPr>
        <w:pStyle w:val="4"/>
        <w:numPr>
          <w:ilvl w:val="2"/>
          <w:numId w:val="19"/>
        </w:numPr>
        <w:rPr>
          <w:lang w:eastAsia="zh-CN"/>
        </w:rPr>
      </w:pPr>
      <w:bookmarkStart w:id="212" w:name="_Toc112954644"/>
      <w:r>
        <w:rPr>
          <w:rFonts w:hint="eastAsia"/>
          <w:lang w:eastAsia="zh-CN"/>
        </w:rPr>
        <w:t>暂估应收单</w:t>
      </w:r>
      <w:bookmarkEnd w:id="212"/>
    </w:p>
    <w:p/>
    <w:p>
      <w:pPr>
        <w:pStyle w:val="5"/>
        <w:numPr>
          <w:ilvl w:val="3"/>
          <w:numId w:val="19"/>
        </w:numPr>
      </w:pPr>
      <w:bookmarkStart w:id="213" w:name="_Toc16879"/>
      <w:r>
        <w:rPr>
          <w:rFonts w:hint="eastAsia"/>
        </w:rPr>
        <w:t>功能描述</w:t>
      </w:r>
    </w:p>
    <w:p>
      <w:pPr>
        <w:ind w:firstLine="420"/>
      </w:pPr>
      <w:r>
        <w:rPr>
          <w:rFonts w:hint="eastAsia"/>
        </w:rPr>
        <w:t>暂估应收单由系统获取应收结算明细数据根据业务规则（具体规则参考后续章节）自动生成，暂估应收单具体功能包括暂估应收单的查询、新增、修改、冲销等，其中新增操作仅能针对初始状态的结算明细进行，修改操作只允许对非金额及非关联字段进行修改，同时提供手工冲销操作入口（涉及业财及凭证数据一致性，需控制权限谨慎使用）。</w:t>
      </w:r>
    </w:p>
    <w:p>
      <w:pPr>
        <w:ind w:firstLine="420"/>
      </w:pPr>
      <w:r>
        <w:rPr>
          <w:rFonts w:hint="eastAsia" w:ascii="宋体" w:hAnsi="宋体" w:cs="Arial"/>
          <w:color w:val="000000"/>
        </w:rPr>
        <w:t>用户登录后，进入业财系统，选择菜单：结算中心-暂估单</w:t>
      </w:r>
      <w:r>
        <w:rPr>
          <w:rFonts w:ascii="宋体" w:hAnsi="宋体" w:cs="Arial"/>
          <w:color w:val="000000"/>
        </w:rPr>
        <w:t>-</w:t>
      </w:r>
      <w:r>
        <w:rPr>
          <w:rFonts w:hint="eastAsia" w:ascii="宋体" w:hAnsi="宋体" w:cs="Arial"/>
          <w:color w:val="000000"/>
        </w:rPr>
        <w:t>暂估应收单，可进入暂估应收单功能页面。</w:t>
      </w:r>
    </w:p>
    <w:p>
      <w:pPr>
        <w:pStyle w:val="5"/>
        <w:numPr>
          <w:ilvl w:val="3"/>
          <w:numId w:val="19"/>
        </w:numPr>
      </w:pPr>
      <w:r>
        <w:rPr>
          <w:rFonts w:hint="eastAsia"/>
        </w:rPr>
        <w:t>业务场景</w:t>
      </w:r>
    </w:p>
    <w:p>
      <w:pPr>
        <w:ind w:firstLine="420"/>
      </w:pPr>
      <w:r>
        <w:rPr>
          <w:rFonts w:hint="eastAsia"/>
        </w:rPr>
        <w:t>业务人员在与客户对账前，需对对账明细进行汇总确认，以明确对账费用项及结算金额，所以需在对账前提供暂估单，每月以暂估单为基础进行费用初步确认。（允许部分结算明细不生成暂估凭证即进行对账及开票流程）</w:t>
      </w:r>
    </w:p>
    <w:p>
      <w:pPr>
        <w:ind w:firstLine="420"/>
      </w:pPr>
      <w:r>
        <w:rPr>
          <w:rFonts w:hint="eastAsia"/>
        </w:rPr>
        <w:t>系统对账单以暂估单或结算明细为基础生成，暂估单来源为：业务人员处理业务过程中会产生相应的计费单据（如：客户订单、运输需求、路由订单、运单等），产生的这些计费单据可以匹配到相应的商务合同（未签订合同则以虚拟合同代替），基于合同信息中规定的计费条件以及实际单据的费用产生计费凭据，再由计费凭据生成结算中心的结算明细，最后以客户、账期、结算类型等维度产生相应的暂估单。</w:t>
      </w:r>
    </w:p>
    <w:p>
      <w:pPr>
        <w:ind w:firstLine="420"/>
      </w:pPr>
      <w:r>
        <w:rPr>
          <w:rFonts w:hint="eastAsia"/>
        </w:rPr>
        <w:t>由于实际业务上存在未与客户签订合同的情况下依然会承接该客户业务的情况，所以在暂估中会存在两类金额，一类金额为暂定价金额——在生成暂估单时自动生成（未签订合同的情况下，只能生成暂定价），另一类金额为正式价金额——签订合同后自动生成（已签订合同的情况下，生成正式价金额），最终会以签订合同后生成的正式价进行实际的对账流程（此处暂定价与正式价应分开存储及展示，同时，两个价格可能会存在差异）。</w:t>
      </w:r>
    </w:p>
    <w:p>
      <w:pPr>
        <w:ind w:firstLine="420"/>
        <w:rPr>
          <w:rFonts w:hint="eastAsia"/>
        </w:rPr>
      </w:pPr>
      <w:r>
        <w:rPr>
          <w:rFonts w:hint="eastAsia"/>
        </w:rPr>
        <w:t>暂估单最终的目的是用来生成暂估凭证。</w:t>
      </w:r>
    </w:p>
    <w:p>
      <w:pPr>
        <w:pStyle w:val="5"/>
        <w:numPr>
          <w:ilvl w:val="3"/>
          <w:numId w:val="19"/>
        </w:numPr>
      </w:pPr>
      <w:r>
        <w:rPr>
          <w:rFonts w:hint="eastAsia"/>
        </w:rPr>
        <w:t>流程图</w:t>
      </w:r>
    </w:p>
    <w:p>
      <w:pPr>
        <w:jc w:val="center"/>
      </w:pPr>
      <w:r>
        <w:rPr>
          <w:rFonts w:hint="eastAsia"/>
        </w:rPr>
        <w:drawing>
          <wp:inline distT="0" distB="0" distL="114300" distR="114300">
            <wp:extent cx="6119495" cy="4479925"/>
            <wp:effectExtent l="0" t="0" r="14605" b="15875"/>
            <wp:docPr id="7" name="图片 7" descr="东风业财系统-结算中心-应收暂估单（三级流程图）-V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东风业财系统-结算中心-应收暂估单（三级流程图）-V1.0.1"/>
                    <pic:cNvPicPr>
                      <a:picLocks noChangeAspect="1"/>
                    </pic:cNvPicPr>
                  </pic:nvPicPr>
                  <pic:blipFill>
                    <a:blip r:embed="rId34"/>
                    <a:stretch>
                      <a:fillRect/>
                    </a:stretch>
                  </pic:blipFill>
                  <pic:spPr>
                    <a:xfrm>
                      <a:off x="0" y="0"/>
                      <a:ext cx="6119495" cy="4479925"/>
                    </a:xfrm>
                    <a:prstGeom prst="rect">
                      <a:avLst/>
                    </a:prstGeom>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w:t>
      </w:r>
      <w:r>
        <w:rPr>
          <w:rFonts w:ascii="微软雅黑" w:hAnsi="微软雅黑" w:eastAsia="微软雅黑"/>
          <w:sz w:val="18"/>
          <w:szCs w:val="18"/>
        </w:rPr>
        <w:t xml:space="preserve">1 </w:t>
      </w:r>
      <w:r>
        <w:rPr>
          <w:rFonts w:hint="eastAsia" w:ascii="微软雅黑" w:hAnsi="微软雅黑" w:eastAsia="微软雅黑"/>
          <w:sz w:val="18"/>
          <w:szCs w:val="18"/>
        </w:rPr>
        <w:t>应收暂估单流程图</w:t>
      </w:r>
    </w:p>
    <w:p>
      <w:r>
        <w:rPr>
          <w:rFonts w:hint="eastAsia"/>
        </w:rPr>
        <w:t>应收暂估单流程图描述如下：</w:t>
      </w:r>
    </w:p>
    <w:tbl>
      <w:tblPr>
        <w:tblStyle w:val="32"/>
        <w:tblW w:w="96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4"/>
        <w:gridCol w:w="1226"/>
        <w:gridCol w:w="1560"/>
        <w:gridCol w:w="1559"/>
        <w:gridCol w:w="2410"/>
        <w:gridCol w:w="1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流程节点</w:t>
            </w:r>
          </w:p>
        </w:tc>
        <w:tc>
          <w:tcPr>
            <w:tcW w:w="1226"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节点类型</w:t>
            </w:r>
          </w:p>
        </w:tc>
        <w:tc>
          <w:tcPr>
            <w:tcW w:w="156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输入信息</w:t>
            </w:r>
          </w:p>
        </w:tc>
        <w:tc>
          <w:tcPr>
            <w:tcW w:w="1559"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执行对象</w:t>
            </w:r>
          </w:p>
        </w:tc>
        <w:tc>
          <w:tcPr>
            <w:tcW w:w="241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执行内容/逻辑</w:t>
            </w:r>
          </w:p>
        </w:tc>
        <w:tc>
          <w:tcPr>
            <w:tcW w:w="132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O</w:t>
            </w:r>
            <w:r>
              <w:rPr>
                <w:rFonts w:ascii="微软雅黑" w:hAnsi="微软雅黑" w:eastAsia="微软雅黑"/>
                <w:sz w:val="18"/>
                <w:szCs w:val="18"/>
                <w:lang w:eastAsia="zh-Hans"/>
              </w:rPr>
              <w:t>TH010201</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虚拟合同</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其它系统流程节点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虚拟合同信息</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商务部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按业务发生情况，创建虚拟合同，虚拟合同内容与正式合同相同（结算中心要求内容）</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虚拟合同信息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O</w:t>
            </w:r>
            <w:r>
              <w:rPr>
                <w:rFonts w:ascii="微软雅黑" w:hAnsi="微软雅黑" w:eastAsia="微软雅黑"/>
                <w:sz w:val="18"/>
                <w:szCs w:val="18"/>
                <w:lang w:eastAsia="zh-Hans"/>
              </w:rPr>
              <w:t>TH010202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正式合同</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其它系统流程节点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正式合同信息</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采购部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签订合同后创建正式合同，或将虚拟合同转变为正式合同</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正式合同信息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F0508</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应收结算明细</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其它流程子节点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计费单据及计费单据合同生成的计费凭据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按照计费凭据记录的业务规则生成应收结算明细</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应收结算明细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F05050201</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判断汇总维度</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应收结算明细数据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校验数据，并根据结算明细数据，判断提取根据账期、客户、结算类型等维度数据</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汇总维度数据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F05050202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汇总明细数据</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应收结算明细数据及汇总维度数据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根据维度数据将应收结算明细数据进行类型分组</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完成类型分组的应收结算明细数据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F05050203</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判断合同状态</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应收结算明细对应的合同信息</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根据应收结算明细数据关联的合同编号关联合同信息，判断是否关联正式合同</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按类型分组的应收结算明细数据及合同状态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F05050204</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汇总生成暂定价</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应收结算明细数据及合同状态数据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不管合同状态是否为「已签订正式合同」，都将应收结算明细数据各费用项汇总生成暂定价，如果合同状态为「已签订正式合同」，则正式价与暂定价同步生成并保持一致，如果合同状态为「未签订正式合同」，则生成暂定价时，正式价置为0</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暂估单汇总暂定价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F05050205</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汇总生成正式价</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应收结算明细数据及合同状态数据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如果合同状态为「已签订正式合同」，则将应收结算明细数据各费用项同步汇总生成暂定价和正式价并保持一致；</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如果之前已生成暂定价，则同步更新正式价到结算明细中；</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暂估单汇总正式价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F05050206</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生成应收暂估单</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暂估单基础信息、暂估单关联的应收结算明细、暂估单暂定价、暂估单正式价等</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结合前置流程生成的各数据（暂估单基础信息、应收结算明细、暂估单暂定价/正式价、附件等），组装生成应收暂估单</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F05050207</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暂估单基础数据</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数据节点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此部分为暂估单的业务维度和基础数据，如会议账期/业务月份、客户名称、业务项目、产品小类、暂估应收单编号等</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暂估单基础信息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F05050208</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暂估单汇总信息</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数据节点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此部分为暂估单的汇总数据，如暂定价、正式价、税费等</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暂估单汇总信息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F05050209</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结算明细信息</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数据节点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此部分为暂估单关联的应收结算明细信息清单</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暂估单关联的结算明细清单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F05050210</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暂估单附件信息</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数据节点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此部分为暂估单的附件信息</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暂估单附件清单列表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F05050211</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暂估单新增</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未关联的应收结算明细数据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系统提供手工新增暂估单操作，该操作可针对未关联的应收结算明细数据手工生成应收暂估单</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F05050212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暂估单修改</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已存在的暂估单信息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对于已生成的暂估单，允许用户进行手工修改，但只允许修改非金额字段以及非关联字段（非关联字段指：客户、I</w:t>
            </w:r>
            <w:r>
              <w:rPr>
                <w:rFonts w:ascii="微软雅黑" w:hAnsi="微软雅黑" w:eastAsia="微软雅黑"/>
                <w:sz w:val="18"/>
                <w:szCs w:val="18"/>
                <w:lang w:eastAsia="zh-Hans"/>
              </w:rPr>
              <w:t>D</w:t>
            </w:r>
            <w:r>
              <w:rPr>
                <w:rFonts w:hint="eastAsia" w:ascii="微软雅黑" w:hAnsi="微软雅黑" w:eastAsia="微软雅黑"/>
                <w:sz w:val="18"/>
                <w:szCs w:val="18"/>
                <w:lang w:eastAsia="zh-Hans"/>
              </w:rPr>
              <w:t>、账期等）</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修改后的暂估单信息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F05050213</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送暂估单数据</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按月汇总的暂估单数据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系统定时（按月，一般每个月底）将暂估单汇总后，送N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系统生成暂估凭证</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按N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格式标准生成的暂估数据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F05050214</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生成暂估凭证</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按</w:t>
            </w:r>
            <w:r>
              <w:rPr>
                <w:rFonts w:ascii="微软雅黑" w:hAnsi="微软雅黑" w:eastAsia="微软雅黑"/>
                <w:sz w:val="18"/>
                <w:szCs w:val="18"/>
                <w:lang w:eastAsia="zh-Hans"/>
              </w:rPr>
              <w:t>NCC</w:t>
            </w:r>
            <w:r>
              <w:rPr>
                <w:rFonts w:hint="eastAsia" w:ascii="微软雅黑" w:hAnsi="微软雅黑" w:eastAsia="微软雅黑"/>
                <w:sz w:val="18"/>
                <w:szCs w:val="18"/>
                <w:lang w:eastAsia="zh-Hans"/>
              </w:rPr>
              <w:t>格式标准生成的暂估数据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凭证生成</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F05050215</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暂估单冲销</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需要冲销的暂估单数据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针对已送N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系统生成凭证的暂估单数据，允许用户手工进行暂估凭证冲销（此功能需拥有冲销权限），提交后调用N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凭证冲销接口进行暂估凭证冲销</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需要冲销的暂估单对应的冲销凭证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F05050216</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冲销暂估凭证</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需要冲销的暂估单对应的冲销凭证</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暂估凭证冲销</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暂估冲销凭证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F0202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应收管理</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其它模块子节点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开票完成状态的对账单信息、对账单关联的暂估单信息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针对已完成开票的对账单，需将对账单中已开票部分关联的暂估单进行冲销</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暂估冲销凭证</w:t>
            </w:r>
          </w:p>
        </w:tc>
      </w:tr>
    </w:tbl>
    <w:p/>
    <w:p>
      <w:pPr>
        <w:pStyle w:val="5"/>
        <w:numPr>
          <w:ilvl w:val="3"/>
          <w:numId w:val="19"/>
        </w:numPr>
      </w:pPr>
      <w:r>
        <w:rPr>
          <w:rFonts w:hint="eastAsia"/>
        </w:rPr>
        <w:t>原型图</w:t>
      </w:r>
    </w:p>
    <w:p>
      <w:pPr>
        <w:jc w:val="center"/>
      </w:pPr>
      <w:r>
        <w:drawing>
          <wp:inline distT="0" distB="0" distL="0" distR="0">
            <wp:extent cx="6120130" cy="3248025"/>
            <wp:effectExtent l="19050" t="19050" r="13970" b="285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6120130" cy="324802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 xml:space="preserve">14.2.4-1 </w:t>
      </w:r>
      <w:r>
        <w:rPr>
          <w:rFonts w:hint="eastAsia" w:ascii="微软雅黑" w:hAnsi="微软雅黑" w:eastAsia="微软雅黑"/>
          <w:sz w:val="18"/>
          <w:szCs w:val="18"/>
        </w:rPr>
        <w:t>暂估应收单查询页面</w:t>
      </w:r>
    </w:p>
    <w:p>
      <w:pPr>
        <w:jc w:val="center"/>
        <w:rPr>
          <w:rFonts w:ascii="微软雅黑" w:hAnsi="微软雅黑" w:eastAsia="微软雅黑"/>
          <w:sz w:val="18"/>
          <w:szCs w:val="18"/>
        </w:rPr>
      </w:pPr>
      <w:r>
        <w:drawing>
          <wp:inline distT="0" distB="0" distL="0" distR="0">
            <wp:extent cx="6120130" cy="1337945"/>
            <wp:effectExtent l="19050" t="19050" r="13970" b="146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6120130" cy="133794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 xml:space="preserve">1 </w:t>
      </w:r>
      <w:r>
        <w:rPr>
          <w:rFonts w:hint="eastAsia" w:ascii="微软雅黑" w:hAnsi="微软雅黑" w:eastAsia="微软雅黑"/>
          <w:sz w:val="18"/>
          <w:szCs w:val="18"/>
        </w:rPr>
        <w:t>暂估应收单查询页面-查询条件</w:t>
      </w:r>
      <w:r>
        <w:rPr>
          <w:rFonts w:ascii="微软雅黑" w:hAnsi="微软雅黑" w:eastAsia="微软雅黑"/>
          <w:sz w:val="18"/>
          <w:szCs w:val="18"/>
        </w:rPr>
        <w:t>1</w:t>
      </w:r>
    </w:p>
    <w:p>
      <w:pPr>
        <w:jc w:val="center"/>
        <w:rPr>
          <w:rFonts w:ascii="微软雅黑" w:hAnsi="微软雅黑" w:eastAsia="微软雅黑"/>
          <w:sz w:val="18"/>
          <w:szCs w:val="18"/>
        </w:rPr>
      </w:pPr>
      <w:r>
        <w:drawing>
          <wp:inline distT="0" distB="0" distL="0" distR="0">
            <wp:extent cx="6120130" cy="1364615"/>
            <wp:effectExtent l="19050" t="19050" r="13970" b="260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6120130" cy="136461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 xml:space="preserve">2 </w:t>
      </w:r>
      <w:r>
        <w:rPr>
          <w:rFonts w:hint="eastAsia" w:ascii="微软雅黑" w:hAnsi="微软雅黑" w:eastAsia="微软雅黑"/>
          <w:sz w:val="18"/>
          <w:szCs w:val="18"/>
        </w:rPr>
        <w:t>暂估应收单查询页面-查询条件2</w:t>
      </w:r>
    </w:p>
    <w:p>
      <w:pPr>
        <w:jc w:val="center"/>
        <w:rPr>
          <w:rFonts w:ascii="微软雅黑" w:hAnsi="微软雅黑" w:eastAsia="微软雅黑"/>
          <w:sz w:val="18"/>
          <w:szCs w:val="18"/>
        </w:rPr>
      </w:pPr>
      <w:r>
        <w:drawing>
          <wp:inline distT="0" distB="0" distL="0" distR="0">
            <wp:extent cx="6120130" cy="2481580"/>
            <wp:effectExtent l="19050" t="19050" r="1397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6120130" cy="248158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w:t>
      </w:r>
      <w:r>
        <w:rPr>
          <w:rFonts w:ascii="微软雅黑" w:hAnsi="微软雅黑" w:eastAsia="微软雅黑"/>
          <w:sz w:val="18"/>
          <w:szCs w:val="18"/>
        </w:rPr>
        <w:t xml:space="preserve">1 </w:t>
      </w:r>
      <w:r>
        <w:rPr>
          <w:rFonts w:hint="eastAsia" w:ascii="微软雅黑" w:hAnsi="微软雅黑" w:eastAsia="微软雅黑"/>
          <w:sz w:val="18"/>
          <w:szCs w:val="18"/>
        </w:rPr>
        <w:t>暂估应收单查询页面-查询结果1</w:t>
      </w:r>
    </w:p>
    <w:p>
      <w:pPr>
        <w:jc w:val="center"/>
        <w:rPr>
          <w:rFonts w:ascii="微软雅黑" w:hAnsi="微软雅黑" w:eastAsia="微软雅黑"/>
          <w:sz w:val="18"/>
          <w:szCs w:val="18"/>
        </w:rPr>
      </w:pPr>
      <w:r>
        <w:drawing>
          <wp:inline distT="0" distB="0" distL="0" distR="0">
            <wp:extent cx="6120130" cy="2463165"/>
            <wp:effectExtent l="19050" t="19050" r="13970"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6120130" cy="246316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w:t>
      </w:r>
      <w:r>
        <w:rPr>
          <w:rFonts w:ascii="微软雅黑" w:hAnsi="微软雅黑" w:eastAsia="微软雅黑"/>
          <w:sz w:val="18"/>
          <w:szCs w:val="18"/>
        </w:rPr>
        <w:t xml:space="preserve">2 </w:t>
      </w:r>
      <w:r>
        <w:rPr>
          <w:rFonts w:hint="eastAsia" w:ascii="微软雅黑" w:hAnsi="微软雅黑" w:eastAsia="微软雅黑"/>
          <w:sz w:val="18"/>
          <w:szCs w:val="18"/>
        </w:rPr>
        <w:t>暂估应收单查询页面-查询结果2</w:t>
      </w:r>
    </w:p>
    <w:p>
      <w:pPr>
        <w:jc w:val="center"/>
        <w:rPr>
          <w:rFonts w:ascii="微软雅黑" w:hAnsi="微软雅黑" w:eastAsia="微软雅黑"/>
          <w:sz w:val="18"/>
          <w:szCs w:val="18"/>
        </w:rPr>
      </w:pPr>
      <w:r>
        <w:drawing>
          <wp:inline distT="0" distB="0" distL="0" distR="0">
            <wp:extent cx="6120130" cy="4311650"/>
            <wp:effectExtent l="19050" t="19050" r="1397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6120130" cy="431165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3 </w:t>
      </w:r>
      <w:r>
        <w:rPr>
          <w:rFonts w:hint="eastAsia" w:ascii="微软雅黑" w:hAnsi="微软雅黑" w:eastAsia="微软雅黑"/>
          <w:sz w:val="18"/>
          <w:szCs w:val="18"/>
        </w:rPr>
        <w:t>暂估应收单新增页面</w:t>
      </w:r>
    </w:p>
    <w:p>
      <w:pPr>
        <w:jc w:val="center"/>
        <w:rPr>
          <w:rFonts w:ascii="微软雅黑" w:hAnsi="微软雅黑" w:eastAsia="微软雅黑"/>
          <w:sz w:val="18"/>
          <w:szCs w:val="18"/>
        </w:rPr>
      </w:pPr>
      <w:r>
        <w:drawing>
          <wp:inline distT="0" distB="0" distL="0" distR="0">
            <wp:extent cx="6120130" cy="1473835"/>
            <wp:effectExtent l="19050" t="19050" r="13970"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6120130" cy="147383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4 </w:t>
      </w:r>
      <w:r>
        <w:rPr>
          <w:rFonts w:hint="eastAsia" w:ascii="微软雅黑" w:hAnsi="微软雅黑" w:eastAsia="微软雅黑"/>
          <w:sz w:val="18"/>
          <w:szCs w:val="18"/>
        </w:rPr>
        <w:t>暂估应收单新增页面-暂估应收单基础信息</w:t>
      </w:r>
    </w:p>
    <w:p>
      <w:pPr>
        <w:jc w:val="center"/>
        <w:rPr>
          <w:rFonts w:ascii="微软雅黑" w:hAnsi="微软雅黑" w:eastAsia="微软雅黑"/>
          <w:sz w:val="18"/>
          <w:szCs w:val="18"/>
        </w:rPr>
      </w:pPr>
      <w:r>
        <w:drawing>
          <wp:inline distT="0" distB="0" distL="0" distR="0">
            <wp:extent cx="6120130" cy="672465"/>
            <wp:effectExtent l="19050" t="19050" r="13970" b="133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6120130" cy="67246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5 </w:t>
      </w:r>
      <w:r>
        <w:rPr>
          <w:rFonts w:hint="eastAsia" w:ascii="微软雅黑" w:hAnsi="微软雅黑" w:eastAsia="微软雅黑"/>
          <w:sz w:val="18"/>
          <w:szCs w:val="18"/>
        </w:rPr>
        <w:t>暂估应收单新增页面-暂估应收单汇总信息</w:t>
      </w:r>
    </w:p>
    <w:p>
      <w:pPr>
        <w:jc w:val="center"/>
        <w:rPr>
          <w:rFonts w:ascii="微软雅黑" w:hAnsi="微软雅黑" w:eastAsia="微软雅黑"/>
          <w:sz w:val="18"/>
          <w:szCs w:val="18"/>
        </w:rPr>
      </w:pPr>
      <w:r>
        <w:drawing>
          <wp:inline distT="0" distB="0" distL="0" distR="0">
            <wp:extent cx="6120130" cy="1344295"/>
            <wp:effectExtent l="19050" t="19050" r="13970" b="273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6120130" cy="134429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6 </w:t>
      </w:r>
      <w:r>
        <w:rPr>
          <w:rFonts w:hint="eastAsia" w:ascii="微软雅黑" w:hAnsi="微软雅黑" w:eastAsia="微软雅黑"/>
          <w:sz w:val="18"/>
          <w:szCs w:val="18"/>
        </w:rPr>
        <w:t>暂估应收单新增页面-暂估应收单明细信息</w:t>
      </w:r>
    </w:p>
    <w:p>
      <w:pPr>
        <w:jc w:val="center"/>
        <w:rPr>
          <w:rFonts w:ascii="微软雅黑" w:hAnsi="微软雅黑" w:eastAsia="微软雅黑"/>
          <w:sz w:val="18"/>
          <w:szCs w:val="18"/>
        </w:rPr>
      </w:pPr>
      <w:r>
        <w:drawing>
          <wp:inline distT="0" distB="0" distL="0" distR="0">
            <wp:extent cx="6120130" cy="2379980"/>
            <wp:effectExtent l="19050" t="19050" r="13970" b="203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6120130" cy="237998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 xml:space="preserve">2.4-7 </w:t>
      </w:r>
      <w:r>
        <w:rPr>
          <w:rFonts w:hint="eastAsia" w:ascii="微软雅黑" w:hAnsi="微软雅黑" w:eastAsia="微软雅黑"/>
          <w:sz w:val="18"/>
          <w:szCs w:val="18"/>
        </w:rPr>
        <w:t>暂估应收单新增页面-暂估应收单明细信息新增/删除</w:t>
      </w:r>
    </w:p>
    <w:p>
      <w:pPr>
        <w:jc w:val="center"/>
        <w:rPr>
          <w:rFonts w:ascii="微软雅黑" w:hAnsi="微软雅黑" w:eastAsia="微软雅黑"/>
          <w:sz w:val="18"/>
          <w:szCs w:val="18"/>
        </w:rPr>
      </w:pPr>
      <w:r>
        <w:drawing>
          <wp:inline distT="0" distB="0" distL="0" distR="0">
            <wp:extent cx="6120130" cy="763905"/>
            <wp:effectExtent l="19050" t="19050" r="13970"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5"/>
                    <a:stretch>
                      <a:fillRect/>
                    </a:stretch>
                  </pic:blipFill>
                  <pic:spPr>
                    <a:xfrm>
                      <a:off x="0" y="0"/>
                      <a:ext cx="6120130" cy="76390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8 </w:t>
      </w:r>
      <w:r>
        <w:rPr>
          <w:rFonts w:hint="eastAsia" w:ascii="微软雅黑" w:hAnsi="微软雅黑" w:eastAsia="微软雅黑"/>
          <w:sz w:val="18"/>
          <w:szCs w:val="18"/>
        </w:rPr>
        <w:t>暂估应收单新增页面-暂估应收单附件信息</w:t>
      </w:r>
    </w:p>
    <w:p>
      <w:pPr>
        <w:jc w:val="center"/>
        <w:rPr>
          <w:rFonts w:ascii="微软雅黑" w:hAnsi="微软雅黑" w:eastAsia="微软雅黑"/>
          <w:sz w:val="18"/>
          <w:szCs w:val="18"/>
        </w:rPr>
      </w:pPr>
      <w:r>
        <w:drawing>
          <wp:inline distT="0" distB="0" distL="0" distR="0">
            <wp:extent cx="6120130" cy="4257040"/>
            <wp:effectExtent l="19050" t="19050" r="13970"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6120130" cy="425704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14</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9 </w:t>
      </w:r>
      <w:r>
        <w:rPr>
          <w:rFonts w:hint="eastAsia" w:ascii="微软雅黑" w:hAnsi="微软雅黑" w:eastAsia="微软雅黑"/>
          <w:sz w:val="18"/>
          <w:szCs w:val="18"/>
        </w:rPr>
        <w:t>暂估应收单详情页面</w:t>
      </w:r>
    </w:p>
    <w:p>
      <w:pPr>
        <w:pStyle w:val="5"/>
        <w:numPr>
          <w:ilvl w:val="3"/>
          <w:numId w:val="19"/>
        </w:numPr>
      </w:pPr>
      <w:r>
        <w:rPr>
          <w:rFonts w:hint="eastAsia"/>
        </w:rPr>
        <w:t>字段描述及业务规则</w:t>
      </w:r>
    </w:p>
    <w:p>
      <w:r>
        <w:rPr>
          <w:rFonts w:hint="eastAsia"/>
        </w:rPr>
        <w:t>暂估应收单总体业务规则如下：</w:t>
      </w:r>
    </w:p>
    <w:p>
      <w:pPr>
        <w:pStyle w:val="100"/>
        <w:numPr>
          <w:ilvl w:val="0"/>
          <w:numId w:val="68"/>
        </w:numPr>
        <w:ind w:firstLineChars="0"/>
      </w:pPr>
      <w:r>
        <w:rPr>
          <w:rFonts w:hint="eastAsia"/>
        </w:rPr>
        <w:t>暂估单自动生成规则如下：</w:t>
      </w:r>
    </w:p>
    <w:p>
      <w:pPr>
        <w:pStyle w:val="100"/>
        <w:numPr>
          <w:ilvl w:val="0"/>
          <w:numId w:val="69"/>
        </w:numPr>
        <w:ind w:firstLineChars="0"/>
      </w:pPr>
      <w:r>
        <w:rPr>
          <w:rFonts w:hint="eastAsia"/>
        </w:rPr>
        <w:t>根据当前系统日期获取当月账期（也即当前月份）；</w:t>
      </w:r>
    </w:p>
    <w:p>
      <w:pPr>
        <w:pStyle w:val="100"/>
        <w:numPr>
          <w:ilvl w:val="0"/>
          <w:numId w:val="69"/>
        </w:numPr>
        <w:ind w:firstLineChars="0"/>
      </w:pPr>
      <w:r>
        <w:rPr>
          <w:rFonts w:hint="eastAsia"/>
        </w:rPr>
        <w:t>根据当月账期与结算明细的业务月份筛选出当月账期对应的结算明细清单（也即当月账期=结算明细业务月份），由于可允许手动移除暂估单关联的结算明细以及上个暂估单自动生成时点之后还会生成新的结算明细，故还存在当前月份之前未生成暂估单的结算明细，所以除获取当前月份结算明细之外，还需要获取当前月份以前未生成暂估单的结算明细自动生成对应的暂估单；</w:t>
      </w:r>
    </w:p>
    <w:p>
      <w:pPr>
        <w:pStyle w:val="100"/>
        <w:numPr>
          <w:ilvl w:val="0"/>
          <w:numId w:val="69"/>
        </w:numPr>
        <w:ind w:firstLineChars="0"/>
      </w:pPr>
      <w:r>
        <w:rPr>
          <w:rFonts w:hint="eastAsia"/>
        </w:rPr>
        <w:t>获取到当前账期需处理的结算明细清单后，判断结算明细「是否签订正式合同」标识。如果已签订合同，则在生成暂估单时，同时生成对应的「暂定价」和「正式价」，且「暂定价」与「正式价」相同；如果还未签订合同，则在生成暂估单时，只生成对应的「暂定价」，「正式价」为零；（针对之前已处理过的结算明细，即已生成对应「暂定价」和「正式价」的结算明细，如果在当前暂估单生成时点，合同状态从未签订合同变更为已签订合同，则需更新「正式价」到结算明细的「正式价」字段中，「暂定价」不变）</w:t>
      </w:r>
    </w:p>
    <w:p>
      <w:pPr>
        <w:pStyle w:val="100"/>
        <w:numPr>
          <w:ilvl w:val="0"/>
          <w:numId w:val="69"/>
        </w:numPr>
        <w:ind w:firstLineChars="0"/>
      </w:pPr>
      <w:r>
        <w:rPr>
          <w:rFonts w:hint="eastAsia"/>
        </w:rPr>
        <w:t>获取到结算明细清单后，根据账期、合同、客户、产品小类维度汇总生成暂估单基础信息、汇总信息、明细信息、附件信息；</w:t>
      </w:r>
    </w:p>
    <w:p>
      <w:pPr>
        <w:pStyle w:val="100"/>
        <w:numPr>
          <w:ilvl w:val="0"/>
          <w:numId w:val="69"/>
        </w:numPr>
        <w:ind w:firstLineChars="0"/>
      </w:pPr>
      <w:r>
        <w:rPr>
          <w:rFonts w:hint="eastAsia"/>
        </w:rPr>
        <w:t>暂估单暂定价与正式价允许存在差异，不允许手工调整；</w:t>
      </w:r>
    </w:p>
    <w:p>
      <w:pPr>
        <w:pStyle w:val="100"/>
        <w:numPr>
          <w:ilvl w:val="0"/>
          <w:numId w:val="68"/>
        </w:numPr>
        <w:ind w:firstLineChars="0"/>
      </w:pPr>
      <w:r>
        <w:rPr>
          <w:rFonts w:hint="eastAsia"/>
        </w:rPr>
        <w:t>暂估单手工生成及修改规则如下：</w:t>
      </w:r>
    </w:p>
    <w:p>
      <w:pPr>
        <w:pStyle w:val="100"/>
        <w:numPr>
          <w:ilvl w:val="0"/>
          <w:numId w:val="70"/>
        </w:numPr>
        <w:ind w:firstLineChars="0"/>
      </w:pPr>
      <w:r>
        <w:rPr>
          <w:rFonts w:hint="eastAsia"/>
        </w:rPr>
        <w:t>暂估单手工新增，只允许选择未关联暂估单的结算明细；</w:t>
      </w:r>
    </w:p>
    <w:p>
      <w:pPr>
        <w:pStyle w:val="100"/>
        <w:numPr>
          <w:ilvl w:val="0"/>
          <w:numId w:val="70"/>
        </w:numPr>
        <w:ind w:firstLineChars="0"/>
      </w:pPr>
      <w:r>
        <w:rPr>
          <w:rFonts w:hint="eastAsia"/>
        </w:rPr>
        <w:t>在新增时需根据账期、合同、客户、产品小类进行校验，所选结算明细以上维度必需保持一致，否则不允许新增；</w:t>
      </w:r>
    </w:p>
    <w:p>
      <w:pPr>
        <w:pStyle w:val="100"/>
        <w:numPr>
          <w:ilvl w:val="0"/>
          <w:numId w:val="70"/>
        </w:numPr>
        <w:ind w:firstLineChars="0"/>
      </w:pPr>
      <w:r>
        <w:rPr>
          <w:rFonts w:hint="eastAsia"/>
        </w:rPr>
        <w:t>新增的暂估单账期默认当前月份，允许修改；</w:t>
      </w:r>
    </w:p>
    <w:p>
      <w:pPr>
        <w:pStyle w:val="100"/>
        <w:numPr>
          <w:ilvl w:val="0"/>
          <w:numId w:val="70"/>
        </w:numPr>
        <w:ind w:firstLineChars="0"/>
      </w:pPr>
      <w:r>
        <w:rPr>
          <w:rFonts w:hint="eastAsia"/>
        </w:rPr>
        <w:t>针对生成的暂估单只允许修改非金额及非关联字段（如：备注、附件等），同时允许在进行修改操作时将暂估单已关联的结算明细释放或新增结算明细，不允许调整其它内容；</w:t>
      </w:r>
    </w:p>
    <w:p>
      <w:pPr>
        <w:pStyle w:val="100"/>
        <w:numPr>
          <w:ilvl w:val="0"/>
          <w:numId w:val="68"/>
        </w:numPr>
        <w:ind w:firstLineChars="0"/>
      </w:pPr>
      <w:r>
        <w:rPr>
          <w:rFonts w:hint="eastAsia"/>
        </w:rPr>
        <w:t>暂估单凭证生成及冲销规则如下：</w:t>
      </w:r>
    </w:p>
    <w:p>
      <w:pPr>
        <w:pStyle w:val="100"/>
        <w:numPr>
          <w:ilvl w:val="0"/>
          <w:numId w:val="71"/>
        </w:numPr>
        <w:ind w:firstLineChars="0"/>
      </w:pPr>
      <w:r>
        <w:rPr>
          <w:rFonts w:hint="eastAsia"/>
        </w:rPr>
        <w:t>暂估单生成后，系统按月设定时间节点，自动调用N</w:t>
      </w:r>
      <w:r>
        <w:t>CC</w:t>
      </w:r>
      <w:r>
        <w:rPr>
          <w:rFonts w:hint="eastAsia"/>
        </w:rPr>
        <w:t>接口将未送N</w:t>
      </w:r>
      <w:r>
        <w:t>CC</w:t>
      </w:r>
      <w:r>
        <w:rPr>
          <w:rFonts w:hint="eastAsia"/>
        </w:rPr>
        <w:t>的暂估单数据送到N</w:t>
      </w:r>
      <w:r>
        <w:t>CC</w:t>
      </w:r>
      <w:r>
        <w:rPr>
          <w:rFonts w:hint="eastAsia"/>
        </w:rPr>
        <w:t>生成暂估凭证；</w:t>
      </w:r>
    </w:p>
    <w:p>
      <w:pPr>
        <w:pStyle w:val="100"/>
        <w:numPr>
          <w:ilvl w:val="0"/>
          <w:numId w:val="71"/>
        </w:numPr>
        <w:ind w:firstLineChars="0"/>
      </w:pPr>
      <w:r>
        <w:rPr>
          <w:rFonts w:hint="eastAsia"/>
        </w:rPr>
        <w:t>暂估单生成凭证后，有两种业务流程下的冲销情况 ：一种为对账完成且开票申请通过后，需在应收凭证生成的同时，将开票申请涉及到的暂估单部分也送N</w:t>
      </w:r>
      <w:r>
        <w:t>CC</w:t>
      </w:r>
      <w:r>
        <w:rPr>
          <w:rFonts w:hint="eastAsia"/>
        </w:rPr>
        <w:t>进行凭证冲销；另一种为手工冲销，由人工选择待冲销的暂估单，手动触发送N</w:t>
      </w:r>
      <w:r>
        <w:t>CC</w:t>
      </w:r>
      <w:r>
        <w:rPr>
          <w:rFonts w:hint="eastAsia"/>
        </w:rPr>
        <w:t>进行暂估凭证冲销（此功能涉及凭证的完整性，请进行相应的权限控制，并谨慎使用）；</w:t>
      </w:r>
    </w:p>
    <w:p>
      <w:pPr>
        <w:pStyle w:val="100"/>
        <w:numPr>
          <w:ilvl w:val="0"/>
          <w:numId w:val="71"/>
        </w:numPr>
        <w:ind w:firstLineChars="0"/>
      </w:pPr>
      <w:r>
        <w:rPr>
          <w:rFonts w:hint="eastAsia"/>
        </w:rPr>
        <w:t>暂估单涉及的凭证生成以及凭证冲销都以暂定价金额为准（也即凭证生成及凭证冲销都只使用暂定价）；</w:t>
      </w:r>
    </w:p>
    <w:p>
      <w:pPr>
        <w:pStyle w:val="100"/>
        <w:numPr>
          <w:ilvl w:val="0"/>
          <w:numId w:val="71"/>
        </w:numPr>
        <w:ind w:firstLineChars="0"/>
      </w:pPr>
      <w:r>
        <w:rPr>
          <w:rFonts w:hint="eastAsia"/>
        </w:rPr>
        <w:t>暂估单冲销支持部分冲销，也即可针对暂估单关联的部分明细进行部分冲销（涉及对账单部分开票业务场景，具体参考对账单相关功能描述），冲销状态记录到结算明细中（具体状态参考2.</w:t>
      </w:r>
      <w:r>
        <w:t>3</w:t>
      </w:r>
      <w:r>
        <w:rPr>
          <w:rFonts w:hint="eastAsia"/>
        </w:rPr>
        <w:t>章状态图结算单状态描述）；</w:t>
      </w:r>
    </w:p>
    <w:p>
      <w:pPr>
        <w:pStyle w:val="5"/>
        <w:numPr>
          <w:ilvl w:val="3"/>
          <w:numId w:val="19"/>
        </w:numPr>
      </w:pPr>
      <w:r>
        <w:rPr>
          <w:rFonts w:hint="eastAsia"/>
        </w:rPr>
        <w:t>暂估应收单查询</w:t>
      </w:r>
    </w:p>
    <w:p>
      <w:pPr>
        <w:rPr>
          <w:lang w:eastAsia="en-US"/>
        </w:rPr>
      </w:pPr>
    </w:p>
    <w:p>
      <w:r>
        <w:rPr>
          <w:rFonts w:hint="eastAsia"/>
        </w:rPr>
        <w:t>暂估应收单查询功能页面规则如下：</w:t>
      </w:r>
    </w:p>
    <w:p>
      <w:pPr>
        <w:pStyle w:val="100"/>
        <w:numPr>
          <w:ilvl w:val="0"/>
          <w:numId w:val="72"/>
        </w:numPr>
        <w:spacing w:line="360" w:lineRule="auto"/>
        <w:ind w:firstLineChars="0"/>
      </w:pPr>
      <w:r>
        <w:rPr>
          <w:rFonts w:hint="eastAsia"/>
        </w:rPr>
        <w:t>暂估应收单查询，分查询条件和查询结果两部分。</w:t>
      </w:r>
    </w:p>
    <w:p>
      <w:pPr>
        <w:pStyle w:val="100"/>
        <w:numPr>
          <w:ilvl w:val="0"/>
          <w:numId w:val="72"/>
        </w:numPr>
        <w:spacing w:line="360" w:lineRule="auto"/>
        <w:ind w:firstLineChars="0"/>
      </w:pPr>
      <w:r>
        <w:rPr>
          <w:rFonts w:hint="eastAsia"/>
        </w:rPr>
        <w:t>查询条件默认展示两行，其余默认收起。</w:t>
      </w:r>
    </w:p>
    <w:p>
      <w:pPr>
        <w:pStyle w:val="100"/>
        <w:numPr>
          <w:ilvl w:val="0"/>
          <w:numId w:val="72"/>
        </w:numPr>
        <w:spacing w:line="360" w:lineRule="auto"/>
        <w:ind w:firstLineChars="0"/>
      </w:pPr>
      <w:r>
        <w:rPr>
          <w:rFonts w:hint="eastAsia"/>
        </w:rPr>
        <w:t>查询结果集排序方式，按申请时间倒序排序。</w:t>
      </w:r>
    </w:p>
    <w:p>
      <w:pPr>
        <w:pStyle w:val="100"/>
        <w:numPr>
          <w:ilvl w:val="0"/>
          <w:numId w:val="72"/>
        </w:numPr>
        <w:spacing w:line="360" w:lineRule="auto"/>
        <w:ind w:firstLineChars="0"/>
      </w:pPr>
      <w:r>
        <w:rPr>
          <w:rFonts w:hint="eastAsia"/>
        </w:rPr>
        <w:t>查询结果集冻结方式，申请人之前冻结。</w:t>
      </w:r>
    </w:p>
    <w:p>
      <w:pPr>
        <w:pStyle w:val="100"/>
        <w:numPr>
          <w:ilvl w:val="0"/>
          <w:numId w:val="72"/>
        </w:numPr>
        <w:spacing w:line="360" w:lineRule="auto"/>
        <w:ind w:firstLineChars="0"/>
      </w:pPr>
      <w:r>
        <w:rPr>
          <w:rFonts w:hint="eastAsia"/>
        </w:rPr>
        <w:t>菜单权限：所有“员工”角色的用户都有该菜单的权限。</w:t>
      </w:r>
    </w:p>
    <w:p>
      <w:pPr>
        <w:pStyle w:val="100"/>
        <w:numPr>
          <w:ilvl w:val="0"/>
          <w:numId w:val="72"/>
        </w:numPr>
        <w:spacing w:line="360" w:lineRule="auto"/>
        <w:ind w:firstLineChars="0"/>
      </w:pPr>
      <w:r>
        <w:rPr>
          <w:rFonts w:hint="eastAsia"/>
        </w:rPr>
        <w:t>数据权限：普通员工只能查看和编辑自己的数据；部门级财务可查看自己及部门下所有的数据；组织级财务可查看组织下所有的数据；集团级财务可查看集团下所有的数据。</w:t>
      </w:r>
    </w:p>
    <w:p>
      <w:pPr>
        <w:pStyle w:val="100"/>
        <w:numPr>
          <w:ilvl w:val="0"/>
          <w:numId w:val="72"/>
        </w:numPr>
        <w:spacing w:line="360" w:lineRule="auto"/>
        <w:ind w:firstLineChars="0"/>
      </w:pPr>
      <w:r>
        <w:rPr>
          <w:rFonts w:hint="eastAsia"/>
        </w:rPr>
        <w:t>当用户进入页面，根据业务规则带出默认查询条件和默认查询结果列表，及相关功能操作按钮。</w:t>
      </w:r>
    </w:p>
    <w:p>
      <w:pPr>
        <w:pStyle w:val="100"/>
        <w:numPr>
          <w:ilvl w:val="0"/>
          <w:numId w:val="72"/>
        </w:numPr>
        <w:spacing w:line="360" w:lineRule="auto"/>
        <w:ind w:firstLineChars="0"/>
      </w:pPr>
      <w:r>
        <w:rPr>
          <w:rFonts w:hint="eastAsia"/>
        </w:rPr>
        <w:t>各暂估单状态参考2.</w:t>
      </w:r>
      <w:r>
        <w:t>3</w:t>
      </w:r>
      <w:r>
        <w:rPr>
          <w:rFonts w:hint="eastAsia"/>
        </w:rPr>
        <w:t>章状态图-暂估单状态描述。</w:t>
      </w:r>
    </w:p>
    <w:p>
      <w:pPr>
        <w:pStyle w:val="100"/>
        <w:numPr>
          <w:ilvl w:val="0"/>
          <w:numId w:val="72"/>
        </w:numPr>
        <w:spacing w:line="360" w:lineRule="auto"/>
        <w:ind w:firstLineChars="0"/>
      </w:pPr>
      <w:r>
        <w:rPr>
          <w:rFonts w:hint="eastAsia"/>
        </w:rPr>
        <w:t>暂估单查询和查询结果可通过查询结果上方的「切换按钮」切换两种展示方式，默认展示暂估单列表及暂估单维度的查询条件，点击「切换按钮」后，可切换展示当前暂估单列表对应的结算明细及结算明细对应的筛选条件，参考原型图「图2.</w:t>
      </w:r>
      <w:r>
        <w:t>14</w:t>
      </w:r>
      <w:r>
        <w:rPr>
          <w:rFonts w:hint="eastAsia"/>
        </w:rPr>
        <w:t>.</w:t>
      </w:r>
      <w:r>
        <w:t>2</w:t>
      </w:r>
      <w:r>
        <w:rPr>
          <w:rFonts w:hint="eastAsia"/>
        </w:rPr>
        <w:t>.</w:t>
      </w:r>
      <w:r>
        <w:t>4</w:t>
      </w:r>
      <w:r>
        <w:rPr>
          <w:rFonts w:hint="eastAsia"/>
        </w:rPr>
        <w:t>-</w:t>
      </w:r>
      <w:r>
        <w:t>1</w:t>
      </w:r>
      <w:r>
        <w:rPr>
          <w:rFonts w:hint="eastAsia"/>
        </w:rPr>
        <w:t>、图2.</w:t>
      </w:r>
      <w:r>
        <w:t>14</w:t>
      </w:r>
      <w:r>
        <w:rPr>
          <w:rFonts w:hint="eastAsia"/>
        </w:rPr>
        <w:t>.</w:t>
      </w:r>
      <w:r>
        <w:t>2</w:t>
      </w:r>
      <w:r>
        <w:rPr>
          <w:rFonts w:hint="eastAsia"/>
        </w:rPr>
        <w:t>.</w:t>
      </w:r>
      <w:r>
        <w:t>4</w:t>
      </w:r>
      <w:r>
        <w:rPr>
          <w:rFonts w:hint="eastAsia"/>
        </w:rPr>
        <w:t>-</w:t>
      </w:r>
      <w:r>
        <w:t>2</w:t>
      </w:r>
      <w:r>
        <w:rPr>
          <w:rFonts w:hint="eastAsia"/>
        </w:rPr>
        <w:t>、图2.</w:t>
      </w:r>
      <w:r>
        <w:t>14</w:t>
      </w:r>
      <w:r>
        <w:rPr>
          <w:rFonts w:hint="eastAsia"/>
        </w:rPr>
        <w:t>.</w:t>
      </w:r>
      <w:r>
        <w:t>2</w:t>
      </w:r>
      <w:r>
        <w:rPr>
          <w:rFonts w:hint="eastAsia"/>
        </w:rPr>
        <w:t>.</w:t>
      </w:r>
      <w:r>
        <w:t>4</w:t>
      </w:r>
      <w:r>
        <w:rPr>
          <w:rFonts w:hint="eastAsia"/>
        </w:rPr>
        <w:t>-</w:t>
      </w:r>
      <w:r>
        <w:t>3</w:t>
      </w:r>
      <w:r>
        <w:rPr>
          <w:rFonts w:hint="eastAsia"/>
        </w:rPr>
        <w:t>」。</w:t>
      </w:r>
    </w:p>
    <w:p>
      <w:pPr>
        <w:pStyle w:val="100"/>
        <w:numPr>
          <w:ilvl w:val="0"/>
          <w:numId w:val="72"/>
        </w:numPr>
        <w:spacing w:line="360" w:lineRule="auto"/>
        <w:ind w:firstLineChars="0"/>
      </w:pPr>
      <w:r>
        <w:rPr>
          <w:rFonts w:hint="eastAsia"/>
        </w:rPr>
        <w:t>暂估单查询页面提供「查询」、「重置」、「新增」、「删除」、「生成对账单」、「冲销」、「导入/导出」等功能，参考原型图「图2.</w:t>
      </w:r>
      <w:r>
        <w:t>14</w:t>
      </w:r>
      <w:r>
        <w:rPr>
          <w:rFonts w:hint="eastAsia"/>
        </w:rPr>
        <w:t>.</w:t>
      </w:r>
      <w:r>
        <w:t>2</w:t>
      </w:r>
      <w:r>
        <w:rPr>
          <w:rFonts w:hint="eastAsia"/>
        </w:rPr>
        <w:t>.</w:t>
      </w:r>
      <w:r>
        <w:t>4</w:t>
      </w:r>
      <w:r>
        <w:rPr>
          <w:rFonts w:hint="eastAsia"/>
        </w:rPr>
        <w:t>-</w:t>
      </w:r>
      <w:r>
        <w:t>1</w:t>
      </w:r>
      <w:r>
        <w:rPr>
          <w:rFonts w:hint="eastAsia"/>
        </w:rPr>
        <w:t>」查询结果上方按钮。</w:t>
      </w:r>
    </w:p>
    <w:p>
      <w:pPr>
        <w:spacing w:line="360" w:lineRule="auto"/>
        <w:ind w:left="420"/>
      </w:pPr>
    </w:p>
    <w:p>
      <w:r>
        <w:rPr>
          <w:rFonts w:hint="eastAsia"/>
        </w:rPr>
        <w:t>暂估应收单查询功能字段描述如下：</w:t>
      </w:r>
    </w:p>
    <w:tbl>
      <w:tblPr>
        <w:tblStyle w:val="31"/>
        <w:tblW w:w="94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817"/>
        <w:gridCol w:w="1350"/>
        <w:gridCol w:w="1133"/>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9480" w:type="dxa"/>
            <w:gridSpan w:val="7"/>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暂估应收单查询条件-暂估单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817"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35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133"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eastAsia="PingFang SC" w:cs="Arial"/>
                <w:sz w:val="15"/>
                <w:szCs w:val="15"/>
              </w:rPr>
            </w:pPr>
            <w:r>
              <w:rPr>
                <w:rFonts w:hint="eastAsia" w:ascii="宋体" w:hAnsi="宋体" w:cs="宋体"/>
                <w:kern w:val="0"/>
                <w:sz w:val="15"/>
                <w:szCs w:val="15"/>
                <w:lang w:bidi="ar"/>
              </w:rPr>
              <w:t>暂估单应收号</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eastAsia="PingFang SC" w:cs="Arial"/>
                <w:sz w:val="15"/>
                <w:szCs w:val="15"/>
              </w:rPr>
            </w:pPr>
            <w:r>
              <w:rPr>
                <w:rFonts w:hint="eastAsia" w:eastAsia="PingFang SC" w:cs="Arial"/>
                <w:sz w:val="15"/>
                <w:szCs w:val="15"/>
              </w:rPr>
              <w:t>文本域</w:t>
            </w:r>
          </w:p>
        </w:tc>
        <w:tc>
          <w:tcPr>
            <w:tcW w:w="981" w:type="dxa"/>
            <w:vAlign w:val="center"/>
          </w:tcPr>
          <w:p>
            <w:pPr>
              <w:spacing w:line="360" w:lineRule="auto"/>
              <w:rPr>
                <w:rFonts w:eastAsia="PingFang SC" w:cs="Arial"/>
                <w:sz w:val="15"/>
                <w:szCs w:val="15"/>
              </w:rPr>
            </w:pPr>
            <w:r>
              <w:rPr>
                <w:rFonts w:ascii="宋体" w:hAnsi="宋体" w:cs="宋体"/>
                <w:sz w:val="15"/>
                <w:szCs w:val="15"/>
              </w:rPr>
              <w:t>Y</w:t>
            </w:r>
          </w:p>
        </w:tc>
        <w:tc>
          <w:tcPr>
            <w:tcW w:w="981" w:type="dxa"/>
            <w:vAlign w:val="center"/>
          </w:tcPr>
          <w:p>
            <w:pPr>
              <w:spacing w:line="360" w:lineRule="auto"/>
              <w:rPr>
                <w:rFonts w:eastAsia="PingFang SC" w:cs="Arial"/>
                <w:sz w:val="15"/>
                <w:szCs w:val="15"/>
              </w:rPr>
            </w:pPr>
            <w:r>
              <w:rPr>
                <w:rFonts w:hint="eastAsia" w:eastAsia="PingFang SC" w:cs="Arial"/>
                <w:sz w:val="15"/>
                <w:szCs w:val="15"/>
              </w:rPr>
              <w:t>N</w:t>
            </w:r>
          </w:p>
        </w:tc>
        <w:tc>
          <w:tcPr>
            <w:tcW w:w="3278" w:type="dxa"/>
            <w:vAlign w:val="center"/>
          </w:tcPr>
          <w:p>
            <w:pPr>
              <w:widowControl/>
              <w:rPr>
                <w:rFonts w:eastAsia="PingFang SC" w:cs="Arial"/>
                <w:sz w:val="15"/>
                <w:szCs w:val="15"/>
              </w:rPr>
            </w:pPr>
            <w:r>
              <w:rPr>
                <w:rFonts w:hint="eastAsia" w:ascii="宋体" w:hAnsi="宋体" w:cs="宋体"/>
                <w:sz w:val="15"/>
                <w:szCs w:val="15"/>
              </w:rPr>
              <w:t>手工录入，暂估单唯一编号，支持模糊查询；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eastAsia="PingFang SC" w:cs="Arial"/>
                <w:sz w:val="15"/>
                <w:szCs w:val="15"/>
              </w:rPr>
            </w:pPr>
            <w:r>
              <w:rPr>
                <w:rFonts w:hint="eastAsia" w:ascii="宋体" w:hAnsi="宋体" w:cs="宋体"/>
                <w:kern w:val="0"/>
                <w:sz w:val="15"/>
                <w:szCs w:val="15"/>
                <w:lang w:bidi="ar"/>
              </w:rPr>
              <w:t>公司名称</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eastAsia="PingFang SC" w:cs="Arial"/>
                <w:sz w:val="15"/>
                <w:szCs w:val="15"/>
              </w:rPr>
            </w:pPr>
            <w:r>
              <w:rPr>
                <w:rFonts w:hint="eastAsia" w:eastAsia="PingFang SC" w:cs="Arial"/>
                <w:sz w:val="15"/>
                <w:szCs w:val="15"/>
              </w:rPr>
              <w:t>搜索域</w:t>
            </w:r>
          </w:p>
        </w:tc>
        <w:tc>
          <w:tcPr>
            <w:tcW w:w="981" w:type="dxa"/>
            <w:vAlign w:val="center"/>
          </w:tcPr>
          <w:p>
            <w:pPr>
              <w:spacing w:line="360" w:lineRule="auto"/>
              <w:rPr>
                <w:rFonts w:eastAsia="PingFang SC" w:cs="Arial"/>
                <w:sz w:val="15"/>
                <w:szCs w:val="15"/>
              </w:rPr>
            </w:pPr>
            <w:r>
              <w:rPr>
                <w:rFonts w:ascii="宋体" w:hAnsi="宋体" w:cs="宋体"/>
                <w:sz w:val="15"/>
                <w:szCs w:val="15"/>
              </w:rPr>
              <w:t>Y</w:t>
            </w:r>
          </w:p>
        </w:tc>
        <w:tc>
          <w:tcPr>
            <w:tcW w:w="981" w:type="dxa"/>
            <w:vAlign w:val="center"/>
          </w:tcPr>
          <w:p>
            <w:pPr>
              <w:spacing w:line="360" w:lineRule="auto"/>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收款人或收款方；</w:t>
            </w:r>
          </w:p>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rPr>
                <w:rFonts w:eastAsia="PingFang SC" w:cs="Arial"/>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eastAsia="PingFang SC" w:cs="Arial"/>
                <w:sz w:val="15"/>
                <w:szCs w:val="15"/>
              </w:rPr>
            </w:pPr>
            <w:r>
              <w:rPr>
                <w:rFonts w:hint="eastAsia" w:ascii="宋体" w:hAnsi="宋体" w:cs="宋体"/>
                <w:kern w:val="0"/>
                <w:sz w:val="15"/>
                <w:szCs w:val="15"/>
                <w:lang w:bidi="ar"/>
              </w:rPr>
              <w:t>报账部门</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eastAsia="PingFang SC" w:cs="Arial"/>
                <w:sz w:val="15"/>
                <w:szCs w:val="15"/>
              </w:rPr>
            </w:pPr>
            <w:r>
              <w:rPr>
                <w:rFonts w:hint="eastAsia" w:ascii="宋体" w:hAnsi="宋体" w:cs="宋体"/>
                <w:sz w:val="15"/>
                <w:szCs w:val="15"/>
              </w:rPr>
              <w:t>搜索域</w:t>
            </w:r>
          </w:p>
        </w:tc>
        <w:tc>
          <w:tcPr>
            <w:tcW w:w="981" w:type="dxa"/>
            <w:vAlign w:val="center"/>
          </w:tcPr>
          <w:p>
            <w:pPr>
              <w:spacing w:line="360" w:lineRule="auto"/>
              <w:rPr>
                <w:rFonts w:eastAsia="PingFang SC" w:cs="Arial"/>
                <w:sz w:val="15"/>
                <w:szCs w:val="15"/>
              </w:rPr>
            </w:pPr>
            <w:r>
              <w:rPr>
                <w:rFonts w:ascii="宋体" w:hAnsi="宋体" w:cs="宋体"/>
                <w:sz w:val="15"/>
                <w:szCs w:val="15"/>
              </w:rPr>
              <w:t>Y</w:t>
            </w:r>
          </w:p>
        </w:tc>
        <w:tc>
          <w:tcPr>
            <w:tcW w:w="981" w:type="dxa"/>
            <w:vAlign w:val="center"/>
          </w:tcPr>
          <w:p>
            <w:pPr>
              <w:spacing w:line="360" w:lineRule="auto"/>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rPr>
                <w:rFonts w:eastAsia="PingFang SC" w:cs="Arial"/>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eastAsia="PingFang SC" w:cs="Arial"/>
                <w:sz w:val="15"/>
                <w:szCs w:val="15"/>
              </w:rPr>
            </w:pPr>
            <w:r>
              <w:rPr>
                <w:rFonts w:hint="eastAsia" w:ascii="宋体" w:hAnsi="宋体" w:cs="宋体"/>
                <w:kern w:val="0"/>
                <w:sz w:val="15"/>
                <w:szCs w:val="15"/>
                <w:lang w:bidi="ar"/>
              </w:rPr>
              <w:t>合同</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eastAsia="PingFang SC" w:cs="Arial"/>
                <w:sz w:val="15"/>
                <w:szCs w:val="15"/>
              </w:rPr>
            </w:pPr>
            <w:r>
              <w:rPr>
                <w:rFonts w:hint="eastAsia" w:ascii="宋体" w:hAnsi="宋体" w:cs="宋体"/>
                <w:sz w:val="15"/>
                <w:szCs w:val="15"/>
              </w:rPr>
              <w:t>搜索域</w:t>
            </w:r>
          </w:p>
        </w:tc>
        <w:tc>
          <w:tcPr>
            <w:tcW w:w="981" w:type="dxa"/>
            <w:vAlign w:val="center"/>
          </w:tcPr>
          <w:p>
            <w:pPr>
              <w:spacing w:line="360" w:lineRule="auto"/>
              <w:rPr>
                <w:rFonts w:eastAsia="PingFang SC" w:cs="Arial"/>
                <w:sz w:val="15"/>
                <w:szCs w:val="15"/>
              </w:rPr>
            </w:pPr>
            <w:r>
              <w:rPr>
                <w:rFonts w:ascii="宋体" w:hAnsi="宋体" w:cs="宋体"/>
                <w:sz w:val="15"/>
                <w:szCs w:val="15"/>
              </w:rPr>
              <w:t>Y</w:t>
            </w:r>
          </w:p>
        </w:tc>
        <w:tc>
          <w:tcPr>
            <w:tcW w:w="981" w:type="dxa"/>
            <w:vAlign w:val="center"/>
          </w:tcPr>
          <w:p>
            <w:pPr>
              <w:spacing w:line="360" w:lineRule="auto"/>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合同唯一编码和合同对应名称，同时支持通过虚拟合同和虚拟合同名称查询；</w:t>
            </w:r>
          </w:p>
          <w:p>
            <w:pPr>
              <w:spacing w:line="360" w:lineRule="auto"/>
              <w:rPr>
                <w:rFonts w:ascii="宋体" w:hAnsi="宋体" w:cs="宋体"/>
                <w:sz w:val="15"/>
                <w:szCs w:val="15"/>
              </w:rPr>
            </w:pPr>
            <w:r>
              <w:rPr>
                <w:rFonts w:hint="eastAsia" w:ascii="宋体" w:hAnsi="宋体" w:cs="宋体"/>
                <w:sz w:val="15"/>
                <w:szCs w:val="15"/>
              </w:rPr>
              <w:t>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eastAsia="PingFang SC" w:cs="Arial"/>
                <w:sz w:val="15"/>
                <w:szCs w:val="15"/>
              </w:rPr>
            </w:pPr>
            <w:r>
              <w:rPr>
                <w:rFonts w:hint="eastAsia" w:eastAsia="PingFang SC" w:cs="Arial"/>
                <w:sz w:val="15"/>
                <w:szCs w:val="15"/>
              </w:rPr>
              <w:t>客户名称</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eastAsia="PingFang SC" w:cs="Arial"/>
                <w:sz w:val="15"/>
                <w:szCs w:val="15"/>
              </w:rPr>
            </w:pPr>
            <w:r>
              <w:rPr>
                <w:rFonts w:hint="eastAsia" w:ascii="宋体" w:hAnsi="宋体" w:cs="宋体"/>
                <w:sz w:val="15"/>
                <w:szCs w:val="15"/>
              </w:rPr>
              <w:t>搜索域</w:t>
            </w:r>
          </w:p>
        </w:tc>
        <w:tc>
          <w:tcPr>
            <w:tcW w:w="981" w:type="dxa"/>
            <w:vAlign w:val="center"/>
          </w:tcPr>
          <w:p>
            <w:pPr>
              <w:spacing w:line="360" w:lineRule="auto"/>
              <w:rPr>
                <w:rFonts w:eastAsia="PingFang SC" w:cs="Arial"/>
                <w:sz w:val="15"/>
                <w:szCs w:val="15"/>
              </w:rPr>
            </w:pPr>
            <w:r>
              <w:rPr>
                <w:rFonts w:ascii="宋体" w:hAnsi="宋体" w:cs="宋体"/>
                <w:sz w:val="15"/>
                <w:szCs w:val="15"/>
              </w:rPr>
              <w:t>Y</w:t>
            </w:r>
          </w:p>
        </w:tc>
        <w:tc>
          <w:tcPr>
            <w:tcW w:w="981" w:type="dxa"/>
            <w:vAlign w:val="center"/>
          </w:tcPr>
          <w:p>
            <w:pPr>
              <w:spacing w:line="360" w:lineRule="auto"/>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eastAsia="PingFang SC" w:cs="Arial"/>
                <w:sz w:val="15"/>
                <w:szCs w:val="15"/>
              </w:rPr>
            </w:pPr>
            <w:r>
              <w:rPr>
                <w:rFonts w:hint="eastAsia" w:eastAsia="PingFang SC" w:cs="Arial"/>
                <w:sz w:val="15"/>
                <w:szCs w:val="15"/>
              </w:rPr>
              <w:t>付款人或付款方，一般与合同一一对应；</w:t>
            </w:r>
          </w:p>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rPr>
                <w:rFonts w:eastAsia="PingFang SC" w:cs="Arial"/>
                <w:sz w:val="15"/>
                <w:szCs w:val="15"/>
              </w:rPr>
            </w:pPr>
            <w:r>
              <w:rPr>
                <w:rFonts w:hint="eastAsia" w:eastAsia="PingFang SC" w:cs="Arial"/>
                <w:sz w:val="15"/>
                <w:szCs w:val="15"/>
              </w:rPr>
              <w:t>客户名称可选项数据来源为供应商档案；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eastAsia="PingFang SC" w:cs="Arial"/>
                <w:sz w:val="15"/>
                <w:szCs w:val="15"/>
              </w:rPr>
            </w:pPr>
            <w:r>
              <w:rPr>
                <w:rFonts w:hint="eastAsia" w:ascii="宋体" w:hAnsi="宋体" w:cs="宋体"/>
                <w:kern w:val="0"/>
                <w:sz w:val="15"/>
                <w:szCs w:val="15"/>
                <w:lang w:bidi="ar"/>
              </w:rPr>
              <w:t>会计账期</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eastAsia="PingFang SC" w:cs="Arial"/>
                <w:sz w:val="15"/>
                <w:szCs w:val="15"/>
              </w:rPr>
            </w:pPr>
            <w:r>
              <w:rPr>
                <w:rFonts w:hint="eastAsia" w:ascii="宋体" w:hAnsi="宋体" w:cs="宋体"/>
                <w:sz w:val="15"/>
                <w:szCs w:val="15"/>
              </w:rPr>
              <w:t>日期</w:t>
            </w:r>
          </w:p>
        </w:tc>
        <w:tc>
          <w:tcPr>
            <w:tcW w:w="981" w:type="dxa"/>
            <w:vAlign w:val="center"/>
          </w:tcPr>
          <w:p>
            <w:pPr>
              <w:spacing w:line="360" w:lineRule="auto"/>
              <w:rPr>
                <w:rFonts w:eastAsia="PingFang SC" w:cs="Arial"/>
                <w:sz w:val="15"/>
                <w:szCs w:val="15"/>
              </w:rPr>
            </w:pPr>
            <w:r>
              <w:rPr>
                <w:rFonts w:ascii="宋体" w:hAnsi="宋体" w:cs="宋体"/>
                <w:sz w:val="15"/>
                <w:szCs w:val="15"/>
              </w:rPr>
              <w:t>Y</w:t>
            </w:r>
          </w:p>
        </w:tc>
        <w:tc>
          <w:tcPr>
            <w:tcW w:w="981" w:type="dxa"/>
            <w:vAlign w:val="center"/>
          </w:tcPr>
          <w:p>
            <w:pPr>
              <w:spacing w:line="360" w:lineRule="auto"/>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会议记账账期；</w:t>
            </w:r>
          </w:p>
          <w:p>
            <w:pPr>
              <w:spacing w:line="360" w:lineRule="auto"/>
              <w:rPr>
                <w:rFonts w:eastAsia="PingFang SC" w:cs="Arial"/>
                <w:sz w:val="15"/>
                <w:szCs w:val="15"/>
              </w:rPr>
            </w:pPr>
            <w:r>
              <w:rPr>
                <w:rFonts w:hint="eastAsia" w:eastAsia="PingFang SC" w:cs="Arial"/>
                <w:sz w:val="15"/>
                <w:szCs w:val="15"/>
              </w:rPr>
              <w:t>格式为：Y</w:t>
            </w:r>
            <w:r>
              <w:rPr>
                <w:rFonts w:eastAsia="PingFang SC" w:cs="Arial"/>
                <w:sz w:val="15"/>
                <w:szCs w:val="15"/>
              </w:rPr>
              <w:t>YYY-MM</w:t>
            </w:r>
            <w:r>
              <w:rPr>
                <w:rFonts w:hint="eastAsia" w:eastAsia="PingFang SC" w:cs="Arial"/>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eastAsia="PingFang SC" w:cs="Arial"/>
                <w:sz w:val="15"/>
                <w:szCs w:val="15"/>
              </w:rPr>
            </w:pPr>
            <w:r>
              <w:rPr>
                <w:rFonts w:hint="eastAsia" w:ascii="宋体" w:hAnsi="宋体" w:cs="宋体"/>
                <w:kern w:val="0"/>
                <w:sz w:val="15"/>
                <w:szCs w:val="15"/>
                <w:lang w:bidi="ar"/>
              </w:rPr>
              <w:t>产品小类</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eastAsia="PingFang SC" w:cs="Arial"/>
                <w:sz w:val="15"/>
                <w:szCs w:val="15"/>
              </w:rPr>
            </w:pPr>
            <w:r>
              <w:rPr>
                <w:rFonts w:hint="eastAsia" w:ascii="宋体" w:hAnsi="宋体" w:cs="宋体"/>
                <w:sz w:val="15"/>
                <w:szCs w:val="15"/>
              </w:rPr>
              <w:t>下拉选择域</w:t>
            </w:r>
          </w:p>
        </w:tc>
        <w:tc>
          <w:tcPr>
            <w:tcW w:w="981" w:type="dxa"/>
            <w:vAlign w:val="center"/>
          </w:tcPr>
          <w:p>
            <w:pPr>
              <w:spacing w:line="360" w:lineRule="auto"/>
              <w:rPr>
                <w:rFonts w:eastAsia="PingFang SC" w:cs="Arial"/>
                <w:sz w:val="15"/>
                <w:szCs w:val="15"/>
              </w:rPr>
            </w:pPr>
            <w:r>
              <w:rPr>
                <w:rFonts w:ascii="宋体" w:hAnsi="宋体" w:cs="宋体"/>
                <w:sz w:val="15"/>
                <w:szCs w:val="15"/>
              </w:rPr>
              <w:t>Y</w:t>
            </w:r>
          </w:p>
        </w:tc>
        <w:tc>
          <w:tcPr>
            <w:tcW w:w="981" w:type="dxa"/>
            <w:vAlign w:val="center"/>
          </w:tcPr>
          <w:p>
            <w:pPr>
              <w:spacing w:line="360" w:lineRule="auto"/>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实际业务分类，如整车运输、入厂物流、厂内物流、零部件等；</w:t>
            </w:r>
          </w:p>
          <w:p>
            <w:pPr>
              <w:spacing w:line="360" w:lineRule="auto"/>
              <w:rPr>
                <w:rFonts w:ascii="宋体" w:hAnsi="宋体" w:cs="宋体"/>
                <w:sz w:val="15"/>
                <w:szCs w:val="15"/>
              </w:rPr>
            </w:pPr>
            <w:r>
              <w:rPr>
                <w:rFonts w:hint="eastAsia" w:ascii="宋体" w:hAnsi="宋体" w:cs="宋体"/>
                <w:sz w:val="15"/>
                <w:szCs w:val="15"/>
              </w:rPr>
              <w:t>默认选择为所有；</w:t>
            </w:r>
          </w:p>
          <w:p>
            <w:pPr>
              <w:spacing w:line="360" w:lineRule="auto"/>
              <w:rPr>
                <w:rFonts w:eastAsia="PingFang SC" w:cs="Arial"/>
                <w:sz w:val="15"/>
                <w:szCs w:val="15"/>
              </w:rPr>
            </w:pPr>
            <w:r>
              <w:rPr>
                <w:rFonts w:hint="eastAsia" w:eastAsia="PingFang SC" w:cs="Arial"/>
                <w:sz w:val="15"/>
                <w:szCs w:val="15"/>
              </w:rPr>
              <w:t>下拉列表取值如下：</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9"/>
              <w:gridCol w:w="1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9" w:type="dxa"/>
                  <w:shd w:val="clear" w:color="auto" w:fill="BEBEBE" w:themeFill="background1" w:themeFillShade="BF"/>
                </w:tcPr>
                <w:p>
                  <w:pPr>
                    <w:spacing w:line="360" w:lineRule="auto"/>
                    <w:rPr>
                      <w:rFonts w:eastAsia="PingFang SC" w:cs="Arial"/>
                      <w:sz w:val="15"/>
                      <w:szCs w:val="15"/>
                    </w:rPr>
                  </w:pPr>
                  <w:r>
                    <w:rPr>
                      <w:rFonts w:hint="eastAsia" w:eastAsia="PingFang SC" w:cs="Arial"/>
                      <w:sz w:val="15"/>
                      <w:szCs w:val="15"/>
                    </w:rPr>
                    <w:t>Code</w:t>
                  </w:r>
                </w:p>
              </w:tc>
              <w:tc>
                <w:tcPr>
                  <w:tcW w:w="1519" w:type="dxa"/>
                  <w:shd w:val="clear" w:color="auto" w:fill="BEBEBE" w:themeFill="background1" w:themeFillShade="BF"/>
                </w:tcPr>
                <w:p>
                  <w:pPr>
                    <w:spacing w:line="360" w:lineRule="auto"/>
                    <w:rPr>
                      <w:rFonts w:eastAsia="PingFang SC" w:cs="Arial"/>
                      <w:sz w:val="15"/>
                      <w:szCs w:val="15"/>
                    </w:rPr>
                  </w:pPr>
                  <w:r>
                    <w:rPr>
                      <w:rFonts w:hint="eastAsia" w:eastAsia="PingFang SC" w:cs="Arial"/>
                      <w:sz w:val="15"/>
                      <w:szCs w:val="15"/>
                    </w:rPr>
                    <w:t>N</w:t>
                  </w:r>
                  <w:r>
                    <w:rPr>
                      <w:rFonts w:eastAsia="PingFang SC" w:cs="Arial"/>
                      <w:sz w:val="15"/>
                      <w:szCs w:val="15"/>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w:t>
                  </w:r>
                </w:p>
              </w:tc>
              <w:tc>
                <w:tcPr>
                  <w:tcW w:w="1519" w:type="dxa"/>
                </w:tcPr>
                <w:p>
                  <w:pPr>
                    <w:spacing w:line="360" w:lineRule="auto"/>
                    <w:rPr>
                      <w:rFonts w:eastAsia="PingFang SC" w:cs="Arial"/>
                      <w:sz w:val="15"/>
                      <w:szCs w:val="15"/>
                    </w:rPr>
                  </w:pPr>
                  <w:r>
                    <w:rPr>
                      <w:rFonts w:hint="eastAsia" w:eastAsia="PingFang SC" w:cs="Arial"/>
                      <w:sz w:val="15"/>
                      <w:szCs w:val="15"/>
                    </w:rPr>
                    <w:t>所有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1</w:t>
                  </w:r>
                </w:p>
              </w:tc>
              <w:tc>
                <w:tcPr>
                  <w:tcW w:w="1519" w:type="dxa"/>
                </w:tcPr>
                <w:p>
                  <w:pPr>
                    <w:spacing w:line="360" w:lineRule="auto"/>
                    <w:rPr>
                      <w:rFonts w:eastAsia="PingFang SC" w:cs="Arial"/>
                      <w:sz w:val="15"/>
                      <w:szCs w:val="15"/>
                    </w:rPr>
                  </w:pPr>
                  <w:r>
                    <w:rPr>
                      <w:rFonts w:hint="eastAsia" w:eastAsia="PingFang SC" w:cs="Arial"/>
                      <w:sz w:val="15"/>
                      <w:szCs w:val="15"/>
                    </w:rPr>
                    <w:t>整车运输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2</w:t>
                  </w:r>
                </w:p>
              </w:tc>
              <w:tc>
                <w:tcPr>
                  <w:tcW w:w="1519" w:type="dxa"/>
                </w:tcPr>
                <w:p>
                  <w:pPr>
                    <w:spacing w:line="360" w:lineRule="auto"/>
                    <w:rPr>
                      <w:rFonts w:eastAsia="PingFang SC" w:cs="Arial"/>
                      <w:sz w:val="15"/>
                      <w:szCs w:val="15"/>
                    </w:rPr>
                  </w:pPr>
                  <w:r>
                    <w:rPr>
                      <w:rFonts w:hint="eastAsia" w:eastAsia="PingFang SC" w:cs="Arial"/>
                      <w:sz w:val="15"/>
                      <w:szCs w:val="15"/>
                    </w:rPr>
                    <w:t>整车仓储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3</w:t>
                  </w:r>
                </w:p>
              </w:tc>
              <w:tc>
                <w:tcPr>
                  <w:tcW w:w="1519" w:type="dxa"/>
                </w:tcPr>
                <w:p>
                  <w:pPr>
                    <w:spacing w:line="360" w:lineRule="auto"/>
                    <w:rPr>
                      <w:rFonts w:eastAsia="PingFang SC" w:cs="Arial"/>
                      <w:sz w:val="15"/>
                      <w:szCs w:val="15"/>
                    </w:rPr>
                  </w:pPr>
                  <w:r>
                    <w:rPr>
                      <w:rFonts w:hint="eastAsia" w:eastAsia="PingFang SC" w:cs="Arial"/>
                      <w:sz w:val="15"/>
                      <w:szCs w:val="15"/>
                    </w:rPr>
                    <w:t>入厂物流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4</w:t>
                  </w:r>
                </w:p>
              </w:tc>
              <w:tc>
                <w:tcPr>
                  <w:tcW w:w="1519" w:type="dxa"/>
                </w:tcPr>
                <w:p>
                  <w:pPr>
                    <w:spacing w:line="360" w:lineRule="auto"/>
                    <w:rPr>
                      <w:rFonts w:eastAsia="PingFang SC" w:cs="Arial"/>
                      <w:sz w:val="15"/>
                      <w:szCs w:val="15"/>
                    </w:rPr>
                  </w:pPr>
                  <w:r>
                    <w:rPr>
                      <w:rFonts w:hint="eastAsia" w:eastAsia="PingFang SC" w:cs="Arial"/>
                      <w:sz w:val="15"/>
                      <w:szCs w:val="15"/>
                    </w:rPr>
                    <w:t>厂内物流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5</w:t>
                  </w:r>
                </w:p>
              </w:tc>
              <w:tc>
                <w:tcPr>
                  <w:tcW w:w="1519" w:type="dxa"/>
                </w:tcPr>
                <w:p>
                  <w:pPr>
                    <w:spacing w:line="360" w:lineRule="auto"/>
                    <w:rPr>
                      <w:rFonts w:eastAsia="PingFang SC" w:cs="Arial"/>
                      <w:sz w:val="15"/>
                      <w:szCs w:val="15"/>
                    </w:rPr>
                  </w:pPr>
                  <w:r>
                    <w:rPr>
                      <w:rFonts w:hint="eastAsia" w:eastAsia="PingFang SC" w:cs="Arial"/>
                      <w:sz w:val="15"/>
                      <w:szCs w:val="15"/>
                    </w:rPr>
                    <w:t>备件物流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6</w:t>
                  </w:r>
                </w:p>
              </w:tc>
              <w:tc>
                <w:tcPr>
                  <w:tcW w:w="1519" w:type="dxa"/>
                </w:tcPr>
                <w:p>
                  <w:pPr>
                    <w:spacing w:line="360" w:lineRule="auto"/>
                    <w:rPr>
                      <w:rFonts w:eastAsia="PingFang SC" w:cs="Arial"/>
                      <w:sz w:val="15"/>
                      <w:szCs w:val="15"/>
                    </w:rPr>
                  </w:pPr>
                  <w:r>
                    <w:rPr>
                      <w:rFonts w:hint="eastAsia" w:eastAsia="PingFang SC" w:cs="Arial"/>
                      <w:sz w:val="15"/>
                      <w:szCs w:val="15"/>
                    </w:rPr>
                    <w:t>备件仓储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7</w:t>
                  </w:r>
                </w:p>
              </w:tc>
              <w:tc>
                <w:tcPr>
                  <w:tcW w:w="1519" w:type="dxa"/>
                </w:tcPr>
                <w:p>
                  <w:pPr>
                    <w:spacing w:line="360" w:lineRule="auto"/>
                    <w:rPr>
                      <w:rFonts w:eastAsia="PingFang SC" w:cs="Arial"/>
                      <w:sz w:val="15"/>
                      <w:szCs w:val="15"/>
                    </w:rPr>
                  </w:pPr>
                  <w:r>
                    <w:rPr>
                      <w:rFonts w:hint="eastAsia" w:eastAsia="PingFang SC" w:cs="Arial"/>
                      <w:sz w:val="15"/>
                      <w:szCs w:val="15"/>
                    </w:rPr>
                    <w:t>轮胎压装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8</w:t>
                  </w:r>
                </w:p>
              </w:tc>
              <w:tc>
                <w:tcPr>
                  <w:tcW w:w="1519" w:type="dxa"/>
                </w:tcPr>
                <w:p>
                  <w:pPr>
                    <w:spacing w:line="360" w:lineRule="auto"/>
                    <w:rPr>
                      <w:rFonts w:eastAsia="PingFang SC" w:cs="Arial"/>
                      <w:sz w:val="15"/>
                      <w:szCs w:val="15"/>
                    </w:rPr>
                  </w:pPr>
                  <w:r>
                    <w:rPr>
                      <w:rFonts w:hint="eastAsia" w:eastAsia="PingFang SC" w:cs="Arial"/>
                      <w:sz w:val="15"/>
                      <w:szCs w:val="15"/>
                    </w:rPr>
                    <w:t>零部件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9</w:t>
                  </w:r>
                </w:p>
              </w:tc>
              <w:tc>
                <w:tcPr>
                  <w:tcW w:w="1519" w:type="dxa"/>
                </w:tcPr>
                <w:p>
                  <w:pPr>
                    <w:spacing w:line="360" w:lineRule="auto"/>
                    <w:rPr>
                      <w:rFonts w:eastAsia="PingFang SC" w:cs="Arial"/>
                      <w:sz w:val="15"/>
                      <w:szCs w:val="15"/>
                    </w:rPr>
                  </w:pPr>
                  <w:r>
                    <w:rPr>
                      <w:rFonts w:hint="eastAsia" w:eastAsia="PingFang SC" w:cs="Arial"/>
                      <w:sz w:val="15"/>
                      <w:szCs w:val="15"/>
                    </w:rPr>
                    <w:t>备件贸易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1</w:t>
                  </w:r>
                  <w:r>
                    <w:rPr>
                      <w:rFonts w:eastAsia="PingFang SC" w:cs="Arial"/>
                      <w:sz w:val="15"/>
                      <w:szCs w:val="15"/>
                    </w:rPr>
                    <w:t>0</w:t>
                  </w:r>
                </w:p>
              </w:tc>
              <w:tc>
                <w:tcPr>
                  <w:tcW w:w="1519" w:type="dxa"/>
                </w:tcPr>
                <w:p>
                  <w:pPr>
                    <w:spacing w:line="360" w:lineRule="auto"/>
                    <w:rPr>
                      <w:rFonts w:eastAsia="PingFang SC" w:cs="Arial"/>
                      <w:sz w:val="15"/>
                      <w:szCs w:val="15"/>
                    </w:rPr>
                  </w:pPr>
                  <w:r>
                    <w:rPr>
                      <w:rFonts w:hint="eastAsia" w:eastAsia="PingFang SC" w:cs="Arial"/>
                      <w:sz w:val="15"/>
                      <w:szCs w:val="15"/>
                    </w:rPr>
                    <w:t>包装器具</w:t>
                  </w:r>
                </w:p>
              </w:tc>
            </w:tr>
          </w:tbl>
          <w:p>
            <w:pPr>
              <w:spacing w:line="360" w:lineRule="auto"/>
              <w:rPr>
                <w:rFonts w:eastAsia="PingFang SC" w:cs="Arial"/>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eastAsia="PingFang SC" w:cs="Arial"/>
                <w:sz w:val="15"/>
                <w:szCs w:val="15"/>
              </w:rPr>
            </w:pPr>
            <w:r>
              <w:rPr>
                <w:rFonts w:hint="eastAsia" w:ascii="宋体" w:hAnsi="宋体" w:cs="宋体"/>
                <w:kern w:val="0"/>
                <w:sz w:val="15"/>
                <w:szCs w:val="15"/>
                <w:lang w:bidi="ar"/>
              </w:rPr>
              <w:t>应收对账单号</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eastAsia="PingFang SC" w:cs="Arial"/>
                <w:sz w:val="15"/>
                <w:szCs w:val="15"/>
              </w:rPr>
            </w:pPr>
            <w:r>
              <w:rPr>
                <w:rFonts w:hint="eastAsia" w:ascii="宋体" w:hAnsi="宋体" w:cs="宋体"/>
                <w:sz w:val="15"/>
                <w:szCs w:val="15"/>
              </w:rPr>
              <w:t>文本域</w:t>
            </w:r>
          </w:p>
        </w:tc>
        <w:tc>
          <w:tcPr>
            <w:tcW w:w="981" w:type="dxa"/>
            <w:vAlign w:val="center"/>
          </w:tcPr>
          <w:p>
            <w:pPr>
              <w:spacing w:line="360" w:lineRule="auto"/>
              <w:rPr>
                <w:rFonts w:eastAsia="PingFang SC" w:cs="Arial"/>
                <w:sz w:val="15"/>
                <w:szCs w:val="15"/>
              </w:rPr>
            </w:pPr>
            <w:r>
              <w:rPr>
                <w:rFonts w:ascii="宋体" w:hAnsi="宋体" w:cs="宋体"/>
                <w:sz w:val="15"/>
                <w:szCs w:val="15"/>
              </w:rPr>
              <w:t>Y</w:t>
            </w:r>
          </w:p>
        </w:tc>
        <w:tc>
          <w:tcPr>
            <w:tcW w:w="981" w:type="dxa"/>
            <w:vAlign w:val="center"/>
          </w:tcPr>
          <w:p>
            <w:pPr>
              <w:spacing w:line="360" w:lineRule="auto"/>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如果暂估单已生成对应的对账单，允许使用应收对账单号进行暂估单查询；</w:t>
            </w:r>
          </w:p>
          <w:p>
            <w:pPr>
              <w:spacing w:line="360" w:lineRule="auto"/>
              <w:rPr>
                <w:rFonts w:eastAsia="PingFang SC" w:cs="Arial"/>
                <w:sz w:val="15"/>
                <w:szCs w:val="15"/>
              </w:rPr>
            </w:pPr>
            <w:r>
              <w:rPr>
                <w:rFonts w:eastAsia="PingFang SC" w:cs="Arial"/>
                <w:sz w:val="15"/>
                <w:szCs w:val="15"/>
              </w:rPr>
              <w:t xml:space="preserve"> </w:t>
            </w:r>
            <w:r>
              <w:rPr>
                <w:rFonts w:hint="eastAsia" w:eastAsia="PingFang SC" w:cs="Arial"/>
                <w:sz w:val="15"/>
                <w:szCs w:val="15"/>
              </w:rPr>
              <w:t>手工录入，应收对账单唯一编号，支持模糊查询；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申请人</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暂估单新增、修改、删除时的操作人员；</w:t>
            </w:r>
          </w:p>
          <w:p>
            <w:pPr>
              <w:spacing w:line="360" w:lineRule="auto"/>
              <w:rPr>
                <w:rFonts w:ascii="宋体" w:hAnsi="宋体" w:cs="宋体"/>
                <w:sz w:val="15"/>
                <w:szCs w:val="15"/>
              </w:rPr>
            </w:pPr>
            <w:r>
              <w:rPr>
                <w:rFonts w:hint="eastAsia" w:ascii="宋体" w:hAnsi="宋体" w:cs="宋体"/>
                <w:sz w:val="15"/>
                <w:szCs w:val="15"/>
              </w:rPr>
              <w:t>手工录入，支持模糊查询；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创建日期</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日期时间区间</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暂估单生成日期；</w:t>
            </w:r>
          </w:p>
          <w:p>
            <w:pPr>
              <w:spacing w:line="360" w:lineRule="auto"/>
              <w:rPr>
                <w:rFonts w:ascii="宋体" w:hAnsi="宋体" w:cs="宋体"/>
                <w:sz w:val="15"/>
                <w:szCs w:val="15"/>
              </w:rPr>
            </w:pPr>
            <w:r>
              <w:rPr>
                <w:rFonts w:hint="eastAsia" w:ascii="宋体" w:hAnsi="宋体" w:cs="宋体"/>
                <w:sz w:val="15"/>
                <w:szCs w:val="15"/>
              </w:rPr>
              <w:t>日期时间区间选择域，起始终止日期选择分为两个录入域，终止日期不允许大于起始日期；</w:t>
            </w:r>
          </w:p>
          <w:p>
            <w:pPr>
              <w:spacing w:line="360" w:lineRule="auto"/>
              <w:rPr>
                <w:rFonts w:ascii="宋体" w:hAnsi="宋体" w:cs="宋体"/>
                <w:sz w:val="15"/>
                <w:szCs w:val="15"/>
              </w:rPr>
            </w:pPr>
            <w:r>
              <w:rPr>
                <w:rFonts w:hint="eastAsia" w:ascii="宋体" w:hAnsi="宋体" w:cs="宋体"/>
                <w:sz w:val="15"/>
                <w:szCs w:val="15"/>
              </w:rPr>
              <w:t>格式为：Y</w:t>
            </w:r>
            <w:r>
              <w:rPr>
                <w:rFonts w:ascii="宋体" w:hAnsi="宋体" w:cs="宋体"/>
                <w:sz w:val="15"/>
                <w:szCs w:val="15"/>
              </w:rPr>
              <w:t>YYY-</w:t>
            </w:r>
            <w:r>
              <w:rPr>
                <w:rFonts w:hint="eastAsia" w:ascii="宋体" w:hAnsi="宋体" w:cs="宋体"/>
                <w:sz w:val="15"/>
                <w:szCs w:val="15"/>
              </w:rPr>
              <w:t>mm</w:t>
            </w:r>
            <w:r>
              <w:rPr>
                <w:rFonts w:ascii="宋体" w:hAnsi="宋体" w:cs="宋体"/>
                <w:sz w:val="15"/>
                <w:szCs w:val="15"/>
              </w:rPr>
              <w:t>-DD HH:MM:SS</w:t>
            </w:r>
            <w:r>
              <w:rPr>
                <w:rFonts w:hint="eastAsia" w:ascii="宋体" w:hAnsi="宋体" w:cs="宋体"/>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暂估单状态</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多选域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暂估单状态，允许多选；</w:t>
            </w:r>
          </w:p>
          <w:p>
            <w:pPr>
              <w:spacing w:line="360" w:lineRule="auto"/>
              <w:rPr>
                <w:rFonts w:ascii="宋体" w:hAnsi="宋体" w:cs="宋体"/>
                <w:sz w:val="15"/>
                <w:szCs w:val="15"/>
              </w:rPr>
            </w:pPr>
            <w:r>
              <w:rPr>
                <w:rFonts w:hint="eastAsia" w:ascii="宋体" w:hAnsi="宋体" w:cs="宋体"/>
                <w:sz w:val="15"/>
                <w:szCs w:val="15"/>
              </w:rPr>
              <w:t>默认值为所有；</w:t>
            </w:r>
          </w:p>
          <w:p>
            <w:pPr>
              <w:spacing w:line="360" w:lineRule="auto"/>
              <w:rPr>
                <w:rFonts w:ascii="宋体" w:hAnsi="宋体" w:cs="宋体"/>
                <w:sz w:val="15"/>
                <w:szCs w:val="15"/>
              </w:rPr>
            </w:pPr>
            <w:r>
              <w:rPr>
                <w:rFonts w:hint="eastAsia" w:ascii="宋体" w:hAnsi="宋体" w:cs="宋体"/>
                <w:sz w:val="15"/>
                <w:szCs w:val="15"/>
              </w:rPr>
              <w:t>可选值如下：</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6"/>
              <w:gridCol w:w="816"/>
              <w:gridCol w:w="1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EBEBE" w:themeFill="background1" w:themeFillShade="BF"/>
                  <w:vAlign w:val="center"/>
                </w:tcPr>
                <w:p>
                  <w:pPr>
                    <w:spacing w:line="360" w:lineRule="auto"/>
                    <w:rPr>
                      <w:rFonts w:ascii="宋体" w:hAnsi="宋体" w:cs="宋体"/>
                      <w:sz w:val="15"/>
                      <w:szCs w:val="15"/>
                    </w:rPr>
                  </w:pPr>
                  <w:r>
                    <w:rPr>
                      <w:rFonts w:hint="eastAsia" w:ascii="宋体" w:hAnsi="宋体" w:cs="宋体"/>
                      <w:sz w:val="15"/>
                      <w:szCs w:val="15"/>
                    </w:rPr>
                    <w:t>Code</w:t>
                  </w:r>
                </w:p>
              </w:tc>
              <w:tc>
                <w:tcPr>
                  <w:tcW w:w="0" w:type="auto"/>
                  <w:shd w:val="clear" w:color="auto" w:fill="BEBEBE" w:themeFill="background1" w:themeFillShade="BF"/>
                  <w:vAlign w:val="center"/>
                </w:tcPr>
                <w:p>
                  <w:pPr>
                    <w:spacing w:line="360" w:lineRule="auto"/>
                    <w:rPr>
                      <w:rFonts w:ascii="宋体" w:hAnsi="宋体" w:cs="宋体"/>
                      <w:sz w:val="15"/>
                      <w:szCs w:val="15"/>
                    </w:rPr>
                  </w:pPr>
                  <w:r>
                    <w:rPr>
                      <w:rFonts w:ascii="宋体" w:hAnsi="宋体" w:cs="宋体"/>
                      <w:sz w:val="15"/>
                      <w:szCs w:val="15"/>
                    </w:rPr>
                    <w:t>CN</w:t>
                  </w:r>
                  <w:r>
                    <w:rPr>
                      <w:rFonts w:hint="eastAsia" w:ascii="宋体" w:hAnsi="宋体" w:cs="宋体"/>
                      <w:sz w:val="15"/>
                      <w:szCs w:val="15"/>
                    </w:rPr>
                    <w:t>-N</w:t>
                  </w:r>
                  <w:r>
                    <w:rPr>
                      <w:rFonts w:ascii="宋体" w:hAnsi="宋体" w:cs="宋体"/>
                      <w:sz w:val="15"/>
                      <w:szCs w:val="15"/>
                    </w:rPr>
                    <w:t>ame</w:t>
                  </w:r>
                </w:p>
              </w:tc>
              <w:tc>
                <w:tcPr>
                  <w:tcW w:w="0" w:type="auto"/>
                  <w:shd w:val="clear" w:color="auto" w:fill="BEBEBE" w:themeFill="background1" w:themeFillShade="BF"/>
                  <w:vAlign w:val="center"/>
                </w:tcPr>
                <w:p>
                  <w:pPr>
                    <w:spacing w:line="360" w:lineRule="auto"/>
                    <w:rPr>
                      <w:rFonts w:ascii="宋体" w:hAnsi="宋体" w:cs="宋体"/>
                      <w:sz w:val="15"/>
                      <w:szCs w:val="15"/>
                    </w:rPr>
                  </w:pPr>
                  <w:r>
                    <w:rPr>
                      <w:rFonts w:ascii="宋体" w:hAnsi="宋体" w:cs="宋体"/>
                      <w:sz w:val="15"/>
                      <w:szCs w:val="15"/>
                    </w:rPr>
                    <w:t>EN</w:t>
                  </w:r>
                  <w:r>
                    <w:rPr>
                      <w:rFonts w:hint="eastAsia" w:ascii="宋体" w:hAnsi="宋体" w:cs="宋体"/>
                      <w:sz w:val="15"/>
                      <w:szCs w:val="15"/>
                    </w:rPr>
                    <w:t>-</w:t>
                  </w:r>
                  <w:r>
                    <w:rPr>
                      <w:rFonts w:ascii="宋体" w:hAnsi="宋体" w:cs="宋体"/>
                      <w:sz w:val="15"/>
                      <w:szCs w:val="15"/>
                    </w:rPr>
                    <w:t>N</w:t>
                  </w:r>
                  <w:r>
                    <w:rPr>
                      <w:rFonts w:hint="eastAsia" w:ascii="宋体" w:hAnsi="宋体" w:cs="宋体"/>
                      <w:sz w:val="15"/>
                      <w:szCs w:val="15"/>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360" w:lineRule="auto"/>
                    <w:rPr>
                      <w:rFonts w:ascii="宋体" w:hAnsi="宋体" w:cs="宋体"/>
                      <w:sz w:val="15"/>
                      <w:szCs w:val="15"/>
                    </w:rPr>
                  </w:pPr>
                  <w:r>
                    <w:rPr>
                      <w:rFonts w:hint="eastAsia" w:ascii="宋体" w:hAnsi="宋体" w:cs="宋体"/>
                      <w:sz w:val="15"/>
                      <w:szCs w:val="15"/>
                    </w:rPr>
                    <w:t>-</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所有</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0</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暂存</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D</w:t>
                  </w:r>
                  <w:r>
                    <w:rPr>
                      <w:rFonts w:ascii="宋体" w:hAnsi="宋体" w:cs="宋体"/>
                      <w:sz w:val="15"/>
                      <w:szCs w:val="15"/>
                    </w:rPr>
                    <w:t>raft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1</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初始状态</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O</w:t>
                  </w:r>
                  <w:r>
                    <w:rPr>
                      <w:rFonts w:ascii="宋体" w:hAnsi="宋体" w:cs="宋体"/>
                      <w:sz w:val="15"/>
                      <w:szCs w:val="15"/>
                    </w:rPr>
                    <w:t>riginal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2</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对账中</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I</w:t>
                  </w:r>
                  <w:r>
                    <w:rPr>
                      <w:rFonts w:ascii="宋体" w:hAnsi="宋体" w:cs="宋体"/>
                      <w:sz w:val="15"/>
                      <w:szCs w:val="15"/>
                    </w:rPr>
                    <w:t>n Reconciliation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3</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开票中</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I</w:t>
                  </w:r>
                  <w:r>
                    <w:rPr>
                      <w:rFonts w:ascii="宋体" w:hAnsi="宋体" w:cs="宋体"/>
                      <w:sz w:val="15"/>
                      <w:szCs w:val="15"/>
                    </w:rPr>
                    <w:t>nvoicing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4</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开票完成</w:t>
                  </w:r>
                </w:p>
              </w:tc>
              <w:tc>
                <w:tcPr>
                  <w:tcW w:w="0" w:type="auto"/>
                  <w:vAlign w:val="center"/>
                </w:tcPr>
                <w:p>
                  <w:pPr>
                    <w:spacing w:line="360" w:lineRule="auto"/>
                    <w:rPr>
                      <w:rFonts w:ascii="宋体" w:hAnsi="宋体" w:cs="宋体"/>
                      <w:sz w:val="15"/>
                      <w:szCs w:val="15"/>
                    </w:rPr>
                  </w:pPr>
                  <w:r>
                    <w:rPr>
                      <w:rFonts w:hint="eastAsia" w:ascii="宋体" w:hAnsi="宋体" w:cs="宋体"/>
                      <w:sz w:val="15"/>
                      <w:szCs w:val="15"/>
                    </w:rPr>
                    <w:t>I</w:t>
                  </w:r>
                  <w:r>
                    <w:rPr>
                      <w:rFonts w:ascii="宋体" w:hAnsi="宋体" w:cs="宋体"/>
                      <w:sz w:val="15"/>
                      <w:szCs w:val="15"/>
                    </w:rPr>
                    <w:t>nvoiced</w:t>
                  </w:r>
                </w:p>
              </w:tc>
            </w:tr>
          </w:tbl>
          <w:p>
            <w:pPr>
              <w:spacing w:line="360" w:lineRule="auto"/>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结算明细状态</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多选域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结算明细状态，允许多选；</w:t>
            </w:r>
          </w:p>
          <w:p>
            <w:pPr>
              <w:spacing w:line="360" w:lineRule="auto"/>
              <w:rPr>
                <w:rFonts w:ascii="宋体" w:hAnsi="宋体" w:cs="宋体"/>
                <w:sz w:val="15"/>
                <w:szCs w:val="15"/>
              </w:rPr>
            </w:pPr>
            <w:r>
              <w:rPr>
                <w:rFonts w:hint="eastAsia" w:ascii="宋体" w:hAnsi="宋体" w:cs="宋体"/>
                <w:sz w:val="15"/>
                <w:szCs w:val="15"/>
              </w:rPr>
              <w:t>可选值如下：</w:t>
            </w:r>
          </w:p>
          <w:tbl>
            <w:tblPr>
              <w:tblStyle w:val="3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6"/>
              <w:gridCol w:w="956"/>
              <w:gridCol w:w="1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shd w:val="clear" w:color="auto" w:fill="BEBEBE" w:themeFill="background1" w:themeFillShade="BF"/>
                  <w:vAlign w:val="center"/>
                </w:tcPr>
                <w:p>
                  <w:pPr>
                    <w:spacing w:line="360" w:lineRule="auto"/>
                    <w:rPr>
                      <w:rFonts w:ascii="宋体" w:hAnsi="宋体" w:cs="宋体"/>
                      <w:sz w:val="15"/>
                      <w:szCs w:val="15"/>
                    </w:rPr>
                  </w:pPr>
                  <w:r>
                    <w:rPr>
                      <w:rFonts w:hint="eastAsia" w:ascii="宋体" w:hAnsi="宋体" w:cs="宋体"/>
                      <w:sz w:val="15"/>
                      <w:szCs w:val="15"/>
                    </w:rPr>
                    <w:t>Code</w:t>
                  </w:r>
                </w:p>
              </w:tc>
              <w:tc>
                <w:tcPr>
                  <w:tcW w:w="1573" w:type="pct"/>
                  <w:shd w:val="clear" w:color="auto" w:fill="BEBEBE" w:themeFill="background1" w:themeFillShade="BF"/>
                  <w:vAlign w:val="center"/>
                </w:tcPr>
                <w:p>
                  <w:pPr>
                    <w:spacing w:line="360" w:lineRule="auto"/>
                    <w:rPr>
                      <w:rFonts w:ascii="宋体" w:hAnsi="宋体" w:cs="宋体"/>
                      <w:sz w:val="15"/>
                      <w:szCs w:val="15"/>
                    </w:rPr>
                  </w:pPr>
                  <w:r>
                    <w:rPr>
                      <w:rFonts w:ascii="宋体" w:hAnsi="宋体" w:cs="宋体"/>
                      <w:sz w:val="15"/>
                      <w:szCs w:val="15"/>
                    </w:rPr>
                    <w:t>CN</w:t>
                  </w:r>
                  <w:r>
                    <w:rPr>
                      <w:rFonts w:hint="eastAsia" w:ascii="宋体" w:hAnsi="宋体" w:cs="宋体"/>
                      <w:sz w:val="15"/>
                      <w:szCs w:val="15"/>
                    </w:rPr>
                    <w:t>-N</w:t>
                  </w:r>
                  <w:r>
                    <w:rPr>
                      <w:rFonts w:ascii="宋体" w:hAnsi="宋体" w:cs="宋体"/>
                      <w:sz w:val="15"/>
                      <w:szCs w:val="15"/>
                    </w:rPr>
                    <w:t>ame</w:t>
                  </w:r>
                </w:p>
              </w:tc>
              <w:tc>
                <w:tcPr>
                  <w:tcW w:w="2577" w:type="pct"/>
                  <w:shd w:val="clear" w:color="auto" w:fill="BEBEBE" w:themeFill="background1" w:themeFillShade="BF"/>
                  <w:vAlign w:val="center"/>
                </w:tcPr>
                <w:p>
                  <w:pPr>
                    <w:spacing w:line="360" w:lineRule="auto"/>
                    <w:rPr>
                      <w:rFonts w:ascii="宋体" w:hAnsi="宋体" w:cs="宋体"/>
                      <w:sz w:val="15"/>
                      <w:szCs w:val="15"/>
                    </w:rPr>
                  </w:pPr>
                  <w:r>
                    <w:rPr>
                      <w:rFonts w:ascii="宋体" w:hAnsi="宋体" w:cs="宋体"/>
                      <w:sz w:val="15"/>
                      <w:szCs w:val="15"/>
                    </w:rPr>
                    <w:t>EN</w:t>
                  </w:r>
                  <w:r>
                    <w:rPr>
                      <w:rFonts w:hint="eastAsia" w:ascii="宋体" w:hAnsi="宋体" w:cs="宋体"/>
                      <w:sz w:val="15"/>
                      <w:szCs w:val="15"/>
                    </w:rPr>
                    <w:t>-</w:t>
                  </w:r>
                  <w:r>
                    <w:rPr>
                      <w:rFonts w:ascii="宋体" w:hAnsi="宋体" w:cs="宋体"/>
                      <w:sz w:val="15"/>
                      <w:szCs w:val="15"/>
                    </w:rPr>
                    <w:t>N</w:t>
                  </w:r>
                  <w:r>
                    <w:rPr>
                      <w:rFonts w:hint="eastAsia" w:ascii="宋体" w:hAnsi="宋体" w:cs="宋体"/>
                      <w:sz w:val="15"/>
                      <w:szCs w:val="15"/>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0</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暂存</w:t>
                  </w:r>
                </w:p>
              </w:tc>
              <w:tc>
                <w:tcPr>
                  <w:tcW w:w="2577" w:type="pct"/>
                  <w:vAlign w:val="center"/>
                </w:tcPr>
                <w:p>
                  <w:pPr>
                    <w:spacing w:line="360" w:lineRule="auto"/>
                    <w:rPr>
                      <w:rFonts w:ascii="宋体" w:hAnsi="宋体" w:cs="宋体"/>
                      <w:sz w:val="15"/>
                      <w:szCs w:val="15"/>
                    </w:rPr>
                  </w:pPr>
                  <w:r>
                    <w:rPr>
                      <w:rFonts w:hint="eastAsia" w:ascii="宋体" w:hAnsi="宋体" w:cs="宋体"/>
                      <w:sz w:val="15"/>
                      <w:szCs w:val="15"/>
                    </w:rPr>
                    <w:t>D</w:t>
                  </w:r>
                  <w:r>
                    <w:rPr>
                      <w:rFonts w:ascii="宋体" w:hAnsi="宋体" w:cs="宋体"/>
                      <w:sz w:val="15"/>
                      <w:szCs w:val="15"/>
                    </w:rPr>
                    <w:t>raft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1</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初始状态</w:t>
                  </w:r>
                </w:p>
              </w:tc>
              <w:tc>
                <w:tcPr>
                  <w:tcW w:w="2577" w:type="pct"/>
                  <w:vAlign w:val="center"/>
                </w:tcPr>
                <w:p>
                  <w:pPr>
                    <w:spacing w:line="360" w:lineRule="auto"/>
                    <w:rPr>
                      <w:rFonts w:ascii="宋体" w:hAnsi="宋体" w:cs="宋体"/>
                      <w:sz w:val="15"/>
                      <w:szCs w:val="15"/>
                    </w:rPr>
                  </w:pPr>
                  <w:r>
                    <w:rPr>
                      <w:rFonts w:hint="eastAsia" w:ascii="宋体" w:hAnsi="宋体" w:cs="宋体"/>
                      <w:sz w:val="15"/>
                      <w:szCs w:val="15"/>
                    </w:rPr>
                    <w:t>O</w:t>
                  </w:r>
                  <w:r>
                    <w:rPr>
                      <w:rFonts w:ascii="宋体" w:hAnsi="宋体" w:cs="宋体"/>
                      <w:sz w:val="15"/>
                      <w:szCs w:val="15"/>
                    </w:rPr>
                    <w:t>riginal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2</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审核中</w:t>
                  </w:r>
                </w:p>
              </w:tc>
              <w:tc>
                <w:tcPr>
                  <w:tcW w:w="2577" w:type="pct"/>
                  <w:vAlign w:val="center"/>
                </w:tcPr>
                <w:p>
                  <w:pPr>
                    <w:spacing w:line="360" w:lineRule="auto"/>
                    <w:rPr>
                      <w:rFonts w:ascii="宋体" w:hAnsi="宋体" w:cs="宋体"/>
                      <w:sz w:val="15"/>
                      <w:szCs w:val="15"/>
                    </w:rPr>
                  </w:pPr>
                  <w:r>
                    <w:rPr>
                      <w:rFonts w:ascii="宋体" w:hAnsi="宋体" w:cs="宋体"/>
                      <w:sz w:val="15"/>
                      <w:szCs w:val="15"/>
                    </w:rPr>
                    <w:t>Under Approval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3</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审核通过</w:t>
                  </w:r>
                </w:p>
              </w:tc>
              <w:tc>
                <w:tcPr>
                  <w:tcW w:w="2577" w:type="pct"/>
                  <w:vAlign w:val="center"/>
                </w:tcPr>
                <w:p>
                  <w:pPr>
                    <w:spacing w:line="360" w:lineRule="auto"/>
                    <w:rPr>
                      <w:rFonts w:ascii="宋体" w:hAnsi="宋体" w:cs="宋体"/>
                      <w:sz w:val="15"/>
                      <w:szCs w:val="15"/>
                    </w:rPr>
                  </w:pPr>
                  <w:r>
                    <w:rPr>
                      <w:rFonts w:ascii="宋体" w:hAnsi="宋体" w:cs="宋体"/>
                      <w:sz w:val="15"/>
                      <w:szCs w:val="15"/>
                    </w:rPr>
                    <w:t>Approved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4</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暂估</w:t>
                  </w:r>
                </w:p>
              </w:tc>
              <w:tc>
                <w:tcPr>
                  <w:tcW w:w="2577" w:type="pct"/>
                  <w:vAlign w:val="center"/>
                </w:tcPr>
                <w:p>
                  <w:pPr>
                    <w:spacing w:line="360" w:lineRule="auto"/>
                    <w:rPr>
                      <w:rFonts w:ascii="宋体" w:hAnsi="宋体" w:cs="宋体"/>
                      <w:sz w:val="15"/>
                      <w:szCs w:val="15"/>
                    </w:rPr>
                  </w:pPr>
                  <w:r>
                    <w:rPr>
                      <w:rFonts w:ascii="宋体" w:hAnsi="宋体" w:cs="宋体"/>
                      <w:sz w:val="15"/>
                      <w:szCs w:val="15"/>
                    </w:rPr>
                    <w:t>Estimated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5</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对账</w:t>
                  </w:r>
                </w:p>
              </w:tc>
              <w:tc>
                <w:tcPr>
                  <w:tcW w:w="2577" w:type="pct"/>
                  <w:vAlign w:val="center"/>
                </w:tcPr>
                <w:p>
                  <w:pPr>
                    <w:spacing w:line="360" w:lineRule="auto"/>
                    <w:rPr>
                      <w:rFonts w:ascii="宋体" w:hAnsi="宋体" w:cs="宋体"/>
                      <w:sz w:val="15"/>
                      <w:szCs w:val="15"/>
                    </w:rPr>
                  </w:pPr>
                  <w:r>
                    <w:rPr>
                      <w:rFonts w:ascii="宋体" w:hAnsi="宋体" w:cs="宋体"/>
                      <w:sz w:val="15"/>
                      <w:szCs w:val="15"/>
                    </w:rPr>
                    <w:t>Reconciliation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6</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对账中</w:t>
                  </w:r>
                </w:p>
              </w:tc>
              <w:tc>
                <w:tcPr>
                  <w:tcW w:w="2577" w:type="pct"/>
                  <w:vAlign w:val="center"/>
                </w:tcPr>
                <w:p>
                  <w:pPr>
                    <w:spacing w:line="360" w:lineRule="auto"/>
                    <w:rPr>
                      <w:rFonts w:ascii="宋体" w:hAnsi="宋体" w:cs="宋体"/>
                      <w:sz w:val="15"/>
                      <w:szCs w:val="15"/>
                    </w:rPr>
                  </w:pPr>
                  <w:r>
                    <w:rPr>
                      <w:rFonts w:ascii="宋体" w:hAnsi="宋体" w:cs="宋体"/>
                      <w:sz w:val="15"/>
                      <w:szCs w:val="15"/>
                    </w:rPr>
                    <w:t>In Reconciliation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7</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对账完成</w:t>
                  </w:r>
                </w:p>
              </w:tc>
              <w:tc>
                <w:tcPr>
                  <w:tcW w:w="2577" w:type="pct"/>
                  <w:vAlign w:val="center"/>
                </w:tcPr>
                <w:p>
                  <w:pPr>
                    <w:spacing w:line="360" w:lineRule="auto"/>
                    <w:rPr>
                      <w:rFonts w:ascii="宋体" w:hAnsi="宋体" w:cs="宋体"/>
                      <w:sz w:val="15"/>
                      <w:szCs w:val="15"/>
                    </w:rPr>
                  </w:pPr>
                  <w:r>
                    <w:rPr>
                      <w:rFonts w:ascii="宋体" w:hAnsi="宋体" w:cs="宋体"/>
                      <w:sz w:val="15"/>
                      <w:szCs w:val="15"/>
                    </w:rPr>
                    <w:t>Reconciliation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8</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开票中</w:t>
                  </w:r>
                </w:p>
              </w:tc>
              <w:tc>
                <w:tcPr>
                  <w:tcW w:w="2577" w:type="pct"/>
                  <w:vAlign w:val="center"/>
                </w:tcPr>
                <w:p>
                  <w:pPr>
                    <w:spacing w:line="360" w:lineRule="auto"/>
                    <w:rPr>
                      <w:rFonts w:ascii="宋体" w:hAnsi="宋体" w:cs="宋体"/>
                      <w:sz w:val="15"/>
                      <w:szCs w:val="15"/>
                    </w:rPr>
                  </w:pPr>
                  <w:r>
                    <w:rPr>
                      <w:rFonts w:ascii="宋体" w:hAnsi="宋体" w:cs="宋体"/>
                      <w:sz w:val="15"/>
                      <w:szCs w:val="15"/>
                    </w:rPr>
                    <w:t>Invoicing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9</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部分开票</w:t>
                  </w:r>
                </w:p>
              </w:tc>
              <w:tc>
                <w:tcPr>
                  <w:tcW w:w="2577" w:type="pct"/>
                  <w:vAlign w:val="center"/>
                </w:tcPr>
                <w:p>
                  <w:pPr>
                    <w:spacing w:line="360" w:lineRule="auto"/>
                    <w:rPr>
                      <w:rFonts w:ascii="宋体" w:hAnsi="宋体" w:cs="宋体"/>
                      <w:sz w:val="15"/>
                      <w:szCs w:val="15"/>
                    </w:rPr>
                  </w:pPr>
                  <w:r>
                    <w:rPr>
                      <w:rFonts w:ascii="宋体" w:hAnsi="宋体" w:cs="宋体"/>
                      <w:sz w:val="15"/>
                      <w:szCs w:val="15"/>
                    </w:rPr>
                    <w:t>Partial Invoiced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 w:type="pct"/>
                  <w:vAlign w:val="center"/>
                </w:tcPr>
                <w:p>
                  <w:pPr>
                    <w:spacing w:line="360" w:lineRule="auto"/>
                    <w:rPr>
                      <w:rFonts w:ascii="宋体" w:hAnsi="宋体" w:cs="宋体"/>
                      <w:sz w:val="15"/>
                      <w:szCs w:val="15"/>
                    </w:rPr>
                  </w:pPr>
                  <w:r>
                    <w:rPr>
                      <w:rFonts w:hint="eastAsia" w:ascii="宋体" w:hAnsi="宋体" w:cs="宋体"/>
                      <w:sz w:val="15"/>
                      <w:szCs w:val="15"/>
                    </w:rPr>
                    <w:t>1</w:t>
                  </w:r>
                  <w:r>
                    <w:rPr>
                      <w:rFonts w:ascii="宋体" w:hAnsi="宋体" w:cs="宋体"/>
                      <w:sz w:val="15"/>
                      <w:szCs w:val="15"/>
                    </w:rPr>
                    <w:t>0</w:t>
                  </w:r>
                </w:p>
              </w:tc>
              <w:tc>
                <w:tcPr>
                  <w:tcW w:w="1573" w:type="pct"/>
                  <w:vAlign w:val="center"/>
                </w:tcPr>
                <w:p>
                  <w:pPr>
                    <w:spacing w:line="360" w:lineRule="auto"/>
                    <w:rPr>
                      <w:rFonts w:ascii="宋体" w:hAnsi="宋体" w:cs="宋体"/>
                      <w:sz w:val="15"/>
                      <w:szCs w:val="15"/>
                    </w:rPr>
                  </w:pPr>
                  <w:r>
                    <w:rPr>
                      <w:rFonts w:hint="eastAsia" w:ascii="宋体" w:hAnsi="宋体" w:cs="宋体"/>
                      <w:sz w:val="15"/>
                      <w:szCs w:val="15"/>
                    </w:rPr>
                    <w:t>开票完成</w:t>
                  </w:r>
                </w:p>
              </w:tc>
              <w:tc>
                <w:tcPr>
                  <w:tcW w:w="2577" w:type="pct"/>
                  <w:vAlign w:val="center"/>
                </w:tcPr>
                <w:p>
                  <w:pPr>
                    <w:spacing w:line="360" w:lineRule="auto"/>
                    <w:rPr>
                      <w:rFonts w:ascii="宋体" w:hAnsi="宋体" w:cs="宋体"/>
                      <w:sz w:val="15"/>
                      <w:szCs w:val="15"/>
                    </w:rPr>
                  </w:pPr>
                  <w:r>
                    <w:rPr>
                      <w:rFonts w:ascii="宋体" w:hAnsi="宋体" w:cs="宋体"/>
                      <w:sz w:val="15"/>
                      <w:szCs w:val="15"/>
                    </w:rPr>
                    <w:t>Invoiced</w:t>
                  </w:r>
                </w:p>
              </w:tc>
            </w:tr>
          </w:tbl>
          <w:p>
            <w:pPr>
              <w:spacing w:line="360" w:lineRule="auto"/>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数据来源</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多选域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暂估单数据来源；</w:t>
            </w:r>
          </w:p>
          <w:p>
            <w:pPr>
              <w:spacing w:line="360" w:lineRule="auto"/>
              <w:rPr>
                <w:rFonts w:ascii="宋体" w:hAnsi="宋体" w:cs="宋体"/>
                <w:sz w:val="15"/>
                <w:szCs w:val="15"/>
              </w:rPr>
            </w:pPr>
            <w:r>
              <w:rPr>
                <w:rFonts w:hint="eastAsia" w:ascii="宋体" w:hAnsi="宋体" w:cs="宋体"/>
                <w:sz w:val="15"/>
                <w:szCs w:val="15"/>
              </w:rPr>
              <w:t>可选值如下：</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9"/>
              <w:gridCol w:w="1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shd w:val="clear" w:color="auto" w:fill="BEBEBE" w:themeFill="background1" w:themeFillShade="BF"/>
                </w:tcPr>
                <w:p>
                  <w:pPr>
                    <w:spacing w:line="360" w:lineRule="auto"/>
                    <w:rPr>
                      <w:rFonts w:ascii="宋体" w:hAnsi="宋体" w:cs="宋体"/>
                      <w:sz w:val="15"/>
                      <w:szCs w:val="15"/>
                    </w:rPr>
                  </w:pPr>
                  <w:r>
                    <w:rPr>
                      <w:rFonts w:hint="eastAsia" w:ascii="宋体" w:hAnsi="宋体" w:cs="宋体"/>
                      <w:sz w:val="15"/>
                      <w:szCs w:val="15"/>
                    </w:rPr>
                    <w:t>Code</w:t>
                  </w:r>
                </w:p>
              </w:tc>
              <w:tc>
                <w:tcPr>
                  <w:tcW w:w="1519" w:type="dxa"/>
                  <w:shd w:val="clear" w:color="auto" w:fill="BEBEBE" w:themeFill="background1" w:themeFillShade="BF"/>
                </w:tcPr>
                <w:p>
                  <w:pPr>
                    <w:spacing w:line="360" w:lineRule="auto"/>
                    <w:rPr>
                      <w:rFonts w:ascii="宋体" w:hAnsi="宋体" w:cs="宋体"/>
                      <w:sz w:val="15"/>
                      <w:szCs w:val="15"/>
                    </w:rPr>
                  </w:pPr>
                  <w:r>
                    <w:rPr>
                      <w:rFonts w:hint="eastAsia" w:ascii="宋体" w:hAnsi="宋体" w:cs="宋体"/>
                      <w:sz w:val="15"/>
                      <w:szCs w:val="15"/>
                    </w:rPr>
                    <w:t>N</w:t>
                  </w:r>
                  <w:r>
                    <w:rPr>
                      <w:rFonts w:ascii="宋体" w:hAnsi="宋体" w:cs="宋体"/>
                      <w:sz w:val="15"/>
                      <w:szCs w:val="15"/>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1</w:t>
                  </w:r>
                </w:p>
              </w:tc>
              <w:tc>
                <w:tcPr>
                  <w:tcW w:w="1519" w:type="dxa"/>
                </w:tcPr>
                <w:p>
                  <w:pPr>
                    <w:spacing w:line="360" w:lineRule="auto"/>
                    <w:rPr>
                      <w:rFonts w:ascii="宋体" w:hAnsi="宋体" w:cs="宋体"/>
                      <w:sz w:val="15"/>
                      <w:szCs w:val="15"/>
                    </w:rPr>
                  </w:pPr>
                  <w:r>
                    <w:rPr>
                      <w:rFonts w:hint="eastAsia" w:ascii="宋体" w:hAnsi="宋体" w:cs="宋体"/>
                      <w:sz w:val="15"/>
                      <w:szCs w:val="15"/>
                    </w:rPr>
                    <w:t>系统生成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2</w:t>
                  </w:r>
                </w:p>
              </w:tc>
              <w:tc>
                <w:tcPr>
                  <w:tcW w:w="1519" w:type="dxa"/>
                </w:tcPr>
                <w:p>
                  <w:pPr>
                    <w:spacing w:line="360" w:lineRule="auto"/>
                    <w:rPr>
                      <w:rFonts w:ascii="宋体" w:hAnsi="宋体" w:cs="宋体"/>
                      <w:sz w:val="15"/>
                      <w:szCs w:val="15"/>
                    </w:rPr>
                  </w:pPr>
                  <w:r>
                    <w:rPr>
                      <w:rFonts w:hint="eastAsia" w:ascii="宋体" w:hAnsi="宋体" w:cs="宋体"/>
                      <w:sz w:val="15"/>
                      <w:szCs w:val="15"/>
                    </w:rPr>
                    <w:t>手工新增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3</w:t>
                  </w:r>
                </w:p>
              </w:tc>
              <w:tc>
                <w:tcPr>
                  <w:tcW w:w="1519" w:type="dxa"/>
                </w:tcPr>
                <w:p>
                  <w:pPr>
                    <w:spacing w:line="360" w:lineRule="auto"/>
                    <w:rPr>
                      <w:rFonts w:ascii="宋体" w:hAnsi="宋体" w:cs="宋体"/>
                      <w:sz w:val="15"/>
                      <w:szCs w:val="15"/>
                    </w:rPr>
                  </w:pPr>
                  <w:r>
                    <w:rPr>
                      <w:rFonts w:hint="eastAsia" w:ascii="宋体" w:hAnsi="宋体" w:cs="宋体"/>
                      <w:sz w:val="15"/>
                      <w:szCs w:val="15"/>
                    </w:rPr>
                    <w:t>手工导入</w:t>
                  </w:r>
                </w:p>
              </w:tc>
            </w:tr>
          </w:tbl>
          <w:p>
            <w:pPr>
              <w:spacing w:line="360" w:lineRule="auto"/>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480" w:type="dxa"/>
            <w:gridSpan w:val="7"/>
            <w:shd w:val="clear" w:color="auto" w:fill="BEBEBE" w:themeFill="background1" w:themeFillShade="BF"/>
            <w:vAlign w:val="center"/>
          </w:tcPr>
          <w:p>
            <w:pPr>
              <w:spacing w:line="360" w:lineRule="auto"/>
              <w:rPr>
                <w:rFonts w:ascii="宋体" w:hAnsi="宋体" w:cs="宋体"/>
                <w:sz w:val="15"/>
                <w:szCs w:val="15"/>
              </w:rPr>
            </w:pPr>
            <w:r>
              <w:rPr>
                <w:rFonts w:hint="eastAsia" w:eastAsia="PingFang SC" w:cs="Arial"/>
                <w:b/>
                <w:sz w:val="15"/>
                <w:szCs w:val="15"/>
              </w:rPr>
              <w:t>暂估应收单查询条件-结算明细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业务月份</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日期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eastAsia="PingFang SC" w:cs="Arial"/>
                <w:sz w:val="15"/>
                <w:szCs w:val="15"/>
              </w:rPr>
            </w:pPr>
            <w:r>
              <w:rPr>
                <w:rFonts w:hint="eastAsia" w:eastAsia="PingFang SC" w:cs="Arial"/>
                <w:sz w:val="15"/>
                <w:szCs w:val="15"/>
              </w:rPr>
              <w:t>实际业务发生月份；</w:t>
            </w:r>
          </w:p>
          <w:p>
            <w:pPr>
              <w:spacing w:line="360" w:lineRule="auto"/>
              <w:rPr>
                <w:rFonts w:ascii="宋体" w:hAnsi="宋体" w:cs="宋体"/>
                <w:sz w:val="15"/>
                <w:szCs w:val="15"/>
              </w:rPr>
            </w:pPr>
            <w:r>
              <w:rPr>
                <w:rFonts w:hint="eastAsia" w:eastAsia="PingFang SC" w:cs="Arial"/>
                <w:sz w:val="15"/>
                <w:szCs w:val="15"/>
              </w:rPr>
              <w:t>格式为：Y</w:t>
            </w:r>
            <w:r>
              <w:rPr>
                <w:rFonts w:eastAsia="PingFang SC" w:cs="Arial"/>
                <w:sz w:val="15"/>
                <w:szCs w:val="15"/>
              </w:rPr>
              <w:t>YYY-MM</w:t>
            </w:r>
            <w:r>
              <w:rPr>
                <w:rFonts w:hint="eastAsia" w:eastAsia="PingFang SC" w:cs="Arial"/>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核算项目</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搜索域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rPr>
                <w:rFonts w:ascii="宋体" w:hAnsi="宋体" w:cs="宋体"/>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费用维度</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下拉选择域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收支项目</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下拉选择域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rPr>
                <w:rFonts w:ascii="宋体" w:hAnsi="宋体" w:cs="宋体"/>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客户品牌</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搜索域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运输货物所属品牌；</w:t>
            </w:r>
          </w:p>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rPr>
                <w:rFonts w:ascii="宋体" w:hAnsi="宋体" w:cs="宋体"/>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480" w:type="dxa"/>
            <w:gridSpan w:val="7"/>
            <w:shd w:val="clear" w:color="auto" w:fill="BEBEBE" w:themeFill="background1" w:themeFillShade="BF"/>
            <w:vAlign w:val="center"/>
          </w:tcPr>
          <w:p>
            <w:pPr>
              <w:spacing w:line="360" w:lineRule="auto"/>
              <w:rPr>
                <w:rFonts w:ascii="宋体" w:hAnsi="宋体" w:cs="宋体"/>
                <w:b/>
                <w:bCs/>
                <w:sz w:val="15"/>
                <w:szCs w:val="15"/>
              </w:rPr>
            </w:pPr>
            <w:r>
              <w:rPr>
                <w:rFonts w:hint="eastAsia" w:ascii="宋体" w:hAnsi="宋体" w:cs="宋体"/>
                <w:b/>
                <w:bCs/>
                <w:sz w:val="15"/>
                <w:szCs w:val="15"/>
              </w:rPr>
              <w:t>暂估应收单查询结果-暂估单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drawing>
                <wp:inline distT="0" distB="0" distL="0" distR="0">
                  <wp:extent cx="174625" cy="1644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a:stretch>
                            <a:fillRect/>
                          </a:stretch>
                        </pic:blipFill>
                        <pic:spPr>
                          <a:xfrm>
                            <a:off x="0" y="0"/>
                            <a:ext cx="192968" cy="181617"/>
                          </a:xfrm>
                          <a:prstGeom prst="rect">
                            <a:avLst/>
                          </a:prstGeom>
                        </pic:spPr>
                      </pic:pic>
                    </a:graphicData>
                  </a:graphic>
                </wp:inline>
              </w:drawing>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复选框</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可允许勾选相应的查询结果进行批量处理操作，允许全选当前查询列表；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序号</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序列</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系统根据查询结果自动生成；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操作（编辑）</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可针对查询结果列表中一条记录进行修改；</w:t>
            </w:r>
          </w:p>
          <w:p>
            <w:pPr>
              <w:spacing w:line="360" w:lineRule="auto"/>
              <w:rPr>
                <w:rFonts w:ascii="宋体" w:hAnsi="宋体" w:cs="宋体"/>
                <w:sz w:val="15"/>
                <w:szCs w:val="15"/>
              </w:rPr>
            </w:pPr>
            <w:r>
              <w:rPr>
                <w:rFonts w:hint="eastAsia" w:ascii="宋体" w:hAnsi="宋体" w:cs="宋体"/>
                <w:sz w:val="15"/>
                <w:szCs w:val="15"/>
              </w:rPr>
              <w:t>只允许对暂估单状态为暂存和初始状态的数据进行「编辑」操作；</w:t>
            </w:r>
          </w:p>
          <w:p>
            <w:pPr>
              <w:widowControl/>
              <w:jc w:val="left"/>
              <w:rPr>
                <w:rFonts w:ascii="宋体" w:hAnsi="宋体" w:cs="宋体"/>
                <w:kern w:val="0"/>
                <w:szCs w:val="21"/>
              </w:rPr>
            </w:pPr>
            <w:r>
              <w:rPr>
                <w:rFonts w:hint="eastAsia" w:ascii="宋体" w:hAnsi="宋体" w:cs="宋体"/>
                <w:color w:val="000000"/>
                <w:kern w:val="0"/>
                <w:sz w:val="15"/>
                <w:szCs w:val="15"/>
              </w:rPr>
              <w:t>只允许申请人为当前登录人时，进行编辑操作</w:t>
            </w:r>
            <w:r>
              <w:rPr>
                <w:rFonts w:hint="eastAsia" w:ascii="宋体" w:hAnsi="宋体" w:cs="宋体"/>
                <w:color w:val="000000"/>
                <w:kern w:val="0"/>
                <w:szCs w:val="15"/>
              </w:rPr>
              <w:t>；</w:t>
            </w:r>
          </w:p>
          <w:p>
            <w:pPr>
              <w:spacing w:line="360" w:lineRule="auto"/>
              <w:rPr>
                <w:rFonts w:ascii="宋体" w:hAnsi="宋体" w:cs="宋体"/>
                <w:sz w:val="15"/>
                <w:szCs w:val="15"/>
              </w:rPr>
            </w:pPr>
            <w:r>
              <w:rPr>
                <w:rFonts w:hint="eastAsia" w:ascii="宋体" w:hAnsi="宋体" w:cs="宋体"/>
                <w:sz w:val="15"/>
                <w:szCs w:val="15"/>
              </w:rPr>
              <w:t>点击「编辑」按钮后，在新页面中打开暂估应收单修改页面进行修改操作；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操作（删除）</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可针对查询结果列表中一条记录进行删除；</w:t>
            </w:r>
          </w:p>
          <w:p>
            <w:pPr>
              <w:spacing w:line="360" w:lineRule="auto"/>
              <w:rPr>
                <w:rFonts w:ascii="宋体" w:hAnsi="宋体" w:cs="宋体"/>
                <w:sz w:val="15"/>
                <w:szCs w:val="15"/>
              </w:rPr>
            </w:pPr>
            <w:r>
              <w:rPr>
                <w:rFonts w:hint="eastAsia" w:ascii="宋体" w:hAnsi="宋体" w:cs="宋体"/>
                <w:sz w:val="15"/>
                <w:szCs w:val="15"/>
              </w:rPr>
              <w:t>只允许对暂估单状态为暂存和初始状态的数据进行「删除」操作；</w:t>
            </w:r>
          </w:p>
          <w:p>
            <w:pPr>
              <w:widowControl/>
              <w:jc w:val="left"/>
              <w:rPr>
                <w:rFonts w:ascii="宋体" w:hAnsi="宋体" w:cs="宋体"/>
                <w:kern w:val="0"/>
                <w:szCs w:val="21"/>
              </w:rPr>
            </w:pPr>
            <w:r>
              <w:rPr>
                <w:rFonts w:hint="eastAsia" w:ascii="宋体" w:hAnsi="宋体" w:cs="宋体"/>
                <w:color w:val="000000"/>
                <w:kern w:val="0"/>
                <w:sz w:val="15"/>
                <w:szCs w:val="15"/>
              </w:rPr>
              <w:t>只允许申请人为当前登录人时，进行删除操作</w:t>
            </w:r>
            <w:r>
              <w:rPr>
                <w:rFonts w:hint="eastAsia" w:ascii="宋体" w:hAnsi="宋体" w:cs="宋体"/>
                <w:color w:val="000000"/>
                <w:kern w:val="0"/>
                <w:szCs w:val="15"/>
              </w:rPr>
              <w:t>；</w:t>
            </w:r>
          </w:p>
          <w:p>
            <w:pPr>
              <w:spacing w:line="360" w:lineRule="auto"/>
              <w:rPr>
                <w:rFonts w:ascii="宋体" w:hAnsi="宋体" w:cs="宋体"/>
                <w:sz w:val="15"/>
                <w:szCs w:val="15"/>
              </w:rPr>
            </w:pPr>
            <w:r>
              <w:rPr>
                <w:rFonts w:hint="eastAsia" w:ascii="宋体" w:hAnsi="宋体" w:cs="宋体"/>
                <w:sz w:val="15"/>
                <w:szCs w:val="15"/>
              </w:rPr>
              <w:t>点击「删除」操作后，提示「是否删除本条记录？」，选择「是」则删除当前选择暂估单，选择「否」关闭提示信息；</w:t>
            </w:r>
          </w:p>
          <w:p>
            <w:pPr>
              <w:spacing w:line="360" w:lineRule="auto"/>
              <w:rPr>
                <w:rFonts w:ascii="宋体" w:hAnsi="宋体" w:cs="宋体"/>
                <w:sz w:val="15"/>
                <w:szCs w:val="15"/>
              </w:rPr>
            </w:pPr>
            <w:r>
              <w:rPr>
                <w:rFonts w:hint="eastAsia" w:ascii="宋体" w:hAnsi="宋体" w:cs="宋体"/>
                <w:sz w:val="15"/>
                <w:szCs w:val="15"/>
              </w:rPr>
              <w:t>「删除」操作后，将暂估单关联的结算明细状态变更为初始状态；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暂估应收单号</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超链接</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点击暂估应收单号，在新页面打开暂估应收单详情页面，详情页面参考原型图「图2.14.2.4-8 暂估应收单详情页面」；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公司名称</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暂估应收单对应的公司名称；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报账部门</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暂估应收单对应的报账部门；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合同</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暂估应收单对应的合同；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客户名称</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暂估应收单对应的客户名称；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会计账期</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日期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格式：Y</w:t>
            </w:r>
            <w:r>
              <w:rPr>
                <w:rFonts w:ascii="宋体" w:hAnsi="宋体" w:cs="宋体"/>
                <w:sz w:val="15"/>
                <w:szCs w:val="15"/>
              </w:rPr>
              <w:t>YYY-MM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产品小类</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暂估应收单对应的产品小类；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申请人</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暂估应收单对应的申请人；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创建日期</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日期时间</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格式：Y</w:t>
            </w:r>
            <w:r>
              <w:rPr>
                <w:rFonts w:ascii="宋体" w:hAnsi="宋体" w:cs="宋体"/>
                <w:sz w:val="15"/>
                <w:szCs w:val="15"/>
              </w:rPr>
              <w:t>YYY-</w:t>
            </w:r>
            <w:r>
              <w:rPr>
                <w:rFonts w:hint="eastAsia" w:ascii="宋体" w:hAnsi="宋体" w:cs="宋体"/>
                <w:sz w:val="15"/>
                <w:szCs w:val="15"/>
              </w:rPr>
              <w:t>mm</w:t>
            </w:r>
            <w:r>
              <w:rPr>
                <w:rFonts w:ascii="宋体" w:hAnsi="宋体" w:cs="宋体"/>
                <w:sz w:val="15"/>
                <w:szCs w:val="15"/>
              </w:rPr>
              <w:t>-DD HH:MM:SS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状态</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暂定税额</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暂估应收单对应的暂定税额；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暂定含税金额</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暂估应收单对应的暂定含税额；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暂定不含税金额</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暂估应收单对应的暂定不含税额；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正式税额</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暂估应收单对应的正式税额；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正式含税金额</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暂估应收单对应的正式含税额；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正式不含税金额</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暂估应收单对应的正式不含税额；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汇总（金额）</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结果列表最后一行展示汇总信息，汇总字段为暂定税额、暂定含税金额、暂定不含税金额、正式税额、正式含税金额、正式不含税金额；</w:t>
            </w:r>
          </w:p>
          <w:p>
            <w:pPr>
              <w:spacing w:line="360" w:lineRule="auto"/>
              <w:rPr>
                <w:rFonts w:ascii="宋体" w:hAnsi="宋体" w:cs="宋体"/>
                <w:sz w:val="15"/>
                <w:szCs w:val="15"/>
              </w:rPr>
            </w:pPr>
            <w:r>
              <w:rPr>
                <w:rFonts w:hint="eastAsia" w:ascii="宋体" w:hAnsi="宋体" w:cs="宋体"/>
                <w:sz w:val="15"/>
                <w:szCs w:val="15"/>
              </w:rPr>
              <w:t>汇总规则为汇总当前查询列表页的所有以上字段总金额；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480" w:type="dxa"/>
            <w:gridSpan w:val="7"/>
            <w:shd w:val="clear" w:color="auto" w:fill="BEBEBE" w:themeFill="background1" w:themeFillShade="BF"/>
            <w:vAlign w:val="center"/>
          </w:tcPr>
          <w:p>
            <w:pPr>
              <w:spacing w:line="360" w:lineRule="auto"/>
              <w:rPr>
                <w:rFonts w:ascii="宋体" w:hAnsi="宋体" w:cs="宋体"/>
                <w:b/>
                <w:bCs/>
                <w:sz w:val="15"/>
                <w:szCs w:val="15"/>
              </w:rPr>
            </w:pPr>
            <w:r>
              <w:rPr>
                <w:rFonts w:hint="eastAsia" w:ascii="宋体" w:hAnsi="宋体" w:cs="宋体"/>
                <w:b/>
                <w:bCs/>
                <w:sz w:val="15"/>
                <w:szCs w:val="15"/>
              </w:rPr>
              <w:t>暂估应收单查询结果-结算明细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结算类型</w:t>
            </w:r>
            <w:r>
              <w:rPr>
                <w:rFonts w:ascii="宋体" w:hAnsi="宋体" w:cs="宋体"/>
                <w:kern w:val="0"/>
                <w:sz w:val="15"/>
                <w:szCs w:val="15"/>
                <w:lang w:bidi="ar"/>
              </w:rPr>
              <w:t>Tab</w:t>
            </w:r>
            <w:r>
              <w:rPr>
                <w:rFonts w:hint="eastAsia" w:ascii="宋体" w:hAnsi="宋体" w:cs="宋体"/>
                <w:kern w:val="0"/>
                <w:sz w:val="15"/>
                <w:szCs w:val="15"/>
                <w:lang w:bidi="ar"/>
              </w:rPr>
              <w:t>页</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标签</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根据暂估应收单查询条件筛选出暂估应收单列表后，可通过「暂估单-结算明细」切换按钮切换到结算明细结果列表，明细结果以结算类型进行分类展示；</w:t>
            </w:r>
          </w:p>
          <w:p>
            <w:pPr>
              <w:spacing w:line="360" w:lineRule="auto"/>
              <w:rPr>
                <w:rFonts w:ascii="宋体" w:hAnsi="宋体" w:cs="宋体"/>
                <w:sz w:val="15"/>
                <w:szCs w:val="15"/>
              </w:rPr>
            </w:pPr>
            <w:r>
              <w:rPr>
                <w:rFonts w:hint="eastAsia" w:ascii="宋体" w:hAnsi="宋体" w:cs="宋体"/>
                <w:sz w:val="15"/>
                <w:szCs w:val="15"/>
              </w:rPr>
              <w:t>通过点击不同的结算类型Tab页展示当前筛选条件下的不同结算明细清单；</w:t>
            </w:r>
          </w:p>
          <w:p>
            <w:pPr>
              <w:spacing w:line="360" w:lineRule="auto"/>
              <w:rPr>
                <w:rFonts w:ascii="宋体" w:hAnsi="宋体" w:cs="宋体"/>
                <w:sz w:val="15"/>
                <w:szCs w:val="15"/>
              </w:rPr>
            </w:pPr>
            <w:r>
              <w:rPr>
                <w:rFonts w:hint="eastAsia" w:ascii="宋体" w:hAnsi="宋体" w:cs="宋体"/>
                <w:sz w:val="15"/>
                <w:szCs w:val="15"/>
              </w:rPr>
              <w:t>具体结算类型结算明细的结算展示字段参考应收结算单章节结算单查询结果列表字段描述；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汇总（金额）</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结果列表最后一行展示汇总信息，汇总字段为暂定税额、暂定含税金额、暂定不含税金额、正式税额、正式含税金额、正式不含税金额及其它金额字段；</w:t>
            </w:r>
          </w:p>
          <w:p>
            <w:pPr>
              <w:spacing w:line="360" w:lineRule="auto"/>
              <w:rPr>
                <w:rFonts w:ascii="宋体" w:hAnsi="宋体" w:cs="宋体"/>
                <w:sz w:val="15"/>
                <w:szCs w:val="15"/>
              </w:rPr>
            </w:pPr>
            <w:r>
              <w:rPr>
                <w:rFonts w:hint="eastAsia" w:ascii="宋体" w:hAnsi="宋体" w:cs="宋体"/>
                <w:sz w:val="15"/>
                <w:szCs w:val="15"/>
              </w:rPr>
              <w:t>汇总规则为汇总当前查询列表页的所有以上字段总金额；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480" w:type="dxa"/>
            <w:gridSpan w:val="7"/>
            <w:shd w:val="clear" w:color="auto" w:fill="BEBEBE" w:themeFill="background1" w:themeFillShade="BF"/>
            <w:vAlign w:val="center"/>
          </w:tcPr>
          <w:p>
            <w:pPr>
              <w:spacing w:line="360" w:lineRule="auto"/>
              <w:rPr>
                <w:rFonts w:ascii="宋体" w:hAnsi="宋体" w:cs="宋体"/>
                <w:b/>
                <w:bCs/>
                <w:sz w:val="15"/>
                <w:szCs w:val="15"/>
              </w:rPr>
            </w:pPr>
            <w:r>
              <w:rPr>
                <w:rFonts w:hint="eastAsia" w:ascii="宋体" w:hAnsi="宋体" w:cs="宋体"/>
                <w:b/>
                <w:bCs/>
                <w:sz w:val="15"/>
                <w:szCs w:val="15"/>
              </w:rPr>
              <w:t>暂估应收单操作按钮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暂估单-结算明细切换按钮</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默认展示暂估单列表及暂估单维度的查询条件，点击「切换按钮」后，可切换展示当前暂估单列表对应的结算明细</w:t>
            </w:r>
            <w:bookmarkStart w:id="247" w:name="_GoBack"/>
            <w:bookmarkEnd w:id="247"/>
            <w:r>
              <w:rPr>
                <w:rFonts w:hint="eastAsia" w:ascii="宋体" w:hAnsi="宋体" w:cs="宋体"/>
                <w:sz w:val="15"/>
                <w:szCs w:val="15"/>
              </w:rPr>
              <w:t>及结算明细对应的筛选条件；</w:t>
            </w:r>
          </w:p>
          <w:p>
            <w:pPr>
              <w:spacing w:line="360" w:lineRule="auto"/>
              <w:rPr>
                <w:rFonts w:ascii="宋体" w:hAnsi="宋体" w:cs="宋体"/>
                <w:sz w:val="15"/>
                <w:szCs w:val="15"/>
              </w:rPr>
            </w:pPr>
            <w:r>
              <w:rPr>
                <w:rFonts w:hint="eastAsia" w:ascii="宋体" w:hAnsi="宋体" w:cs="宋体"/>
                <w:sz w:val="15"/>
                <w:szCs w:val="15"/>
              </w:rPr>
              <w:t>当结果展示为暂估单时，查询条件为暂估单维度查询条件；</w:t>
            </w:r>
          </w:p>
          <w:p>
            <w:pPr>
              <w:spacing w:line="360" w:lineRule="auto"/>
              <w:rPr>
                <w:rFonts w:ascii="宋体" w:hAnsi="宋体" w:cs="宋体"/>
                <w:sz w:val="15"/>
                <w:szCs w:val="15"/>
              </w:rPr>
            </w:pPr>
            <w:r>
              <w:rPr>
                <w:rFonts w:hint="eastAsia" w:ascii="宋体" w:hAnsi="宋体" w:cs="宋体"/>
                <w:sz w:val="15"/>
                <w:szCs w:val="15"/>
              </w:rPr>
              <w:t>当结果展示切换为结算明细时，查询条件需包含暂估单维度查询条件和结算明细维度查询条件；</w:t>
            </w:r>
          </w:p>
          <w:p>
            <w:pPr>
              <w:spacing w:line="360" w:lineRule="auto"/>
              <w:rPr>
                <w:rFonts w:ascii="宋体" w:hAnsi="宋体" w:cs="宋体"/>
                <w:sz w:val="15"/>
                <w:szCs w:val="15"/>
              </w:rPr>
            </w:pPr>
            <w:r>
              <w:rPr>
                <w:rFonts w:hint="eastAsia" w:ascii="宋体" w:hAnsi="宋体" w:cs="宋体"/>
                <w:sz w:val="15"/>
                <w:szCs w:val="15"/>
              </w:rPr>
              <w:t>如果已根据暂估单查询条件筛选出暂估单结果列表，切换为结算明细展示后，结算明细结果展示当前已经筛选出的暂估单对应的结算明细，可进一步对结算明细根据结算明细维度查询条件做相应筛选；</w:t>
            </w:r>
          </w:p>
          <w:p>
            <w:pPr>
              <w:spacing w:line="360" w:lineRule="auto"/>
              <w:rPr>
                <w:rFonts w:ascii="宋体" w:hAnsi="宋体" w:cs="宋体"/>
                <w:sz w:val="15"/>
                <w:szCs w:val="15"/>
              </w:rPr>
            </w:pPr>
            <w:r>
              <w:rPr>
                <w:rFonts w:hint="eastAsia" w:ascii="宋体" w:hAnsi="宋体" w:cs="宋体"/>
                <w:sz w:val="15"/>
                <w:szCs w:val="15"/>
              </w:rPr>
              <w:t>从结算明细结果列表切换到暂估单展示列表时，清除结算明细查询筛选条件；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生成应收对账单</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widowControl/>
              <w:jc w:val="left"/>
              <w:rPr>
                <w:rFonts w:ascii="宋体" w:hAnsi="宋体" w:cs="宋体"/>
                <w:color w:val="000000"/>
                <w:kern w:val="0"/>
                <w:sz w:val="15"/>
                <w:szCs w:val="15"/>
              </w:rPr>
            </w:pPr>
            <w:r>
              <w:rPr>
                <w:rFonts w:hint="eastAsia" w:ascii="宋体" w:hAnsi="宋体" w:cs="宋体"/>
                <w:color w:val="000000"/>
                <w:kern w:val="0"/>
                <w:sz w:val="15"/>
                <w:szCs w:val="15"/>
              </w:rPr>
              <w:t>允许选择一条或多条暂估应收单进行「生成应收对账单」操作，同时需根据客户进行校验，所选暂估单以上维度必需保持一致，否则不允许新增；</w:t>
            </w:r>
          </w:p>
          <w:p>
            <w:pPr>
              <w:widowControl/>
              <w:jc w:val="left"/>
              <w:rPr>
                <w:rFonts w:ascii="宋体" w:hAnsi="宋体" w:cs="宋体"/>
                <w:color w:val="000000"/>
                <w:kern w:val="0"/>
                <w:sz w:val="15"/>
                <w:szCs w:val="15"/>
              </w:rPr>
            </w:pPr>
            <w:r>
              <w:rPr>
                <w:rFonts w:hint="eastAsia" w:ascii="宋体" w:hAnsi="宋体" w:cs="宋体"/>
                <w:color w:val="000000"/>
                <w:kern w:val="0"/>
                <w:sz w:val="15"/>
                <w:szCs w:val="15"/>
              </w:rPr>
              <w:t>只允许状态为初始状态的暂估单进行「生成应收对账单」操作；</w:t>
            </w:r>
          </w:p>
          <w:p>
            <w:pPr>
              <w:widowControl/>
              <w:jc w:val="left"/>
              <w:rPr>
                <w:rFonts w:ascii="宋体" w:hAnsi="宋体" w:cs="宋体"/>
                <w:kern w:val="0"/>
                <w:szCs w:val="21"/>
              </w:rPr>
            </w:pPr>
            <w:r>
              <w:rPr>
                <w:rFonts w:hint="eastAsia" w:ascii="宋体" w:hAnsi="宋体" w:cs="宋体"/>
                <w:color w:val="000000"/>
                <w:kern w:val="0"/>
                <w:sz w:val="15"/>
                <w:szCs w:val="15"/>
              </w:rPr>
              <w:t>点击按钮，校验：</w:t>
            </w:r>
          </w:p>
          <w:p>
            <w:pPr>
              <w:widowControl/>
              <w:jc w:val="left"/>
              <w:rPr>
                <w:rFonts w:ascii="宋体" w:hAnsi="宋体" w:cs="宋体"/>
                <w:kern w:val="0"/>
                <w:szCs w:val="21"/>
              </w:rPr>
            </w:pPr>
            <w:r>
              <w:rPr>
                <w:rFonts w:ascii="Arial" w:hAnsi="Arial" w:cs="Arial"/>
                <w:color w:val="000000"/>
                <w:kern w:val="0"/>
                <w:sz w:val="15"/>
                <w:szCs w:val="15"/>
              </w:rPr>
              <w:t>i</w:t>
            </w:r>
            <w:r>
              <w:rPr>
                <w:rFonts w:hint="eastAsia" w:ascii="宋体" w:hAnsi="宋体" w:cs="宋体"/>
                <w:color w:val="000000"/>
                <w:kern w:val="0"/>
                <w:sz w:val="15"/>
                <w:szCs w:val="15"/>
              </w:rPr>
              <w:t>、校验是否有勾选至少一条暂估应收单，如有，校验通过，如无，提示必须勾选一条数据进行申请。</w:t>
            </w:r>
          </w:p>
          <w:p>
            <w:pPr>
              <w:widowControl/>
              <w:jc w:val="left"/>
              <w:rPr>
                <w:rFonts w:ascii="宋体" w:hAnsi="宋体" w:cs="宋体"/>
                <w:kern w:val="0"/>
                <w:szCs w:val="21"/>
              </w:rPr>
            </w:pPr>
            <w:r>
              <w:rPr>
                <w:rFonts w:ascii="Arial" w:hAnsi="Arial" w:cs="Arial"/>
                <w:color w:val="000000"/>
                <w:kern w:val="0"/>
                <w:sz w:val="15"/>
                <w:szCs w:val="15"/>
              </w:rPr>
              <w:t>ii</w:t>
            </w:r>
            <w:r>
              <w:rPr>
                <w:rFonts w:hint="eastAsia" w:ascii="宋体" w:hAnsi="宋体" w:cs="宋体"/>
                <w:color w:val="000000"/>
                <w:kern w:val="0"/>
                <w:sz w:val="15"/>
                <w:szCs w:val="15"/>
              </w:rPr>
              <w:t>、校验暂估应收单的状态是否为「初始状态」，如是，校验通过，如否，提示仅允许状态为「初始状态」的暂估应收单生成应收对账单。</w:t>
            </w:r>
          </w:p>
          <w:p>
            <w:pPr>
              <w:widowControl/>
              <w:jc w:val="left"/>
              <w:rPr>
                <w:rFonts w:ascii="宋体" w:hAnsi="宋体" w:cs="宋体"/>
                <w:kern w:val="0"/>
                <w:szCs w:val="21"/>
              </w:rPr>
            </w:pPr>
            <w:r>
              <w:rPr>
                <w:rFonts w:ascii="Arial" w:hAnsi="Arial" w:cs="Arial"/>
                <w:color w:val="000000"/>
                <w:kern w:val="0"/>
                <w:sz w:val="15"/>
                <w:szCs w:val="15"/>
              </w:rPr>
              <w:t>Iii</w:t>
            </w:r>
            <w:r>
              <w:rPr>
                <w:rFonts w:hint="eastAsia" w:ascii="宋体" w:hAnsi="宋体" w:cs="宋体"/>
                <w:color w:val="000000"/>
                <w:kern w:val="0"/>
                <w:sz w:val="15"/>
                <w:szCs w:val="15"/>
              </w:rPr>
              <w:t>、校验通过，</w:t>
            </w:r>
            <w:r>
              <w:rPr>
                <w:rFonts w:hint="eastAsia" w:ascii="宋体" w:hAnsi="宋体" w:cs="宋体"/>
                <w:kern w:val="0"/>
                <w:sz w:val="15"/>
                <w:szCs w:val="15"/>
              </w:rPr>
              <w:t>进入应收对账单新增页面，并在新页面中展示选中的暂估应收单信息。具体字段请参考应收对账单新增页面中的字段说明。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查询</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widowControl/>
              <w:jc w:val="left"/>
              <w:rPr>
                <w:rFonts w:ascii="宋体" w:hAnsi="宋体" w:cs="宋体"/>
                <w:kern w:val="0"/>
                <w:szCs w:val="21"/>
              </w:rPr>
            </w:pPr>
            <w:r>
              <w:rPr>
                <w:rFonts w:hint="eastAsia" w:ascii="宋体" w:hAnsi="宋体" w:cs="宋体"/>
                <w:color w:val="000000"/>
                <w:kern w:val="0"/>
                <w:sz w:val="15"/>
                <w:szCs w:val="15"/>
              </w:rPr>
              <w:t>点击按钮，根据查询条件查询出在当前人员权限下的结果列表。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重置</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widowControl/>
              <w:jc w:val="left"/>
              <w:rPr>
                <w:rFonts w:ascii="宋体" w:hAnsi="宋体" w:cs="宋体"/>
                <w:kern w:val="0"/>
                <w:szCs w:val="21"/>
              </w:rPr>
            </w:pPr>
            <w:r>
              <w:rPr>
                <w:rFonts w:hint="eastAsia" w:ascii="宋体" w:hAnsi="宋体" w:cs="宋体"/>
                <w:color w:val="000000"/>
                <w:kern w:val="0"/>
                <w:sz w:val="15"/>
                <w:szCs w:val="15"/>
              </w:rPr>
              <w:t>点击按钮，将所有查询条件还原为默认初始值。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新增</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kern w:val="0"/>
                <w:sz w:val="15"/>
                <w:szCs w:val="15"/>
              </w:rPr>
              <w:t>点击按钮，进入暂估应收单新增页面。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删除</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widowControl/>
              <w:jc w:val="left"/>
              <w:rPr>
                <w:rFonts w:ascii="宋体" w:hAnsi="宋体" w:cs="宋体"/>
                <w:kern w:val="0"/>
                <w:szCs w:val="21"/>
              </w:rPr>
            </w:pPr>
            <w:r>
              <w:rPr>
                <w:rFonts w:hint="eastAsia" w:ascii="宋体" w:hAnsi="宋体" w:cs="宋体"/>
                <w:color w:val="000000"/>
                <w:kern w:val="0"/>
                <w:sz w:val="15"/>
                <w:szCs w:val="15"/>
              </w:rPr>
              <w:t>只有「初始状态」以及「暂存」状态的暂估应收单允许删除，其他状态时，不允许进行删除操作。</w:t>
            </w:r>
          </w:p>
          <w:p>
            <w:pPr>
              <w:widowControl/>
              <w:jc w:val="left"/>
              <w:rPr>
                <w:rFonts w:ascii="宋体" w:hAnsi="宋体" w:cs="宋体"/>
                <w:kern w:val="0"/>
                <w:szCs w:val="21"/>
              </w:rPr>
            </w:pPr>
            <w:r>
              <w:rPr>
                <w:rFonts w:hint="eastAsia" w:ascii="宋体" w:hAnsi="宋体" w:cs="宋体"/>
                <w:color w:val="000000"/>
                <w:kern w:val="0"/>
                <w:sz w:val="15"/>
                <w:szCs w:val="15"/>
              </w:rPr>
              <w:t>操作权限：只有状态为「初始状态」以及「暂存」状态且申请人为当前登录人时，允许删除。</w:t>
            </w:r>
          </w:p>
          <w:p>
            <w:pPr>
              <w:widowControl/>
              <w:jc w:val="left"/>
              <w:rPr>
                <w:rFonts w:ascii="宋体" w:hAnsi="宋体" w:cs="宋体"/>
                <w:kern w:val="0"/>
                <w:szCs w:val="21"/>
              </w:rPr>
            </w:pPr>
            <w:r>
              <w:rPr>
                <w:rFonts w:hint="eastAsia" w:ascii="宋体" w:hAnsi="宋体" w:cs="宋体"/>
                <w:color w:val="000000"/>
                <w:kern w:val="0"/>
                <w:sz w:val="15"/>
                <w:szCs w:val="15"/>
              </w:rPr>
              <w:t>选中一条或多条暂估应收单，点击删除，给出提示信息「确定删除当前选中的暂估应收单吗？」。点击确定后删除选中暂估应收单，点击取消则取消本次操作。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导入</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widowControl/>
              <w:jc w:val="left"/>
              <w:rPr>
                <w:rFonts w:ascii="宋体" w:hAnsi="宋体" w:cs="宋体"/>
                <w:kern w:val="0"/>
                <w:szCs w:val="21"/>
              </w:rPr>
            </w:pPr>
            <w:r>
              <w:rPr>
                <w:rFonts w:hint="eastAsia" w:ascii="宋体" w:hAnsi="宋体" w:cs="宋体"/>
                <w:kern w:val="0"/>
                <w:sz w:val="15"/>
                <w:szCs w:val="15"/>
              </w:rPr>
              <w:t>点击按钮，系统弹出文件导入弹框。</w:t>
            </w:r>
          </w:p>
          <w:p>
            <w:pPr>
              <w:widowControl/>
              <w:jc w:val="left"/>
              <w:rPr>
                <w:rFonts w:ascii="宋体" w:hAnsi="宋体" w:cs="宋体"/>
                <w:kern w:val="0"/>
                <w:szCs w:val="21"/>
              </w:rPr>
            </w:pPr>
            <w:r>
              <w:rPr>
                <w:rFonts w:hint="eastAsia" w:ascii="宋体" w:hAnsi="宋体" w:cs="宋体"/>
                <w:kern w:val="0"/>
                <w:sz w:val="15"/>
                <w:szCs w:val="15"/>
              </w:rPr>
              <w:t>点击下载模板按钮，下载模板至本地。点击请选择文件上传按钮，从本地上传文件。</w:t>
            </w:r>
          </w:p>
          <w:p>
            <w:pPr>
              <w:widowControl/>
              <w:jc w:val="left"/>
              <w:rPr>
                <w:rFonts w:ascii="宋体" w:hAnsi="宋体" w:cs="宋体"/>
                <w:kern w:val="0"/>
                <w:szCs w:val="21"/>
              </w:rPr>
            </w:pPr>
            <w:r>
              <w:rPr>
                <w:rFonts w:hint="eastAsia" w:ascii="宋体" w:hAnsi="宋体" w:cs="宋体"/>
                <w:kern w:val="0"/>
                <w:sz w:val="15"/>
                <w:szCs w:val="15"/>
              </w:rPr>
              <w:t>点击上传按钮，校验：</w:t>
            </w:r>
          </w:p>
          <w:p>
            <w:pPr>
              <w:widowControl/>
              <w:jc w:val="left"/>
              <w:rPr>
                <w:rFonts w:ascii="宋体" w:hAnsi="宋体" w:cs="宋体"/>
                <w:kern w:val="0"/>
                <w:szCs w:val="21"/>
              </w:rPr>
            </w:pPr>
            <w:r>
              <w:rPr>
                <w:rFonts w:ascii="Arial" w:hAnsi="Arial" w:cs="Arial"/>
                <w:kern w:val="0"/>
                <w:sz w:val="15"/>
                <w:szCs w:val="15"/>
              </w:rPr>
              <w:t>i、</w:t>
            </w:r>
            <w:r>
              <w:rPr>
                <w:rFonts w:hint="eastAsia" w:ascii="宋体" w:hAnsi="宋体" w:cs="宋体"/>
                <w:kern w:val="0"/>
                <w:sz w:val="15"/>
                <w:szCs w:val="15"/>
              </w:rPr>
              <w:t>校验上传的文件的数据是否符合规则，如是，校验通过，如否，提示校验失败，并展示校验失败明细。</w:t>
            </w:r>
          </w:p>
          <w:p>
            <w:pPr>
              <w:widowControl/>
              <w:jc w:val="left"/>
              <w:rPr>
                <w:rFonts w:ascii="宋体" w:hAnsi="宋体" w:cs="宋体"/>
                <w:kern w:val="0"/>
                <w:szCs w:val="21"/>
              </w:rPr>
            </w:pPr>
            <w:r>
              <w:rPr>
                <w:rFonts w:ascii="Arial" w:hAnsi="Arial" w:cs="Arial"/>
                <w:kern w:val="0"/>
                <w:sz w:val="15"/>
                <w:szCs w:val="15"/>
              </w:rPr>
              <w:t>ii、</w:t>
            </w:r>
            <w:r>
              <w:rPr>
                <w:rFonts w:hint="eastAsia" w:ascii="宋体" w:hAnsi="宋体" w:cs="宋体"/>
                <w:kern w:val="0"/>
                <w:sz w:val="15"/>
                <w:szCs w:val="15"/>
              </w:rPr>
              <w:t>校验通过，点击确定，根据导入数据新增一条或多条暂估应收单。其中合同、客户、产品小类一样的应收明细默认生成一张暂估应收单。</w:t>
            </w:r>
          </w:p>
          <w:p>
            <w:pPr>
              <w:widowControl/>
              <w:jc w:val="left"/>
              <w:rPr>
                <w:rFonts w:ascii="宋体" w:hAnsi="宋体" w:cs="宋体"/>
                <w:kern w:val="0"/>
                <w:szCs w:val="21"/>
              </w:rPr>
            </w:pPr>
            <w:r>
              <w:rPr>
                <w:rFonts w:ascii="Arial" w:hAnsi="Arial" w:cs="Arial"/>
                <w:kern w:val="0"/>
                <w:sz w:val="15"/>
                <w:szCs w:val="15"/>
              </w:rPr>
              <w:t>iii、</w:t>
            </w:r>
            <w:r>
              <w:rPr>
                <w:rFonts w:hint="eastAsia" w:ascii="宋体" w:hAnsi="宋体" w:cs="宋体"/>
                <w:kern w:val="0"/>
                <w:sz w:val="15"/>
                <w:szCs w:val="15"/>
              </w:rPr>
              <w:t>关闭弹窗后，刷新暂估应收单查询页面，按照查询结果展示规则，应该在查询结果的最上方展示这批导入的暂估应收单。</w:t>
            </w:r>
          </w:p>
          <w:p>
            <w:pPr>
              <w:widowControl/>
              <w:jc w:val="left"/>
              <w:rPr>
                <w:rFonts w:ascii="宋体" w:hAnsi="宋体" w:cs="宋体"/>
                <w:kern w:val="0"/>
                <w:szCs w:val="21"/>
              </w:rPr>
            </w:pPr>
            <w:r>
              <w:rPr>
                <w:rFonts w:hint="eastAsia" w:ascii="宋体" w:hAnsi="宋体" w:cs="宋体"/>
                <w:kern w:val="0"/>
                <w:sz w:val="15"/>
                <w:szCs w:val="15"/>
              </w:rPr>
              <w:t>导入页面采取系统公共页面及页面逻辑；</w:t>
            </w:r>
            <w:r>
              <w:rPr>
                <w:rFonts w:hint="eastAsia" w:ascii="宋体" w:hAnsi="宋体" w:cs="宋体"/>
                <w:kern w:val="0"/>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导出</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widowControl/>
              <w:jc w:val="left"/>
              <w:rPr>
                <w:rFonts w:ascii="宋体" w:hAnsi="宋体" w:cs="宋体"/>
                <w:kern w:val="0"/>
                <w:szCs w:val="21"/>
              </w:rPr>
            </w:pPr>
            <w:r>
              <w:rPr>
                <w:rFonts w:hint="eastAsia" w:ascii="宋体" w:hAnsi="宋体" w:cs="宋体"/>
                <w:color w:val="000000"/>
                <w:kern w:val="0"/>
                <w:sz w:val="15"/>
                <w:szCs w:val="15"/>
              </w:rPr>
              <w:t>点击后，导出结果列表所有暂估应收单数据。</w:t>
            </w:r>
          </w:p>
          <w:p>
            <w:pPr>
              <w:widowControl/>
              <w:jc w:val="left"/>
              <w:rPr>
                <w:rFonts w:ascii="宋体" w:hAnsi="宋体" w:cs="宋体"/>
                <w:kern w:val="0"/>
                <w:szCs w:val="21"/>
              </w:rPr>
            </w:pPr>
            <w:r>
              <w:rPr>
                <w:rFonts w:hint="eastAsia" w:ascii="宋体" w:hAnsi="宋体" w:cs="宋体"/>
                <w:color w:val="000000"/>
                <w:kern w:val="0"/>
                <w:sz w:val="15"/>
                <w:szCs w:val="15"/>
              </w:rPr>
              <w:t>若通过查询条件进行过滤后，则导出过滤出的所有暂估应收单数据。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817" w:type="dxa"/>
            <w:vAlign w:val="center"/>
          </w:tcPr>
          <w:p>
            <w:pPr>
              <w:pStyle w:val="99"/>
              <w:numPr>
                <w:ilvl w:val="0"/>
                <w:numId w:val="73"/>
              </w:numPr>
              <w:spacing w:line="360" w:lineRule="auto"/>
              <w:ind w:firstLineChars="0"/>
              <w:rPr>
                <w:rFonts w:ascii="Arial" w:hAnsi="Arial" w:eastAsia="PingFang SC" w:cs="Arial"/>
                <w:sz w:val="15"/>
                <w:szCs w:val="15"/>
              </w:rPr>
            </w:pPr>
          </w:p>
        </w:tc>
        <w:tc>
          <w:tcPr>
            <w:tcW w:w="135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冲销</w:t>
            </w:r>
          </w:p>
        </w:tc>
        <w:tc>
          <w:tcPr>
            <w:tcW w:w="1133"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只允许对状态为「初始状态」、「暂存」、「开票完成 」且冲销状态为「待冲销」的暂估单进行冲销操作；</w:t>
            </w:r>
          </w:p>
          <w:p>
            <w:pPr>
              <w:spacing w:line="360" w:lineRule="auto"/>
              <w:rPr>
                <w:rFonts w:ascii="宋体" w:hAnsi="宋体" w:cs="宋体"/>
                <w:sz w:val="15"/>
                <w:szCs w:val="15"/>
              </w:rPr>
            </w:pPr>
            <w:r>
              <w:rPr>
                <w:rFonts w:hint="eastAsia" w:ascii="宋体" w:hAnsi="宋体" w:cs="宋体"/>
                <w:sz w:val="15"/>
                <w:szCs w:val="15"/>
              </w:rPr>
              <w:t>针对状态为「初始状态」或「暂存」的暂估单只能进行整体冲销；针对状态为「开票完成」的暂估单可进行整体冲销（整体开票）和部分冲销（部分开票）；</w:t>
            </w:r>
          </w:p>
          <w:p>
            <w:pPr>
              <w:spacing w:line="360" w:lineRule="auto"/>
              <w:rPr>
                <w:rFonts w:ascii="宋体" w:hAnsi="宋体" w:cs="宋体"/>
                <w:sz w:val="15"/>
                <w:szCs w:val="15"/>
              </w:rPr>
            </w:pPr>
            <w:r>
              <w:rPr>
                <w:rFonts w:hint="eastAsia" w:ascii="宋体" w:hAnsi="宋体" w:cs="宋体"/>
                <w:sz w:val="15"/>
                <w:szCs w:val="15"/>
              </w:rPr>
              <w:t>冲销操作需做权限控制，至少满足申请人与当前登录人保持一致（或管理员权限）；</w:t>
            </w:r>
          </w:p>
          <w:p>
            <w:pPr>
              <w:spacing w:line="360" w:lineRule="auto"/>
              <w:rPr>
                <w:rFonts w:ascii="宋体" w:hAnsi="宋体" w:cs="宋体"/>
                <w:sz w:val="15"/>
                <w:szCs w:val="15"/>
              </w:rPr>
            </w:pPr>
            <w:r>
              <w:rPr>
                <w:rFonts w:hint="eastAsia" w:ascii="宋体" w:hAnsi="宋体" w:cs="宋体"/>
                <w:sz w:val="15"/>
                <w:szCs w:val="15"/>
              </w:rPr>
              <w:t>可选择一条或多条暂估应收单进行冲销操作，点击该按钮后，提示「是否对当前选择暂估单进行冲销？」，</w:t>
            </w:r>
            <w:r>
              <w:rPr>
                <w:rFonts w:hint="eastAsia" w:ascii="宋体" w:hAnsi="宋体" w:cs="宋体"/>
                <w:color w:val="000000"/>
                <w:kern w:val="0"/>
                <w:sz w:val="15"/>
                <w:szCs w:val="15"/>
              </w:rPr>
              <w:t>点击确定后调用N</w:t>
            </w:r>
            <w:r>
              <w:rPr>
                <w:rFonts w:ascii="宋体" w:hAnsi="宋体" w:cs="宋体"/>
                <w:color w:val="000000"/>
                <w:kern w:val="0"/>
                <w:sz w:val="15"/>
                <w:szCs w:val="15"/>
              </w:rPr>
              <w:t>CC</w:t>
            </w:r>
            <w:r>
              <w:rPr>
                <w:rFonts w:hint="eastAsia" w:ascii="宋体" w:hAnsi="宋体" w:cs="宋体"/>
                <w:color w:val="000000"/>
                <w:kern w:val="0"/>
                <w:sz w:val="15"/>
                <w:szCs w:val="15"/>
              </w:rPr>
              <w:t>冲销接口进行暂估应收单冲销，点击取消则取消本次操作；</w:t>
            </w:r>
          </w:p>
        </w:tc>
      </w:tr>
    </w:tbl>
    <w:p/>
    <w:p>
      <w:pPr>
        <w:pStyle w:val="5"/>
        <w:numPr>
          <w:ilvl w:val="3"/>
          <w:numId w:val="19"/>
        </w:numPr>
      </w:pPr>
      <w:r>
        <w:rPr>
          <w:rFonts w:hint="eastAsia"/>
        </w:rPr>
        <w:t>暂估应收单新增</w:t>
      </w:r>
    </w:p>
    <w:p>
      <w:r>
        <w:rPr>
          <w:rFonts w:hint="eastAsia"/>
        </w:rPr>
        <w:t>暂估应收单新增功能字段描述如下：</w:t>
      </w:r>
    </w:p>
    <w:bookmarkEnd w:id="213"/>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15" w:type="dxa"/>
          <w:bottom w:w="0" w:type="dxa"/>
          <w:right w:w="115" w:type="dxa"/>
        </w:tblCellMar>
      </w:tblPr>
      <w:tblGrid>
        <w:gridCol w:w="612"/>
        <w:gridCol w:w="1173"/>
        <w:gridCol w:w="1903"/>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73"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903"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471" w:hRule="atLeast"/>
          <w:jc w:val="center"/>
        </w:trPr>
        <w:tc>
          <w:tcPr>
            <w:tcW w:w="9868" w:type="dxa"/>
            <w:gridSpan w:val="7"/>
            <w:shd w:val="clear" w:color="auto" w:fill="BEBEBE"/>
            <w:vAlign w:val="center"/>
          </w:tcPr>
          <w:p>
            <w:pPr>
              <w:tabs>
                <w:tab w:val="left" w:pos="714"/>
              </w:tabs>
              <w:spacing w:line="360" w:lineRule="auto"/>
              <w:jc w:val="left"/>
              <w:rPr>
                <w:rFonts w:ascii="宋体" w:hAnsi="宋体" w:cs="宋体"/>
                <w:b/>
                <w:bCs/>
                <w:sz w:val="15"/>
                <w:szCs w:val="15"/>
              </w:rPr>
            </w:pPr>
            <w:r>
              <w:rPr>
                <w:rFonts w:hint="eastAsia" w:ascii="宋体" w:hAnsi="宋体" w:cs="宋体"/>
                <w:b/>
                <w:bCs/>
                <w:sz w:val="15"/>
                <w:szCs w:val="15"/>
              </w:rPr>
              <w:t>暂估应收单新增页面-基础信息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暂估单应收号</w:t>
            </w:r>
          </w:p>
        </w:tc>
        <w:tc>
          <w:tcPr>
            <w:tcW w:w="1903"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eastAsia="PingFang SC" w:cs="Arial"/>
                <w:sz w:val="15"/>
                <w:szCs w:val="15"/>
              </w:rPr>
              <w:t>只读域</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eastAsia="PingFang SC" w:cs="Arial"/>
                <w:sz w:val="15"/>
                <w:szCs w:val="15"/>
              </w:rPr>
              <w:t>Y</w:t>
            </w:r>
          </w:p>
        </w:tc>
        <w:tc>
          <w:tcPr>
            <w:tcW w:w="3278" w:type="dxa"/>
            <w:vAlign w:val="center"/>
          </w:tcPr>
          <w:p>
            <w:pPr>
              <w:tabs>
                <w:tab w:val="right" w:pos="5398"/>
              </w:tabs>
              <w:rPr>
                <w:rFonts w:ascii="Arial" w:hAnsi="Arial" w:cs="Arial"/>
                <w:color w:val="000000"/>
                <w:sz w:val="15"/>
                <w:szCs w:val="15"/>
              </w:rPr>
            </w:pPr>
            <w:r>
              <w:rPr>
                <w:rFonts w:hint="eastAsia" w:ascii="宋体" w:hAnsi="宋体" w:cs="宋体"/>
                <w:sz w:val="15"/>
                <w:szCs w:val="15"/>
              </w:rPr>
              <w:t>暂估单唯一编号，在</w:t>
            </w:r>
            <w:r>
              <w:rPr>
                <w:rFonts w:hint="eastAsia" w:ascii="Arial" w:hAnsi="Arial" w:cs="Arial"/>
                <w:color w:val="000000"/>
                <w:sz w:val="15"/>
                <w:szCs w:val="15"/>
              </w:rPr>
              <w:t>系统第一次暂存/提交时自动生成。</w:t>
            </w:r>
          </w:p>
          <w:p>
            <w:pPr>
              <w:widowControl/>
              <w:jc w:val="left"/>
              <w:rPr>
                <w:rFonts w:eastAsia="PingFang SC" w:cs="Arial"/>
                <w:sz w:val="15"/>
                <w:szCs w:val="15"/>
              </w:rPr>
            </w:pPr>
            <w:r>
              <w:rPr>
                <w:rFonts w:hint="eastAsia" w:ascii="Arial" w:hAnsi="Arial" w:cs="Arial"/>
                <w:color w:val="000000"/>
                <w:sz w:val="15"/>
                <w:szCs w:val="15"/>
              </w:rPr>
              <w:t>生成规则如下：六位组织编码-EAR+YYYYMMDD+4位流水号 例如：180002-EAR20220420-0001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公司名称</w:t>
            </w:r>
          </w:p>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（收款方）</w:t>
            </w:r>
          </w:p>
        </w:tc>
        <w:tc>
          <w:tcPr>
            <w:tcW w:w="1903"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页面展示规则：展示公司全称</w:t>
            </w:r>
          </w:p>
          <w:p>
            <w:pPr>
              <w:spacing w:line="360" w:lineRule="auto"/>
              <w:jc w:val="left"/>
              <w:rPr>
                <w:rFonts w:ascii="宋体" w:hAnsi="宋体" w:cs="宋体"/>
                <w:sz w:val="15"/>
                <w:szCs w:val="15"/>
              </w:rPr>
            </w:pPr>
            <w:r>
              <w:rPr>
                <w:rFonts w:hint="eastAsia" w:ascii="宋体" w:hAnsi="宋体" w:cs="宋体"/>
                <w:sz w:val="15"/>
                <w:szCs w:val="15"/>
              </w:rPr>
              <w:t>取值规则：</w:t>
            </w:r>
            <w:r>
              <w:rPr>
                <w:rFonts w:hint="eastAsia" w:ascii="Arial" w:hAnsi="Arial" w:cs="Arial"/>
                <w:color w:val="000000"/>
                <w:sz w:val="15"/>
                <w:szCs w:val="15"/>
              </w:rPr>
              <w:t>取值于数据字典【组织】。</w:t>
            </w:r>
          </w:p>
          <w:p>
            <w:pPr>
              <w:spacing w:line="360" w:lineRule="auto"/>
              <w:jc w:val="left"/>
              <w:rPr>
                <w:rFonts w:cs="Arial"/>
                <w:sz w:val="15"/>
                <w:szCs w:val="15"/>
              </w:rPr>
            </w:pPr>
            <w:r>
              <w:rPr>
                <w:rFonts w:hint="eastAsia" w:ascii="宋体" w:hAnsi="宋体" w:cs="宋体"/>
                <w:sz w:val="15"/>
                <w:szCs w:val="15"/>
              </w:rPr>
              <w:t>业务规则：系统自动默认为本公司，但允许手动选择其他公司；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eastAsia="PingFang SC" w:cs="Arial"/>
                <w:sz w:val="15"/>
                <w:szCs w:val="15"/>
              </w:rPr>
            </w:pPr>
            <w:r>
              <w:rPr>
                <w:rFonts w:hint="eastAsia" w:ascii="宋体" w:hAnsi="宋体" w:cs="宋体"/>
                <w:kern w:val="0"/>
                <w:sz w:val="15"/>
                <w:szCs w:val="15"/>
                <w:lang w:bidi="ar"/>
              </w:rPr>
              <w:t>报账部门</w:t>
            </w:r>
          </w:p>
        </w:tc>
        <w:tc>
          <w:tcPr>
            <w:tcW w:w="1903"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C</w:t>
            </w:r>
            <w:r>
              <w:rPr>
                <w:rFonts w:ascii="宋体" w:hAnsi="宋体" w:cs="宋体"/>
                <w:sz w:val="15"/>
                <w:szCs w:val="15"/>
              </w:rPr>
              <w:t>ode-Name</w:t>
            </w:r>
            <w:r>
              <w:rPr>
                <w:rFonts w:hint="eastAsia" w:ascii="宋体" w:hAnsi="宋体" w:cs="宋体"/>
                <w:sz w:val="15"/>
                <w:szCs w:val="15"/>
              </w:rPr>
              <w:t>；</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Arial" w:hAnsi="Arial" w:cs="Arial"/>
                <w:color w:val="000000"/>
                <w:sz w:val="15"/>
                <w:szCs w:val="15"/>
              </w:rPr>
              <w:t>取值于数据字典【部门】。</w:t>
            </w:r>
          </w:p>
          <w:p>
            <w:pPr>
              <w:spacing w:line="360" w:lineRule="auto"/>
              <w:jc w:val="left"/>
              <w:rPr>
                <w:rFonts w:eastAsia="PingFang SC" w:cs="Arial"/>
                <w:sz w:val="15"/>
                <w:szCs w:val="15"/>
              </w:rPr>
            </w:pPr>
            <w:r>
              <w:rPr>
                <w:rFonts w:ascii="宋体" w:hAnsi="宋体" w:cs="宋体"/>
                <w:sz w:val="15"/>
                <w:szCs w:val="15"/>
              </w:rPr>
              <w:t>业务规则：</w:t>
            </w:r>
            <w:r>
              <w:rPr>
                <w:rFonts w:hint="eastAsia" w:ascii="Arial" w:hAnsi="Arial" w:cs="Arial"/>
                <w:color w:val="000000"/>
                <w:sz w:val="15"/>
                <w:szCs w:val="15"/>
              </w:rPr>
              <w:t>系统自动带出申请人对应的申请部门；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74"/>
              </w:numPr>
              <w:spacing w:line="360" w:lineRule="auto"/>
              <w:ind w:firstLineChars="0"/>
              <w:jc w:val="left"/>
              <w:rPr>
                <w:rFonts w:ascii="Arial" w:hAnsi="Arial" w:eastAsia="PingFang SC" w:cs="Arial"/>
                <w:sz w:val="15"/>
                <w:szCs w:val="15"/>
              </w:rPr>
            </w:pPr>
          </w:p>
        </w:tc>
        <w:tc>
          <w:tcPr>
            <w:tcW w:w="1173" w:type="dxa"/>
          </w:tcPr>
          <w:p>
            <w:pPr>
              <w:widowControl/>
              <w:spacing w:line="240" w:lineRule="atLeast"/>
              <w:jc w:val="center"/>
              <w:rPr>
                <w:rFonts w:ascii="宋体" w:hAnsi="宋体" w:cs="宋体"/>
                <w:kern w:val="0"/>
                <w:sz w:val="15"/>
                <w:szCs w:val="15"/>
                <w:lang w:bidi="ar"/>
              </w:rPr>
            </w:pPr>
          </w:p>
          <w:p>
            <w:pPr>
              <w:widowControl/>
              <w:spacing w:line="240" w:lineRule="atLeast"/>
              <w:jc w:val="center"/>
              <w:rPr>
                <w:rFonts w:ascii="宋体" w:hAnsi="宋体" w:cs="宋体"/>
                <w:kern w:val="0"/>
                <w:sz w:val="15"/>
                <w:szCs w:val="15"/>
                <w:lang w:bidi="ar"/>
              </w:rPr>
            </w:pPr>
          </w:p>
          <w:p>
            <w:pPr>
              <w:widowControl/>
              <w:spacing w:line="240" w:lineRule="atLeast"/>
              <w:jc w:val="center"/>
              <w:rPr>
                <w:rFonts w:eastAsia="PingFang SC" w:cs="Arial"/>
                <w:sz w:val="15"/>
                <w:szCs w:val="15"/>
              </w:rPr>
            </w:pPr>
            <w:r>
              <w:rPr>
                <w:rFonts w:hint="eastAsia" w:ascii="宋体" w:hAnsi="宋体" w:cs="宋体"/>
                <w:kern w:val="0"/>
                <w:sz w:val="15"/>
                <w:szCs w:val="15"/>
                <w:lang w:bidi="ar"/>
              </w:rPr>
              <w:t>客户名称</w:t>
            </w:r>
          </w:p>
        </w:tc>
        <w:tc>
          <w:tcPr>
            <w:tcW w:w="1903"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 xml:space="preserve">页面展示规则：  </w:t>
            </w:r>
            <w:r>
              <w:rPr>
                <w:rFonts w:hint="eastAsia" w:ascii="宋体" w:hAnsi="宋体" w:cs="宋体"/>
                <w:sz w:val="15"/>
                <w:szCs w:val="15"/>
              </w:rPr>
              <w:t>C</w:t>
            </w:r>
            <w:r>
              <w:rPr>
                <w:rFonts w:ascii="宋体" w:hAnsi="宋体" w:cs="宋体"/>
                <w:sz w:val="15"/>
                <w:szCs w:val="15"/>
              </w:rPr>
              <w:t>ode-Name</w:t>
            </w:r>
            <w:r>
              <w:rPr>
                <w:rFonts w:hint="eastAsia" w:ascii="宋体" w:hAnsi="宋体" w:cs="宋体"/>
                <w:sz w:val="15"/>
                <w:szCs w:val="15"/>
              </w:rPr>
              <w:t>；</w:t>
            </w:r>
          </w:p>
          <w:p>
            <w:pPr>
              <w:spacing w:line="360" w:lineRule="auto"/>
              <w:jc w:val="left"/>
              <w:rPr>
                <w:rFonts w:ascii="宋体" w:hAnsi="宋体" w:cs="宋体"/>
                <w:sz w:val="15"/>
                <w:szCs w:val="15"/>
              </w:rPr>
            </w:pPr>
            <w:r>
              <w:rPr>
                <w:rFonts w:ascii="宋体" w:hAnsi="宋体" w:cs="宋体"/>
                <w:sz w:val="15"/>
                <w:szCs w:val="15"/>
              </w:rPr>
              <w:t>取值规则：</w:t>
            </w:r>
            <w:r>
              <w:rPr>
                <w:rFonts w:hint="eastAsia" w:eastAsia="PingFang SC" w:cs="Arial"/>
                <w:sz w:val="15"/>
                <w:szCs w:val="15"/>
              </w:rPr>
              <w:t>取值于数据字典【供应商档案】；</w:t>
            </w:r>
          </w:p>
          <w:p>
            <w:pPr>
              <w:spacing w:line="360" w:lineRule="auto"/>
              <w:rPr>
                <w:rFonts w:eastAsia="PingFang SC" w:cs="Arial"/>
                <w:sz w:val="15"/>
                <w:szCs w:val="15"/>
              </w:rPr>
            </w:pPr>
            <w:r>
              <w:rPr>
                <w:rFonts w:ascii="宋体" w:hAnsi="宋体" w:cs="宋体"/>
                <w:sz w:val="15"/>
                <w:szCs w:val="15"/>
              </w:rPr>
              <w:t>业务规则：</w:t>
            </w:r>
            <w:r>
              <w:rPr>
                <w:rFonts w:eastAsia="PingFang SC" w:cs="Arial"/>
                <w:sz w:val="15"/>
                <w:szCs w:val="15"/>
              </w:rPr>
              <w:t xml:space="preserve"> </w:t>
            </w:r>
            <w:r>
              <w:rPr>
                <w:rFonts w:hint="eastAsia" w:eastAsia="PingFang SC" w:cs="Arial"/>
                <w:sz w:val="15"/>
                <w:szCs w:val="15"/>
              </w:rPr>
              <w:t>必填；付款人或付款方，一般与合同一一对应；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eastAsia="PingFang SC" w:cs="Arial"/>
                <w:sz w:val="15"/>
                <w:szCs w:val="15"/>
              </w:rPr>
            </w:pPr>
            <w:r>
              <w:rPr>
                <w:rFonts w:hint="eastAsia" w:ascii="宋体" w:hAnsi="宋体" w:cs="宋体"/>
                <w:kern w:val="0"/>
                <w:sz w:val="15"/>
                <w:szCs w:val="15"/>
                <w:lang w:bidi="ar"/>
              </w:rPr>
              <w:t>合同</w:t>
            </w:r>
          </w:p>
        </w:tc>
        <w:tc>
          <w:tcPr>
            <w:tcW w:w="1903"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eastAsia="PingFang SC" w:cs="Arial"/>
                <w:sz w:val="15"/>
                <w:szCs w:val="15"/>
              </w:rPr>
              <w:t>单选弹框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code</w:t>
            </w:r>
            <w:r>
              <w:rPr>
                <w:rFonts w:ascii="宋体" w:hAnsi="宋体" w:cs="宋体"/>
                <w:sz w:val="15"/>
                <w:szCs w:val="15"/>
              </w:rPr>
              <w:t>-</w:t>
            </w:r>
            <w:r>
              <w:rPr>
                <w:rFonts w:hint="eastAsia" w:ascii="宋体" w:hAnsi="宋体" w:cs="宋体"/>
                <w:sz w:val="15"/>
                <w:szCs w:val="15"/>
              </w:rPr>
              <w:t>name</w:t>
            </w:r>
            <w:r>
              <w:rPr>
                <w:rFonts w:ascii="宋体" w:hAnsi="宋体" w:cs="宋体"/>
                <w:sz w:val="15"/>
                <w:szCs w:val="15"/>
              </w:rPr>
              <w:t xml:space="preserve"> </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宋体" w:hAnsi="宋体" w:cs="宋体"/>
                <w:sz w:val="15"/>
                <w:szCs w:val="15"/>
              </w:rPr>
              <w:t>取值于基础【合同】</w:t>
            </w:r>
          </w:p>
          <w:p>
            <w:pPr>
              <w:spacing w:line="360" w:lineRule="auto"/>
              <w:jc w:val="left"/>
              <w:rPr>
                <w:rFonts w:cs="Arial"/>
                <w:sz w:val="15"/>
                <w:szCs w:val="15"/>
              </w:rPr>
            </w:pPr>
            <w:r>
              <w:rPr>
                <w:rFonts w:ascii="宋体" w:hAnsi="宋体" w:cs="宋体"/>
                <w:sz w:val="15"/>
                <w:szCs w:val="15"/>
              </w:rPr>
              <w:t>业务规则：</w:t>
            </w:r>
            <w:r>
              <w:rPr>
                <w:rFonts w:hint="eastAsia" w:ascii="宋体" w:hAnsi="宋体" w:cs="宋体"/>
                <w:sz w:val="15"/>
                <w:szCs w:val="15"/>
              </w:rPr>
              <w:t>合同唯一编码和合同对应名称，必填；</w:t>
            </w:r>
            <w:r>
              <w:rPr>
                <w:rFonts w:hint="eastAsia" w:ascii="Arial" w:hAnsi="Arial" w:cs="Arial"/>
                <w:color w:val="000000"/>
                <w:sz w:val="15"/>
                <w:szCs w:val="15"/>
              </w:rPr>
              <w:t>单击后，弹出合同查询页面，根据所选的客户展示对应的合同列表；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eastAsia="PingFang SC" w:cs="Arial"/>
                <w:sz w:val="15"/>
                <w:szCs w:val="15"/>
              </w:rPr>
            </w:pPr>
            <w:r>
              <w:rPr>
                <w:rFonts w:hint="eastAsia" w:ascii="宋体" w:hAnsi="宋体" w:cs="宋体"/>
                <w:kern w:val="0"/>
                <w:sz w:val="15"/>
                <w:szCs w:val="15"/>
                <w:lang w:bidi="ar"/>
              </w:rPr>
              <w:t>会计账期</w:t>
            </w:r>
          </w:p>
        </w:tc>
        <w:tc>
          <w:tcPr>
            <w:tcW w:w="1903"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eastAsia="PingFang SC" w:cs="Arial"/>
                <w:sz w:val="15"/>
                <w:szCs w:val="15"/>
              </w:rPr>
              <w:t>时间</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eastAsia="PingFang SC" w:cs="Arial"/>
                <w:sz w:val="15"/>
                <w:szCs w:val="15"/>
              </w:rPr>
              <w:t>Y</w:t>
            </w:r>
            <w:r>
              <w:rPr>
                <w:rFonts w:eastAsia="PingFang SC" w:cs="Arial"/>
                <w:sz w:val="15"/>
                <w:szCs w:val="15"/>
              </w:rPr>
              <w:t>YYY-MM</w:t>
            </w:r>
            <w:r>
              <w:rPr>
                <w:rFonts w:hint="eastAsia" w:eastAsia="PingFang SC" w:cs="Arial"/>
                <w:sz w:val="15"/>
                <w:szCs w:val="15"/>
              </w:rPr>
              <w:t>；</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宋体" w:hAnsi="宋体" w:cs="宋体"/>
                <w:sz w:val="15"/>
                <w:szCs w:val="15"/>
              </w:rPr>
              <w:t>业财系统；</w:t>
            </w:r>
          </w:p>
          <w:p>
            <w:pPr>
              <w:spacing w:line="360" w:lineRule="auto"/>
              <w:jc w:val="left"/>
              <w:rPr>
                <w:rFonts w:eastAsia="PingFang SC" w:cs="Arial"/>
                <w:sz w:val="15"/>
                <w:szCs w:val="15"/>
              </w:rPr>
            </w:pPr>
            <w:r>
              <w:rPr>
                <w:rFonts w:ascii="宋体" w:hAnsi="宋体" w:cs="宋体"/>
                <w:sz w:val="15"/>
                <w:szCs w:val="15"/>
              </w:rPr>
              <w:t>业务规则：</w:t>
            </w:r>
            <w:r>
              <w:rPr>
                <w:rFonts w:eastAsia="PingFang SC" w:cs="Arial"/>
                <w:sz w:val="15"/>
                <w:szCs w:val="15"/>
              </w:rPr>
              <w:t xml:space="preserve"> </w:t>
            </w:r>
            <w:r>
              <w:rPr>
                <w:rFonts w:hint="eastAsia" w:eastAsia="PingFang SC" w:cs="Arial"/>
                <w:sz w:val="15"/>
                <w:szCs w:val="15"/>
              </w:rPr>
              <w:t>必填；</w:t>
            </w:r>
            <w:r>
              <w:rPr>
                <w:rFonts w:hint="eastAsia" w:ascii="宋体" w:hAnsi="宋体" w:cs="宋体"/>
                <w:sz w:val="15"/>
                <w:szCs w:val="15"/>
              </w:rPr>
              <w:t>系统默认为当月月份，可手动编辑；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eastAsia="PingFang SC" w:cs="Arial"/>
                <w:sz w:val="15"/>
                <w:szCs w:val="15"/>
              </w:rPr>
            </w:pPr>
            <w:r>
              <w:rPr>
                <w:rFonts w:hint="eastAsia" w:ascii="宋体" w:hAnsi="宋体" w:cs="宋体"/>
                <w:kern w:val="0"/>
                <w:sz w:val="15"/>
                <w:szCs w:val="15"/>
                <w:lang w:bidi="ar"/>
              </w:rPr>
              <w:t>产品小类</w:t>
            </w:r>
          </w:p>
        </w:tc>
        <w:tc>
          <w:tcPr>
            <w:tcW w:w="1903"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默认为空</w:t>
            </w:r>
          </w:p>
          <w:p>
            <w:pPr>
              <w:tabs>
                <w:tab w:val="right" w:pos="5398"/>
              </w:tabs>
              <w:rPr>
                <w:rFonts w:ascii="宋体" w:hAnsi="宋体" w:cs="宋体"/>
                <w:sz w:val="15"/>
                <w:szCs w:val="15"/>
              </w:rPr>
            </w:pPr>
            <w:r>
              <w:rPr>
                <w:rFonts w:ascii="宋体" w:hAnsi="宋体" w:cs="宋体"/>
                <w:sz w:val="15"/>
                <w:szCs w:val="15"/>
              </w:rPr>
              <w:t xml:space="preserve">取值规则： </w:t>
            </w:r>
          </w:p>
          <w:p>
            <w:pPr>
              <w:tabs>
                <w:tab w:val="right" w:pos="5398"/>
              </w:tabs>
              <w:rPr>
                <w:rFonts w:ascii="Arial" w:hAnsi="Arial" w:cs="Arial"/>
                <w:sz w:val="15"/>
                <w:szCs w:val="15"/>
              </w:rPr>
            </w:pPr>
            <w:r>
              <w:rPr>
                <w:rFonts w:hint="eastAsia" w:ascii="Arial" w:hAnsi="Arial" w:cs="Arial"/>
                <w:sz w:val="15"/>
                <w:szCs w:val="15"/>
              </w:rPr>
              <w:t>1、根据选择的【报账部门】与【产品小类】的映射关系带出对应的产品小类。</w:t>
            </w:r>
          </w:p>
          <w:p>
            <w:pPr>
              <w:spacing w:line="360" w:lineRule="auto"/>
              <w:jc w:val="left"/>
              <w:rPr>
                <w:rFonts w:ascii="宋体" w:hAnsi="宋体" w:cs="宋体"/>
                <w:sz w:val="15"/>
                <w:szCs w:val="15"/>
              </w:rPr>
            </w:pPr>
            <w:r>
              <w:rPr>
                <w:rFonts w:hint="eastAsia" w:ascii="Arial" w:hAnsi="Arial" w:cs="Arial"/>
                <w:sz w:val="15"/>
                <w:szCs w:val="15"/>
              </w:rPr>
              <w:t>2、当报账部门配置多个产品小类时，带出多个产品小类选项。</w:t>
            </w:r>
          </w:p>
          <w:p>
            <w:pPr>
              <w:spacing w:line="360" w:lineRule="auto"/>
              <w:jc w:val="left"/>
              <w:rPr>
                <w:rFonts w:ascii="宋体" w:hAnsi="宋体" w:cs="宋体"/>
                <w:sz w:val="15"/>
                <w:szCs w:val="15"/>
              </w:rPr>
            </w:pPr>
            <w:r>
              <w:rPr>
                <w:rFonts w:hint="eastAsia" w:ascii="宋体" w:hAnsi="宋体" w:cs="宋体"/>
                <w:sz w:val="15"/>
                <w:szCs w:val="15"/>
              </w:rPr>
              <w:t>下拉列表取值如下</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9"/>
              <w:gridCol w:w="1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9" w:type="dxa"/>
                  <w:shd w:val="clear" w:color="auto" w:fill="BEBEBE" w:themeFill="background1" w:themeFillShade="BF"/>
                </w:tcPr>
                <w:p>
                  <w:pPr>
                    <w:spacing w:line="360" w:lineRule="auto"/>
                    <w:rPr>
                      <w:rFonts w:eastAsia="PingFang SC" w:cs="Arial"/>
                      <w:sz w:val="15"/>
                      <w:szCs w:val="15"/>
                    </w:rPr>
                  </w:pPr>
                  <w:r>
                    <w:rPr>
                      <w:rFonts w:hint="eastAsia" w:eastAsia="PingFang SC" w:cs="Arial"/>
                      <w:sz w:val="15"/>
                      <w:szCs w:val="15"/>
                    </w:rPr>
                    <w:t>Code</w:t>
                  </w:r>
                </w:p>
              </w:tc>
              <w:tc>
                <w:tcPr>
                  <w:tcW w:w="1519" w:type="dxa"/>
                  <w:shd w:val="clear" w:color="auto" w:fill="BEBEBE" w:themeFill="background1" w:themeFillShade="BF"/>
                </w:tcPr>
                <w:p>
                  <w:pPr>
                    <w:spacing w:line="360" w:lineRule="auto"/>
                    <w:rPr>
                      <w:rFonts w:eastAsia="PingFang SC" w:cs="Arial"/>
                      <w:sz w:val="15"/>
                      <w:szCs w:val="15"/>
                    </w:rPr>
                  </w:pPr>
                  <w:r>
                    <w:rPr>
                      <w:rFonts w:hint="eastAsia" w:eastAsia="PingFang SC" w:cs="Arial"/>
                      <w:sz w:val="15"/>
                      <w:szCs w:val="15"/>
                    </w:rPr>
                    <w:t>N</w:t>
                  </w:r>
                  <w:r>
                    <w:rPr>
                      <w:rFonts w:eastAsia="PingFang SC" w:cs="Arial"/>
                      <w:sz w:val="15"/>
                      <w:szCs w:val="15"/>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1</w:t>
                  </w:r>
                </w:p>
              </w:tc>
              <w:tc>
                <w:tcPr>
                  <w:tcW w:w="1519" w:type="dxa"/>
                </w:tcPr>
                <w:p>
                  <w:pPr>
                    <w:spacing w:line="360" w:lineRule="auto"/>
                    <w:rPr>
                      <w:rFonts w:eastAsia="PingFang SC" w:cs="Arial"/>
                      <w:sz w:val="15"/>
                      <w:szCs w:val="15"/>
                    </w:rPr>
                  </w:pPr>
                  <w:r>
                    <w:rPr>
                      <w:rFonts w:hint="eastAsia" w:eastAsia="PingFang SC" w:cs="Arial"/>
                      <w:sz w:val="15"/>
                      <w:szCs w:val="15"/>
                    </w:rPr>
                    <w:t>整车运输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2</w:t>
                  </w:r>
                </w:p>
              </w:tc>
              <w:tc>
                <w:tcPr>
                  <w:tcW w:w="1519" w:type="dxa"/>
                </w:tcPr>
                <w:p>
                  <w:pPr>
                    <w:spacing w:line="360" w:lineRule="auto"/>
                    <w:rPr>
                      <w:rFonts w:eastAsia="PingFang SC" w:cs="Arial"/>
                      <w:sz w:val="15"/>
                      <w:szCs w:val="15"/>
                    </w:rPr>
                  </w:pPr>
                  <w:r>
                    <w:rPr>
                      <w:rFonts w:hint="eastAsia" w:eastAsia="PingFang SC" w:cs="Arial"/>
                      <w:sz w:val="15"/>
                      <w:szCs w:val="15"/>
                    </w:rPr>
                    <w:t>整车仓储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3</w:t>
                  </w:r>
                </w:p>
              </w:tc>
              <w:tc>
                <w:tcPr>
                  <w:tcW w:w="1519" w:type="dxa"/>
                </w:tcPr>
                <w:p>
                  <w:pPr>
                    <w:spacing w:line="360" w:lineRule="auto"/>
                    <w:rPr>
                      <w:rFonts w:eastAsia="PingFang SC" w:cs="Arial"/>
                      <w:sz w:val="15"/>
                      <w:szCs w:val="15"/>
                    </w:rPr>
                  </w:pPr>
                  <w:r>
                    <w:rPr>
                      <w:rFonts w:hint="eastAsia" w:eastAsia="PingFang SC" w:cs="Arial"/>
                      <w:sz w:val="15"/>
                      <w:szCs w:val="15"/>
                    </w:rPr>
                    <w:t>入厂物流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4</w:t>
                  </w:r>
                </w:p>
              </w:tc>
              <w:tc>
                <w:tcPr>
                  <w:tcW w:w="1519" w:type="dxa"/>
                </w:tcPr>
                <w:p>
                  <w:pPr>
                    <w:spacing w:line="360" w:lineRule="auto"/>
                    <w:rPr>
                      <w:rFonts w:eastAsia="PingFang SC" w:cs="Arial"/>
                      <w:sz w:val="15"/>
                      <w:szCs w:val="15"/>
                    </w:rPr>
                  </w:pPr>
                  <w:r>
                    <w:rPr>
                      <w:rFonts w:hint="eastAsia" w:eastAsia="PingFang SC" w:cs="Arial"/>
                      <w:sz w:val="15"/>
                      <w:szCs w:val="15"/>
                    </w:rPr>
                    <w:t>厂内物流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5</w:t>
                  </w:r>
                </w:p>
              </w:tc>
              <w:tc>
                <w:tcPr>
                  <w:tcW w:w="1519" w:type="dxa"/>
                </w:tcPr>
                <w:p>
                  <w:pPr>
                    <w:spacing w:line="360" w:lineRule="auto"/>
                    <w:rPr>
                      <w:rFonts w:eastAsia="PingFang SC" w:cs="Arial"/>
                      <w:sz w:val="15"/>
                      <w:szCs w:val="15"/>
                    </w:rPr>
                  </w:pPr>
                  <w:r>
                    <w:rPr>
                      <w:rFonts w:hint="eastAsia" w:eastAsia="PingFang SC" w:cs="Arial"/>
                      <w:sz w:val="15"/>
                      <w:szCs w:val="15"/>
                    </w:rPr>
                    <w:t>备件物流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6</w:t>
                  </w:r>
                </w:p>
              </w:tc>
              <w:tc>
                <w:tcPr>
                  <w:tcW w:w="1519" w:type="dxa"/>
                </w:tcPr>
                <w:p>
                  <w:pPr>
                    <w:spacing w:line="360" w:lineRule="auto"/>
                    <w:rPr>
                      <w:rFonts w:eastAsia="PingFang SC" w:cs="Arial"/>
                      <w:sz w:val="15"/>
                      <w:szCs w:val="15"/>
                    </w:rPr>
                  </w:pPr>
                  <w:r>
                    <w:rPr>
                      <w:rFonts w:hint="eastAsia" w:eastAsia="PingFang SC" w:cs="Arial"/>
                      <w:sz w:val="15"/>
                      <w:szCs w:val="15"/>
                    </w:rPr>
                    <w:t>备件仓储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7</w:t>
                  </w:r>
                </w:p>
              </w:tc>
              <w:tc>
                <w:tcPr>
                  <w:tcW w:w="1519" w:type="dxa"/>
                </w:tcPr>
                <w:p>
                  <w:pPr>
                    <w:spacing w:line="360" w:lineRule="auto"/>
                    <w:rPr>
                      <w:rFonts w:eastAsia="PingFang SC" w:cs="Arial"/>
                      <w:sz w:val="15"/>
                      <w:szCs w:val="15"/>
                    </w:rPr>
                  </w:pPr>
                  <w:r>
                    <w:rPr>
                      <w:rFonts w:hint="eastAsia" w:eastAsia="PingFang SC" w:cs="Arial"/>
                      <w:sz w:val="15"/>
                      <w:szCs w:val="15"/>
                    </w:rPr>
                    <w:t>轮胎压装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8</w:t>
                  </w:r>
                </w:p>
              </w:tc>
              <w:tc>
                <w:tcPr>
                  <w:tcW w:w="1519" w:type="dxa"/>
                </w:tcPr>
                <w:p>
                  <w:pPr>
                    <w:spacing w:line="360" w:lineRule="auto"/>
                    <w:rPr>
                      <w:rFonts w:eastAsia="PingFang SC" w:cs="Arial"/>
                      <w:sz w:val="15"/>
                      <w:szCs w:val="15"/>
                    </w:rPr>
                  </w:pPr>
                  <w:r>
                    <w:rPr>
                      <w:rFonts w:hint="eastAsia" w:eastAsia="PingFang SC" w:cs="Arial"/>
                      <w:sz w:val="15"/>
                      <w:szCs w:val="15"/>
                    </w:rPr>
                    <w:t>零部件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0</w:t>
                  </w:r>
                  <w:r>
                    <w:rPr>
                      <w:rFonts w:eastAsia="PingFang SC" w:cs="Arial"/>
                      <w:sz w:val="15"/>
                      <w:szCs w:val="15"/>
                    </w:rPr>
                    <w:t>9</w:t>
                  </w:r>
                </w:p>
              </w:tc>
              <w:tc>
                <w:tcPr>
                  <w:tcW w:w="1519" w:type="dxa"/>
                </w:tcPr>
                <w:p>
                  <w:pPr>
                    <w:spacing w:line="360" w:lineRule="auto"/>
                    <w:rPr>
                      <w:rFonts w:eastAsia="PingFang SC" w:cs="Arial"/>
                      <w:sz w:val="15"/>
                      <w:szCs w:val="15"/>
                    </w:rPr>
                  </w:pPr>
                  <w:r>
                    <w:rPr>
                      <w:rFonts w:hint="eastAsia" w:eastAsia="PingFang SC" w:cs="Arial"/>
                      <w:sz w:val="15"/>
                      <w:szCs w:val="15"/>
                    </w:rPr>
                    <w:t>备件贸易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eastAsia="PingFang SC" w:cs="Arial"/>
                      <w:sz w:val="15"/>
                      <w:szCs w:val="15"/>
                    </w:rPr>
                  </w:pPr>
                  <w:r>
                    <w:rPr>
                      <w:rFonts w:hint="eastAsia" w:eastAsia="PingFang SC" w:cs="Arial"/>
                      <w:sz w:val="15"/>
                      <w:szCs w:val="15"/>
                    </w:rPr>
                    <w:t>1</w:t>
                  </w:r>
                  <w:r>
                    <w:rPr>
                      <w:rFonts w:eastAsia="PingFang SC" w:cs="Arial"/>
                      <w:sz w:val="15"/>
                      <w:szCs w:val="15"/>
                    </w:rPr>
                    <w:t>0</w:t>
                  </w:r>
                </w:p>
              </w:tc>
              <w:tc>
                <w:tcPr>
                  <w:tcW w:w="1519" w:type="dxa"/>
                </w:tcPr>
                <w:p>
                  <w:pPr>
                    <w:spacing w:line="360" w:lineRule="auto"/>
                    <w:rPr>
                      <w:rFonts w:eastAsia="PingFang SC" w:cs="Arial"/>
                      <w:sz w:val="15"/>
                      <w:szCs w:val="15"/>
                    </w:rPr>
                  </w:pPr>
                  <w:r>
                    <w:rPr>
                      <w:rFonts w:hint="eastAsia" w:eastAsia="PingFang SC" w:cs="Arial"/>
                      <w:sz w:val="15"/>
                      <w:szCs w:val="15"/>
                    </w:rPr>
                    <w:t>包装器具</w:t>
                  </w:r>
                </w:p>
              </w:tc>
            </w:tr>
          </w:tbl>
          <w:p>
            <w:pPr>
              <w:spacing w:line="360" w:lineRule="auto"/>
              <w:rPr>
                <w:rFonts w:eastAsia="PingFang SC" w:cs="Arial"/>
                <w:sz w:val="15"/>
                <w:szCs w:val="15"/>
              </w:rPr>
            </w:pPr>
            <w:r>
              <w:rPr>
                <w:rFonts w:ascii="宋体" w:hAnsi="宋体" w:cs="宋体"/>
                <w:sz w:val="15"/>
                <w:szCs w:val="15"/>
              </w:rPr>
              <w:t>业务规则：</w:t>
            </w:r>
            <w:r>
              <w:rPr>
                <w:rFonts w:eastAsia="PingFang SC" w:cs="Arial"/>
                <w:sz w:val="15"/>
                <w:szCs w:val="15"/>
              </w:rPr>
              <w:t xml:space="preserve"> </w:t>
            </w:r>
            <w:r>
              <w:rPr>
                <w:rFonts w:hint="eastAsia" w:eastAsia="PingFang SC" w:cs="Arial"/>
                <w:sz w:val="15"/>
                <w:szCs w:val="15"/>
              </w:rPr>
              <w:t>必填；</w:t>
            </w:r>
            <w:r>
              <w:rPr>
                <w:rFonts w:hint="eastAsia" w:ascii="宋体" w:hAnsi="宋体" w:cs="宋体"/>
                <w:sz w:val="15"/>
                <w:szCs w:val="15"/>
              </w:rPr>
              <w:t>实际业务分类，如整车运输、入厂物流、厂内物流、零部件等；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eastAsia="PingFang SC" w:cs="Arial"/>
                <w:sz w:val="15"/>
                <w:szCs w:val="15"/>
              </w:rPr>
            </w:pPr>
            <w:r>
              <w:rPr>
                <w:rFonts w:hint="eastAsia" w:ascii="宋体" w:hAnsi="宋体" w:cs="宋体"/>
                <w:kern w:val="0"/>
                <w:sz w:val="15"/>
                <w:szCs w:val="15"/>
                <w:lang w:bidi="ar"/>
              </w:rPr>
              <w:t>应收对账单号</w:t>
            </w:r>
          </w:p>
        </w:tc>
        <w:tc>
          <w:tcPr>
            <w:tcW w:w="1903"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ascii="宋体" w:hAnsi="宋体" w:cs="宋体"/>
                <w:sz w:val="15"/>
                <w:szCs w:val="15"/>
              </w:rPr>
              <w:t>只读域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Arial" w:hAnsi="Arial" w:cs="Arial"/>
                <w:color w:val="000000"/>
                <w:sz w:val="15"/>
                <w:szCs w:val="15"/>
              </w:rPr>
              <w:t>六位组织编码-AR+YYYYMMDD+4位流水号</w:t>
            </w:r>
          </w:p>
          <w:p>
            <w:pPr>
              <w:spacing w:line="360" w:lineRule="auto"/>
              <w:jc w:val="left"/>
              <w:rPr>
                <w:rFonts w:eastAsia="PingFang SC" w:cs="Arial"/>
                <w:sz w:val="15"/>
                <w:szCs w:val="15"/>
              </w:rPr>
            </w:pPr>
            <w:r>
              <w:rPr>
                <w:rFonts w:ascii="宋体" w:hAnsi="宋体" w:cs="宋体"/>
                <w:sz w:val="15"/>
                <w:szCs w:val="15"/>
              </w:rPr>
              <w:t>业务规则：</w:t>
            </w:r>
            <w:r>
              <w:rPr>
                <w:rFonts w:eastAsia="PingFang SC" w:cs="Arial"/>
                <w:sz w:val="15"/>
                <w:szCs w:val="15"/>
              </w:rPr>
              <w:t xml:space="preserve"> </w:t>
            </w:r>
            <w:r>
              <w:rPr>
                <w:rFonts w:hint="eastAsia" w:eastAsia="PingFang SC" w:cs="Arial"/>
                <w:sz w:val="15"/>
                <w:szCs w:val="15"/>
              </w:rPr>
              <w:t>必填；应收对账单唯一编号，生成对账单后系统自动回写；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申请人</w:t>
            </w:r>
          </w:p>
        </w:tc>
        <w:tc>
          <w:tcPr>
            <w:tcW w:w="1903"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取值规则：</w:t>
            </w:r>
            <w:r>
              <w:rPr>
                <w:rFonts w:hint="eastAsia" w:ascii="Arial" w:hAnsi="Arial" w:cs="Arial"/>
                <w:color w:val="000000"/>
                <w:sz w:val="15"/>
                <w:szCs w:val="15"/>
              </w:rPr>
              <w:t>系统自动带出当前登录人为申请人</w:t>
            </w:r>
          </w:p>
          <w:p>
            <w:pPr>
              <w:spacing w:line="360" w:lineRule="auto"/>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暂估单新增、修改、删除时的操作人员；</w:t>
            </w:r>
            <w:r>
              <w:rPr>
                <w:rFonts w:eastAsia="PingFang SC" w:cs="Arial"/>
                <w:sz w:val="15"/>
                <w:szCs w:val="15"/>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暂估单应收生成日期</w:t>
            </w:r>
          </w:p>
        </w:tc>
        <w:tc>
          <w:tcPr>
            <w:tcW w:w="1903"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Y</w:t>
            </w:r>
            <w:r>
              <w:rPr>
                <w:rFonts w:ascii="宋体" w:hAnsi="宋体" w:cs="宋体"/>
                <w:sz w:val="15"/>
                <w:szCs w:val="15"/>
              </w:rPr>
              <w:t>YYY-</w:t>
            </w:r>
            <w:r>
              <w:rPr>
                <w:rFonts w:hint="eastAsia" w:ascii="宋体" w:hAnsi="宋体" w:cs="宋体"/>
                <w:sz w:val="15"/>
                <w:szCs w:val="15"/>
              </w:rPr>
              <w:t>mm</w:t>
            </w:r>
            <w:r>
              <w:rPr>
                <w:rFonts w:ascii="宋体" w:hAnsi="宋体" w:cs="宋体"/>
                <w:sz w:val="15"/>
                <w:szCs w:val="15"/>
              </w:rPr>
              <w:t>-DD HH:MM:SS</w:t>
            </w:r>
            <w:r>
              <w:rPr>
                <w:rFonts w:hint="eastAsia" w:ascii="宋体" w:hAnsi="宋体" w:cs="宋体"/>
                <w:sz w:val="15"/>
                <w:szCs w:val="15"/>
              </w:rPr>
              <w:t>；</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宋体" w:hAnsi="宋体" w:cs="宋体"/>
                <w:sz w:val="15"/>
                <w:szCs w:val="15"/>
              </w:rPr>
              <w:t>在</w:t>
            </w:r>
            <w:r>
              <w:rPr>
                <w:rFonts w:hint="eastAsia" w:ascii="Arial" w:hAnsi="Arial" w:cs="Arial"/>
                <w:color w:val="000000"/>
                <w:sz w:val="15"/>
                <w:szCs w:val="15"/>
              </w:rPr>
              <w:t>系统第一次暂存/提交时自动生成；</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暂估单生成日期；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状态</w:t>
            </w:r>
          </w:p>
        </w:tc>
        <w:tc>
          <w:tcPr>
            <w:tcW w:w="1903"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未提交</w:t>
            </w:r>
          </w:p>
          <w:p>
            <w:pPr>
              <w:spacing w:line="360" w:lineRule="auto"/>
              <w:jc w:val="left"/>
              <w:rPr>
                <w:rFonts w:ascii="宋体" w:hAnsi="宋体" w:cs="宋体"/>
                <w:sz w:val="15"/>
                <w:szCs w:val="15"/>
              </w:rPr>
            </w:pPr>
            <w:r>
              <w:rPr>
                <w:rFonts w:ascii="宋体" w:hAnsi="宋体" w:cs="宋体"/>
                <w:sz w:val="15"/>
                <w:szCs w:val="15"/>
              </w:rPr>
              <w:t>取值规则：</w:t>
            </w:r>
            <w:r>
              <w:rPr>
                <w:rFonts w:hint="eastAsia" w:eastAsia="PingFang SC" w:cs="Arial"/>
                <w:sz w:val="15"/>
                <w:szCs w:val="15"/>
              </w:rPr>
              <w:t>系统自动回写；</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只读，新增页面中的状态为未提交；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数据来源</w:t>
            </w:r>
          </w:p>
        </w:tc>
        <w:tc>
          <w:tcPr>
            <w:tcW w:w="1903"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p>
        </w:tc>
        <w:tc>
          <w:tcPr>
            <w:tcW w:w="981" w:type="dxa"/>
            <w:vAlign w:val="center"/>
          </w:tcPr>
          <w:p>
            <w:pPr>
              <w:spacing w:line="360" w:lineRule="auto"/>
              <w:jc w:val="left"/>
              <w:rPr>
                <w:rFonts w:ascii="宋体" w:hAnsi="宋体" w:cs="宋体"/>
                <w:sz w:val="15"/>
                <w:szCs w:val="15"/>
              </w:rPr>
            </w:pP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不展示在页面上，展示在数据结构里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备注</w:t>
            </w:r>
          </w:p>
        </w:tc>
        <w:tc>
          <w:tcPr>
            <w:tcW w:w="1903"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文本</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Arial" w:hAnsi="Arial" w:cs="Arial"/>
                <w:sz w:val="15"/>
                <w:szCs w:val="15"/>
              </w:rPr>
              <w:t>可手动录入此次申请的申请事由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868" w:type="dxa"/>
            <w:gridSpan w:val="7"/>
            <w:shd w:val="clear" w:color="auto" w:fill="BEBEBE"/>
          </w:tcPr>
          <w:p>
            <w:pPr>
              <w:tabs>
                <w:tab w:val="left" w:pos="714"/>
              </w:tabs>
              <w:spacing w:line="360" w:lineRule="auto"/>
              <w:jc w:val="left"/>
              <w:rPr>
                <w:rFonts w:ascii="宋体" w:hAnsi="宋体" w:cs="宋体"/>
                <w:sz w:val="15"/>
                <w:szCs w:val="15"/>
              </w:rPr>
            </w:pPr>
            <w:r>
              <w:rPr>
                <w:rFonts w:hint="eastAsia" w:ascii="宋体" w:hAnsi="宋体" w:cs="宋体"/>
                <w:b/>
                <w:bCs/>
                <w:sz w:val="15"/>
                <w:szCs w:val="15"/>
              </w:rPr>
              <w:t>暂估应收单新增页面-汇总信息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暂定税额</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宋体" w:hAnsi="宋体" w:cs="宋体"/>
                <w:sz w:val="15"/>
                <w:szCs w:val="15"/>
              </w:rPr>
              <w:t>业财系统汇总结算明细中的暂定税额；</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根据结算明细汇总的暂定税额；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暂定含税金额</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宋体" w:hAnsi="宋体" w:cs="宋体"/>
                <w:sz w:val="15"/>
                <w:szCs w:val="15"/>
              </w:rPr>
              <w:t>业财系统汇总结算明细中的暂定含税金额；</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根据结算明细汇总的暂定含税金额；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暂定不含税金额</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宋体" w:hAnsi="宋体" w:cs="宋体"/>
                <w:sz w:val="15"/>
                <w:szCs w:val="15"/>
              </w:rPr>
              <w:t>业财系统汇总结算明细中的暂定不含税金额；</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根据结算明细汇总的暂定不含税金额；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正式税额</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宋体" w:hAnsi="宋体" w:cs="宋体"/>
                <w:sz w:val="15"/>
                <w:szCs w:val="15"/>
              </w:rPr>
              <w:t>业财系统汇总结算明细中的正式税额；</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根据结算明细汇总的正式税额；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正式含税金额</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宋体" w:hAnsi="宋体" w:cs="宋体"/>
                <w:sz w:val="15"/>
                <w:szCs w:val="15"/>
              </w:rPr>
              <w:t>业财系统汇总结算明细中的正式含税金额；</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根据结算明细汇总的正式含税金额；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正式不含税金额</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精确到小数点后两位</w:t>
            </w:r>
          </w:p>
          <w:p>
            <w:pPr>
              <w:spacing w:line="360" w:lineRule="auto"/>
              <w:jc w:val="left"/>
              <w:rPr>
                <w:rFonts w:ascii="宋体" w:hAnsi="宋体" w:cs="宋体"/>
                <w:sz w:val="15"/>
                <w:szCs w:val="15"/>
              </w:rPr>
            </w:pPr>
            <w:r>
              <w:rPr>
                <w:rFonts w:ascii="宋体" w:hAnsi="宋体" w:cs="宋体"/>
                <w:sz w:val="15"/>
                <w:szCs w:val="15"/>
              </w:rPr>
              <w:t>取值规则：</w:t>
            </w:r>
            <w:r>
              <w:rPr>
                <w:rFonts w:hint="eastAsia" w:ascii="宋体" w:hAnsi="宋体" w:cs="宋体"/>
                <w:sz w:val="15"/>
                <w:szCs w:val="15"/>
              </w:rPr>
              <w:t>业财系统汇总结算明细中的正式不含税金额；</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根据结算明细汇总的正式不含税金额；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868" w:type="dxa"/>
            <w:gridSpan w:val="7"/>
            <w:shd w:val="clear" w:color="auto" w:fill="BEBEBE"/>
          </w:tcPr>
          <w:p>
            <w:pPr>
              <w:spacing w:line="360" w:lineRule="auto"/>
              <w:jc w:val="left"/>
              <w:rPr>
                <w:rFonts w:ascii="宋体" w:hAnsi="宋体" w:cs="宋体"/>
                <w:sz w:val="15"/>
                <w:szCs w:val="15"/>
              </w:rPr>
            </w:pPr>
            <w:r>
              <w:rPr>
                <w:rFonts w:hint="eastAsia" w:ascii="宋体" w:hAnsi="宋体" w:cs="宋体"/>
                <w:b/>
                <w:bCs/>
                <w:sz w:val="15"/>
                <w:szCs w:val="15"/>
              </w:rPr>
              <w:t>暂估应收单新增页面-结算明细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费用项</w:t>
            </w:r>
          </w:p>
        </w:tc>
        <w:tc>
          <w:tcPr>
            <w:tcW w:w="1903"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下拉单选框</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业务规则：展示该条结算明细对应的费用项；</w:t>
            </w:r>
          </w:p>
          <w:p>
            <w:pPr>
              <w:spacing w:line="360" w:lineRule="auto"/>
              <w:jc w:val="left"/>
              <w:rPr>
                <w:rFonts w:ascii="宋体" w:hAnsi="宋体" w:cs="宋体"/>
                <w:sz w:val="15"/>
                <w:szCs w:val="15"/>
              </w:rPr>
            </w:pPr>
            <w:r>
              <w:rPr>
                <w:rFonts w:hint="eastAsia" w:ascii="宋体" w:hAnsi="宋体" w:cs="宋体"/>
                <w:sz w:val="15"/>
                <w:szCs w:val="15"/>
              </w:rPr>
              <w:t>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业务日期</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Y</w:t>
            </w:r>
            <w:r>
              <w:rPr>
                <w:rFonts w:ascii="宋体" w:hAnsi="宋体" w:cs="宋体"/>
                <w:sz w:val="15"/>
                <w:szCs w:val="15"/>
              </w:rPr>
              <w:t>YYY-</w:t>
            </w:r>
            <w:r>
              <w:rPr>
                <w:rFonts w:hint="eastAsia" w:ascii="宋体" w:hAnsi="宋体" w:cs="宋体"/>
                <w:sz w:val="15"/>
                <w:szCs w:val="15"/>
              </w:rPr>
              <w:t>mm</w:t>
            </w:r>
            <w:r>
              <w:rPr>
                <w:rFonts w:ascii="宋体" w:hAnsi="宋体" w:cs="宋体"/>
                <w:sz w:val="15"/>
                <w:szCs w:val="15"/>
              </w:rPr>
              <w:t xml:space="preserve">-DD </w:t>
            </w:r>
          </w:p>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该条结算明细对应的业务日期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合同</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code</w:t>
            </w:r>
            <w:r>
              <w:rPr>
                <w:rFonts w:ascii="宋体" w:hAnsi="宋体" w:cs="宋体"/>
                <w:sz w:val="15"/>
                <w:szCs w:val="15"/>
              </w:rPr>
              <w:t>-</w:t>
            </w:r>
            <w:r>
              <w:rPr>
                <w:rFonts w:hint="eastAsia" w:ascii="宋体" w:hAnsi="宋体" w:cs="宋体"/>
                <w:sz w:val="15"/>
                <w:szCs w:val="15"/>
              </w:rPr>
              <w:t>name</w:t>
            </w:r>
            <w:r>
              <w:rPr>
                <w:rFonts w:ascii="宋体" w:hAnsi="宋体" w:cs="宋体"/>
                <w:sz w:val="15"/>
                <w:szCs w:val="15"/>
              </w:rPr>
              <w:t xml:space="preserve"> </w:t>
            </w:r>
          </w:p>
          <w:p>
            <w:pPr>
              <w:spacing w:line="360" w:lineRule="auto"/>
              <w:jc w:val="left"/>
              <w:rPr>
                <w:rFonts w:ascii="宋体" w:hAnsi="宋体" w:cs="宋体"/>
                <w:sz w:val="15"/>
                <w:szCs w:val="15"/>
              </w:rPr>
            </w:pPr>
            <w:r>
              <w:rPr>
                <w:rFonts w:hint="eastAsia" w:ascii="宋体" w:hAnsi="宋体" w:cs="宋体"/>
                <w:sz w:val="15"/>
                <w:szCs w:val="15"/>
              </w:rPr>
              <w:t>业务规则：展示该条结算明细对应的合同；</w:t>
            </w:r>
          </w:p>
          <w:p>
            <w:pPr>
              <w:spacing w:line="360" w:lineRule="auto"/>
              <w:jc w:val="left"/>
              <w:rPr>
                <w:rFonts w:ascii="宋体" w:hAnsi="宋体" w:cs="宋体"/>
                <w:sz w:val="15"/>
                <w:szCs w:val="15"/>
              </w:rPr>
            </w:pPr>
            <w:r>
              <w:rPr>
                <w:rFonts w:hint="eastAsia" w:ascii="宋体" w:hAnsi="宋体" w:cs="宋体"/>
                <w:sz w:val="15"/>
                <w:szCs w:val="15"/>
              </w:rPr>
              <w:t>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业务项目</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业务规则：展示该条结算明细对应的业务项目；</w:t>
            </w:r>
          </w:p>
          <w:p>
            <w:pPr>
              <w:spacing w:line="360" w:lineRule="auto"/>
              <w:jc w:val="left"/>
              <w:rPr>
                <w:rFonts w:ascii="宋体" w:hAnsi="宋体" w:cs="宋体"/>
                <w:sz w:val="15"/>
                <w:szCs w:val="15"/>
              </w:rPr>
            </w:pPr>
            <w:r>
              <w:rPr>
                <w:rFonts w:hint="eastAsia" w:ascii="宋体" w:hAnsi="宋体" w:cs="宋体"/>
                <w:sz w:val="15"/>
                <w:szCs w:val="15"/>
              </w:rPr>
              <w:t>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客户品牌</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业务规则：展示该条结算明细对应的客户品牌；</w:t>
            </w:r>
          </w:p>
          <w:p>
            <w:pPr>
              <w:spacing w:line="360" w:lineRule="auto"/>
              <w:jc w:val="left"/>
              <w:rPr>
                <w:rFonts w:ascii="宋体" w:hAnsi="宋体" w:cs="宋体"/>
                <w:sz w:val="15"/>
                <w:szCs w:val="15"/>
              </w:rPr>
            </w:pPr>
            <w:r>
              <w:rPr>
                <w:rFonts w:hint="eastAsia" w:ascii="宋体" w:hAnsi="宋体" w:cs="宋体"/>
                <w:sz w:val="15"/>
                <w:szCs w:val="15"/>
              </w:rPr>
              <w:t>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部门名称</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业务规则：展示该条结算明细对应的部门；</w:t>
            </w:r>
          </w:p>
          <w:p>
            <w:pPr>
              <w:spacing w:line="360" w:lineRule="auto"/>
              <w:jc w:val="left"/>
              <w:rPr>
                <w:rFonts w:ascii="宋体" w:hAnsi="宋体" w:cs="宋体"/>
                <w:sz w:val="15"/>
                <w:szCs w:val="15"/>
              </w:rPr>
            </w:pPr>
            <w:r>
              <w:rPr>
                <w:rFonts w:hint="eastAsia" w:ascii="宋体" w:hAnsi="宋体" w:cs="宋体"/>
                <w:sz w:val="15"/>
                <w:szCs w:val="15"/>
              </w:rPr>
              <w:t>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费用维度</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业务规则：展示该条结算明细对应的费用维度；</w:t>
            </w:r>
          </w:p>
          <w:p>
            <w:pPr>
              <w:spacing w:line="360" w:lineRule="auto"/>
              <w:jc w:val="left"/>
              <w:rPr>
                <w:rFonts w:ascii="宋体" w:hAnsi="宋体" w:cs="宋体"/>
                <w:sz w:val="15"/>
                <w:szCs w:val="15"/>
              </w:rPr>
            </w:pPr>
            <w:r>
              <w:rPr>
                <w:rFonts w:hint="eastAsia" w:ascii="宋体" w:hAnsi="宋体" w:cs="宋体"/>
                <w:sz w:val="15"/>
                <w:szCs w:val="15"/>
              </w:rPr>
              <w:t>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收支项目</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业务规则：展示该条结算明细对应的收支项目；</w:t>
            </w:r>
          </w:p>
          <w:p>
            <w:pPr>
              <w:spacing w:line="360" w:lineRule="auto"/>
              <w:jc w:val="left"/>
              <w:rPr>
                <w:rFonts w:ascii="宋体" w:hAnsi="宋体" w:cs="宋体"/>
                <w:sz w:val="15"/>
                <w:szCs w:val="15"/>
              </w:rPr>
            </w:pPr>
            <w:r>
              <w:rPr>
                <w:rFonts w:hint="eastAsia" w:ascii="宋体" w:hAnsi="宋体" w:cs="宋体"/>
                <w:sz w:val="15"/>
                <w:szCs w:val="15"/>
              </w:rPr>
              <w:t>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客户订单编号</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center"/>
              <w:rPr>
                <w:rFonts w:ascii="宋体" w:hAnsi="宋体" w:cs="宋体"/>
                <w:sz w:val="15"/>
                <w:szCs w:val="15"/>
              </w:rPr>
            </w:pP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业务规则：展示该条结算明细对应的客户订单编号；在暂估应收单新增页面为只读；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运输需求单号</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rPr>
                <w:rFonts w:ascii="宋体" w:hAnsi="宋体" w:cs="宋体"/>
                <w:sz w:val="15"/>
                <w:szCs w:val="15"/>
              </w:rPr>
            </w:pP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业务规则：展示该条结算明细对应的运输需求单号；在暂估应收单新增页面为只读；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路由订单号</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center"/>
              <w:rPr>
                <w:rFonts w:ascii="宋体" w:hAnsi="宋体" w:cs="宋体"/>
                <w:sz w:val="15"/>
                <w:szCs w:val="15"/>
              </w:rPr>
            </w:pP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业务规则：展示该条结算明细对应的路由订单号；在暂估应收单新增页面为只读；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运单号</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只读域</w:t>
            </w:r>
          </w:p>
        </w:tc>
        <w:tc>
          <w:tcPr>
            <w:tcW w:w="981" w:type="dxa"/>
            <w:vAlign w:val="center"/>
          </w:tcPr>
          <w:p>
            <w:pPr>
              <w:spacing w:line="360" w:lineRule="auto"/>
              <w:jc w:val="center"/>
              <w:rPr>
                <w:rFonts w:ascii="宋体" w:hAnsi="宋体" w:cs="宋体"/>
                <w:sz w:val="15"/>
                <w:szCs w:val="15"/>
              </w:rPr>
            </w:pP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业务规则：展示该条结算明细对应的运单号；在暂估应收单新增页面为只读；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868" w:type="dxa"/>
            <w:gridSpan w:val="7"/>
            <w:shd w:val="clear" w:color="auto" w:fill="BEBEBE"/>
          </w:tcPr>
          <w:p>
            <w:pPr>
              <w:spacing w:line="360" w:lineRule="auto"/>
              <w:jc w:val="left"/>
              <w:rPr>
                <w:rFonts w:ascii="宋体" w:hAnsi="宋体" w:cs="宋体"/>
                <w:b/>
                <w:bCs/>
                <w:sz w:val="15"/>
                <w:szCs w:val="15"/>
              </w:rPr>
            </w:pPr>
            <w:r>
              <w:rPr>
                <w:rFonts w:hint="eastAsia" w:ascii="宋体" w:hAnsi="宋体" w:cs="宋体"/>
                <w:b/>
                <w:bCs/>
                <w:sz w:val="15"/>
                <w:szCs w:val="15"/>
              </w:rPr>
              <w:t>暂估应收单新增页面-附件信息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文件名</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业务规则：展示该条结算明细对应的收支项目；</w:t>
            </w:r>
          </w:p>
          <w:p>
            <w:pPr>
              <w:spacing w:line="360" w:lineRule="auto"/>
              <w:jc w:val="left"/>
              <w:rPr>
                <w:rFonts w:ascii="宋体" w:hAnsi="宋体" w:cs="宋体"/>
                <w:sz w:val="15"/>
                <w:szCs w:val="15"/>
              </w:rPr>
            </w:pPr>
            <w:r>
              <w:rPr>
                <w:rFonts w:hint="eastAsia" w:ascii="宋体" w:hAnsi="宋体" w:cs="宋体"/>
                <w:sz w:val="15"/>
                <w:szCs w:val="15"/>
              </w:rPr>
              <w:t>在暂估应收单新增页面为只读；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上传时间</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时间</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Arial" w:hAnsi="Arial" w:cs="Arial"/>
                <w:sz w:val="15"/>
                <w:szCs w:val="15"/>
              </w:rPr>
              <w:t>业务规则：根据所选的文件自动带出对应的文件名；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文件大小</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业务规则：</w:t>
            </w:r>
            <w:r>
              <w:rPr>
                <w:rFonts w:hint="eastAsia" w:ascii="Arial" w:hAnsi="Arial" w:cs="Arial"/>
                <w:sz w:val="15"/>
                <w:szCs w:val="15"/>
              </w:rPr>
              <w:t>根据所选的文件自动带出对应的文件大小；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文件类型</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Arial" w:hAnsi="Arial" w:cs="Arial"/>
                <w:sz w:val="15"/>
                <w:szCs w:val="15"/>
              </w:rPr>
            </w:pPr>
            <w:r>
              <w:rPr>
                <w:rFonts w:ascii="宋体" w:hAnsi="宋体" w:cs="宋体"/>
                <w:sz w:val="15"/>
                <w:szCs w:val="15"/>
              </w:rPr>
              <w:t>业务规则：</w:t>
            </w:r>
            <w:r>
              <w:rPr>
                <w:rFonts w:hint="eastAsia" w:ascii="Arial" w:hAnsi="Arial" w:cs="Arial"/>
                <w:sz w:val="15"/>
                <w:szCs w:val="15"/>
              </w:rPr>
              <w:t>根据所选的文件自动带出对应的文件类型；</w:t>
            </w:r>
          </w:p>
          <w:p>
            <w:pPr>
              <w:spacing w:line="360" w:lineRule="auto"/>
              <w:jc w:val="left"/>
              <w:rPr>
                <w:rFonts w:ascii="宋体" w:hAnsi="宋体" w:cs="宋体"/>
                <w:sz w:val="15"/>
                <w:szCs w:val="15"/>
              </w:rPr>
            </w:pPr>
            <w:r>
              <w:rPr>
                <w:rFonts w:hint="eastAsia" w:ascii="宋体" w:hAnsi="宋体" w:cs="宋体"/>
                <w:sz w:val="15"/>
                <w:szCs w:val="15"/>
                <w:shd w:val="clear" w:color="auto" w:fill="FFFFFF"/>
              </w:rPr>
              <w:t>支持的文件类型包含：png/jpeg/jpg/txt/xls/xlsx/doc/docx/pdf/rar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下载</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下载链接</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业务规则：</w:t>
            </w:r>
            <w:r>
              <w:rPr>
                <w:rFonts w:hint="eastAsia" w:ascii="Arial" w:hAnsi="Arial" w:cs="Arial"/>
                <w:sz w:val="15"/>
                <w:szCs w:val="15"/>
              </w:rPr>
              <w:t>点击后，将对应的文件下载到本地；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备注</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业务规则：</w:t>
            </w:r>
            <w:r>
              <w:rPr>
                <w:rFonts w:hint="eastAsia" w:ascii="宋体" w:hAnsi="宋体" w:cs="宋体"/>
                <w:sz w:val="15"/>
                <w:szCs w:val="15"/>
              </w:rPr>
              <w:t>默认为空，可手动添加备注；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868" w:type="dxa"/>
            <w:gridSpan w:val="7"/>
            <w:shd w:val="clear" w:color="auto" w:fill="BEBEBE"/>
          </w:tcPr>
          <w:p>
            <w:pPr>
              <w:spacing w:line="360" w:lineRule="auto"/>
              <w:jc w:val="left"/>
              <w:rPr>
                <w:rFonts w:ascii="宋体" w:hAnsi="宋体" w:cs="宋体"/>
                <w:b/>
                <w:bCs/>
                <w:sz w:val="15"/>
                <w:szCs w:val="15"/>
              </w:rPr>
            </w:pPr>
            <w:r>
              <w:rPr>
                <w:rFonts w:hint="eastAsia" w:ascii="宋体" w:hAnsi="宋体" w:cs="宋体"/>
                <w:b/>
                <w:bCs/>
                <w:sz w:val="15"/>
                <w:szCs w:val="15"/>
              </w:rPr>
              <w:t>暂估应收单-操作按钮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结算明细-新增</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jc w:val="left"/>
              <w:rPr>
                <w:rFonts w:ascii="Arial" w:hAnsi="Arial" w:cs="Arial"/>
                <w:color w:val="000000"/>
                <w:sz w:val="15"/>
                <w:szCs w:val="15"/>
              </w:rPr>
            </w:pPr>
            <w:r>
              <w:rPr>
                <w:rFonts w:hint="eastAsia" w:ascii="Arial" w:hAnsi="Arial" w:cs="Arial"/>
                <w:sz w:val="15"/>
                <w:szCs w:val="15"/>
              </w:rPr>
              <w:t>业务规则：点击按钮，弹框应收</w:t>
            </w:r>
            <w:r>
              <w:rPr>
                <w:rFonts w:hint="eastAsia" w:ascii="Arial" w:hAnsi="Arial" w:cs="Arial"/>
                <w:color w:val="000000"/>
                <w:sz w:val="15"/>
                <w:szCs w:val="15"/>
              </w:rPr>
              <w:t>结算明细查询页面，进行一条或多条应收结算明细录入。</w:t>
            </w:r>
          </w:p>
          <w:p>
            <w:pPr>
              <w:spacing w:line="360" w:lineRule="auto"/>
              <w:jc w:val="left"/>
              <w:rPr>
                <w:rFonts w:ascii="Arial" w:hAnsi="Arial" w:cs="Arial"/>
                <w:color w:val="000000"/>
                <w:sz w:val="15"/>
                <w:szCs w:val="15"/>
              </w:rPr>
            </w:pPr>
            <w:r>
              <w:rPr>
                <w:rFonts w:hint="eastAsia" w:ascii="Arial" w:hAnsi="Arial" w:cs="Arial"/>
                <w:color w:val="000000"/>
                <w:sz w:val="15"/>
                <w:szCs w:val="15"/>
              </w:rPr>
              <w:t>页面具体字段及字段展示规则参考2.</w:t>
            </w:r>
            <w:r>
              <w:rPr>
                <w:rFonts w:ascii="Arial" w:hAnsi="Arial" w:cs="Arial"/>
                <w:color w:val="000000"/>
                <w:sz w:val="15"/>
                <w:szCs w:val="15"/>
              </w:rPr>
              <w:t>12</w:t>
            </w:r>
            <w:r>
              <w:rPr>
                <w:rFonts w:hint="eastAsia" w:ascii="Arial" w:hAnsi="Arial" w:cs="Arial"/>
                <w:color w:val="000000"/>
                <w:sz w:val="15"/>
                <w:szCs w:val="15"/>
              </w:rPr>
              <w:t>章应收结算单查询功能；</w:t>
            </w:r>
          </w:p>
          <w:p>
            <w:pPr>
              <w:spacing w:line="360" w:lineRule="auto"/>
              <w:jc w:val="left"/>
              <w:rPr>
                <w:rFonts w:ascii="宋体" w:hAnsi="宋体" w:cs="宋体"/>
                <w:sz w:val="15"/>
                <w:szCs w:val="15"/>
              </w:rPr>
            </w:pPr>
            <w:r>
              <w:rPr>
                <w:rFonts w:hint="eastAsia" w:ascii="Arial" w:hAnsi="Arial" w:cs="Arial"/>
                <w:color w:val="000000"/>
                <w:sz w:val="15"/>
                <w:szCs w:val="15"/>
              </w:rPr>
              <w:t>此处可新增结算明细只允许选择未关联暂估单的结算明细且结算明细各业务维度与暂估单需保持一致；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结算明细-删除</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3278" w:type="dxa"/>
            <w:vAlign w:val="center"/>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1、校验是否有勾选结算明细信息，如有，校验通过，如无，提示必需勾选一条数据进行删除。</w:t>
            </w:r>
          </w:p>
          <w:p>
            <w:pPr>
              <w:spacing w:line="360" w:lineRule="auto"/>
              <w:jc w:val="left"/>
              <w:rPr>
                <w:rFonts w:ascii="宋体" w:hAnsi="宋体" w:cs="宋体"/>
                <w:sz w:val="15"/>
                <w:szCs w:val="15"/>
              </w:rPr>
            </w:pPr>
            <w:r>
              <w:rPr>
                <w:rFonts w:hint="eastAsia" w:ascii="Arial" w:hAnsi="Arial" w:cs="Arial"/>
                <w:sz w:val="15"/>
                <w:szCs w:val="15"/>
              </w:rPr>
              <w:t>2、校验通过，删除对应的结算明细信息。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附件-上传</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3278" w:type="dxa"/>
          </w:tcPr>
          <w:p>
            <w:pPr>
              <w:tabs>
                <w:tab w:val="right" w:pos="5398"/>
              </w:tabs>
              <w:rPr>
                <w:rFonts w:ascii="Arial" w:hAnsi="Arial" w:cs="Arial"/>
                <w:sz w:val="15"/>
                <w:szCs w:val="15"/>
              </w:rPr>
            </w:pPr>
            <w:r>
              <w:rPr>
                <w:rFonts w:hint="eastAsia" w:ascii="Arial" w:hAnsi="Arial" w:cs="Arial"/>
                <w:sz w:val="15"/>
                <w:szCs w:val="15"/>
              </w:rPr>
              <w:t>业务规则：点击按钮，弹出上传附件页面，点击选择，打开本地文件选择页面，双击选择。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附件-删除</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3278" w:type="dxa"/>
          </w:tcPr>
          <w:p>
            <w:pPr>
              <w:tabs>
                <w:tab w:val="right" w:pos="5398"/>
              </w:tabs>
              <w:rPr>
                <w:rFonts w:ascii="Arial" w:hAnsi="Arial" w:cs="Arial"/>
                <w:color w:val="000000"/>
                <w:sz w:val="15"/>
                <w:szCs w:val="15"/>
              </w:rPr>
            </w:pPr>
            <w:r>
              <w:rPr>
                <w:rFonts w:hint="eastAsia" w:ascii="Arial" w:hAnsi="Arial" w:cs="Arial"/>
                <w:color w:val="000000"/>
                <w:sz w:val="15"/>
                <w:szCs w:val="15"/>
              </w:rPr>
              <w:t>业务规则：</w:t>
            </w:r>
          </w:p>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1、校验是否有勾选附件信息，如有，校验通过，如无，提示必需勾选一条数据进行删除。</w:t>
            </w:r>
          </w:p>
          <w:p>
            <w:pPr>
              <w:tabs>
                <w:tab w:val="right" w:pos="5398"/>
              </w:tabs>
              <w:rPr>
                <w:rFonts w:ascii="Arial" w:hAnsi="Arial" w:cs="Arial"/>
                <w:sz w:val="15"/>
                <w:szCs w:val="15"/>
              </w:rPr>
            </w:pPr>
            <w:r>
              <w:rPr>
                <w:rFonts w:hint="eastAsia" w:ascii="Arial" w:hAnsi="Arial" w:cs="Arial"/>
                <w:sz w:val="15"/>
                <w:szCs w:val="15"/>
              </w:rPr>
              <w:t>2、校验通过，删除对应的附件信息。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提交</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3278" w:type="dxa"/>
            <w:vAlign w:val="center"/>
          </w:tcPr>
          <w:p>
            <w:pPr>
              <w:tabs>
                <w:tab w:val="right" w:pos="5398"/>
              </w:tabs>
              <w:rPr>
                <w:rFonts w:ascii="Arial" w:hAnsi="Arial" w:cs="Arial"/>
                <w:sz w:val="15"/>
                <w:szCs w:val="15"/>
              </w:rPr>
            </w:pPr>
            <w:r>
              <w:rPr>
                <w:rFonts w:hint="eastAsia" w:ascii="Arial" w:hAnsi="Arial" w:cs="Arial"/>
                <w:sz w:val="15"/>
                <w:szCs w:val="15"/>
              </w:rPr>
              <w:t>业务规则：</w:t>
            </w:r>
          </w:p>
          <w:p>
            <w:pPr>
              <w:tabs>
                <w:tab w:val="right" w:pos="5398"/>
              </w:tabs>
              <w:rPr>
                <w:rFonts w:ascii="Arial" w:hAnsi="Arial" w:cs="Arial"/>
                <w:sz w:val="15"/>
                <w:szCs w:val="15"/>
              </w:rPr>
            </w:pPr>
            <w:r>
              <w:rPr>
                <w:rFonts w:hint="eastAsia" w:ascii="Arial" w:hAnsi="Arial" w:cs="Arial"/>
                <w:sz w:val="15"/>
                <w:szCs w:val="15"/>
              </w:rPr>
              <w:t>1、点击后，保存当前页面录入的信息，并提交。生成暂估应收单号与暂估应收单生成日期数据，并回写。</w:t>
            </w:r>
          </w:p>
          <w:p>
            <w:pPr>
              <w:tabs>
                <w:tab w:val="right" w:pos="5398"/>
              </w:tabs>
              <w:rPr>
                <w:rFonts w:ascii="Arial" w:hAnsi="Arial" w:cs="Arial"/>
                <w:sz w:val="15"/>
                <w:szCs w:val="15"/>
              </w:rPr>
            </w:pPr>
            <w:r>
              <w:rPr>
                <w:rFonts w:hint="eastAsia" w:ascii="Arial" w:hAnsi="Arial" w:cs="Arial"/>
                <w:sz w:val="15"/>
                <w:szCs w:val="15"/>
              </w:rPr>
              <w:t>2、提交时，校验必录项，如存在未录入的必录项，提示必录，如无，校验通过。</w:t>
            </w:r>
          </w:p>
          <w:p>
            <w:pPr>
              <w:tabs>
                <w:tab w:val="right" w:pos="5398"/>
              </w:tabs>
              <w:rPr>
                <w:rFonts w:ascii="Arial" w:hAnsi="Arial" w:cs="Arial"/>
                <w:sz w:val="15"/>
                <w:szCs w:val="15"/>
              </w:rPr>
            </w:pPr>
            <w:r>
              <w:rPr>
                <w:rFonts w:hint="eastAsia" w:ascii="Arial" w:hAnsi="Arial" w:cs="Arial"/>
                <w:color w:val="000000"/>
                <w:sz w:val="15"/>
                <w:szCs w:val="15"/>
              </w:rPr>
              <w:t>3、提交时，校验汇总信息栏中的合计金额是否与结算明细栏中的合计金额相等。若是，则通过审核；若否，则不通过审核，并弹窗提醒“暂估应收的合计总金额必须与结算明细的合计总金额相等。”</w:t>
            </w:r>
          </w:p>
          <w:p>
            <w:pPr>
              <w:spacing w:line="360" w:lineRule="auto"/>
              <w:jc w:val="left"/>
              <w:rPr>
                <w:rFonts w:ascii="宋体" w:hAnsi="宋体" w:cs="宋体"/>
                <w:sz w:val="15"/>
                <w:szCs w:val="15"/>
              </w:rPr>
            </w:pPr>
            <w:r>
              <w:rPr>
                <w:rFonts w:hint="eastAsia" w:ascii="Arial" w:hAnsi="Arial" w:cs="Arial"/>
                <w:sz w:val="15"/>
                <w:szCs w:val="15"/>
              </w:rPr>
              <w:t>4、校验通过后，将暂估应收单提交给对应的人进行审批。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暂存</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3278" w:type="dxa"/>
            <w:vAlign w:val="center"/>
          </w:tcPr>
          <w:p>
            <w:pPr>
              <w:tabs>
                <w:tab w:val="right" w:pos="5398"/>
              </w:tabs>
              <w:rPr>
                <w:rFonts w:ascii="Arial" w:hAnsi="Arial" w:cs="Arial"/>
                <w:sz w:val="15"/>
                <w:szCs w:val="15"/>
              </w:rPr>
            </w:pPr>
            <w:r>
              <w:rPr>
                <w:rFonts w:hint="eastAsia" w:ascii="Arial" w:hAnsi="Arial" w:cs="Arial"/>
                <w:sz w:val="15"/>
                <w:szCs w:val="15"/>
              </w:rPr>
              <w:t>业务规则：</w:t>
            </w:r>
          </w:p>
          <w:p>
            <w:pPr>
              <w:tabs>
                <w:tab w:val="right" w:pos="5398"/>
              </w:tabs>
              <w:rPr>
                <w:rFonts w:ascii="Arial" w:hAnsi="Arial" w:cs="Arial"/>
                <w:sz w:val="15"/>
                <w:szCs w:val="15"/>
              </w:rPr>
            </w:pPr>
            <w:r>
              <w:rPr>
                <w:rFonts w:hint="eastAsia" w:ascii="Arial" w:hAnsi="Arial" w:cs="Arial"/>
                <w:sz w:val="15"/>
                <w:szCs w:val="15"/>
              </w:rPr>
              <w:t>1、点击按钮，保存当前页面录入的信息，生成暂估应收单号。</w:t>
            </w:r>
          </w:p>
          <w:p>
            <w:pPr>
              <w:spacing w:line="360" w:lineRule="auto"/>
              <w:jc w:val="left"/>
              <w:rPr>
                <w:rFonts w:ascii="宋体" w:hAnsi="宋体" w:cs="宋体"/>
                <w:sz w:val="15"/>
                <w:szCs w:val="15"/>
              </w:rPr>
            </w:pPr>
            <w:r>
              <w:rPr>
                <w:rFonts w:hint="eastAsia" w:ascii="Arial" w:hAnsi="Arial" w:cs="Arial"/>
                <w:sz w:val="15"/>
                <w:szCs w:val="15"/>
              </w:rPr>
              <w:t>2、暂存无需校验必录项。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74"/>
              </w:numPr>
              <w:spacing w:line="360" w:lineRule="auto"/>
              <w:ind w:firstLineChars="0"/>
              <w:jc w:val="left"/>
              <w:rPr>
                <w:rFonts w:ascii="Arial" w:hAnsi="Arial" w:eastAsia="PingFang SC" w:cs="Arial"/>
                <w:sz w:val="15"/>
                <w:szCs w:val="15"/>
              </w:rPr>
            </w:pPr>
          </w:p>
        </w:tc>
        <w:tc>
          <w:tcPr>
            <w:tcW w:w="1173" w:type="dxa"/>
            <w:vAlign w:val="center"/>
          </w:tcPr>
          <w:p>
            <w:pPr>
              <w:widowControl/>
              <w:spacing w:line="240" w:lineRule="atLeast"/>
              <w:jc w:val="center"/>
              <w:rPr>
                <w:rFonts w:ascii="宋体" w:hAnsi="宋体" w:cs="宋体"/>
                <w:kern w:val="0"/>
                <w:sz w:val="15"/>
                <w:szCs w:val="15"/>
                <w:lang w:bidi="ar"/>
              </w:rPr>
            </w:pPr>
            <w:r>
              <w:rPr>
                <w:rFonts w:hint="eastAsia" w:ascii="宋体" w:hAnsi="宋体" w:cs="宋体"/>
                <w:kern w:val="0"/>
                <w:sz w:val="15"/>
                <w:szCs w:val="15"/>
                <w:lang w:bidi="ar"/>
              </w:rPr>
              <w:t>取消</w:t>
            </w:r>
          </w:p>
        </w:tc>
        <w:tc>
          <w:tcPr>
            <w:tcW w:w="1903" w:type="dxa"/>
          </w:tcPr>
          <w:p>
            <w:pPr>
              <w:spacing w:line="360" w:lineRule="auto"/>
              <w:rPr>
                <w:rFonts w:eastAsia="PingFang SC" w:cs="Arial"/>
                <w:sz w:val="15"/>
                <w:szCs w:val="15"/>
              </w:rPr>
            </w:pPr>
          </w:p>
        </w:tc>
        <w:tc>
          <w:tcPr>
            <w:tcW w:w="940" w:type="dxa"/>
            <w:vAlign w:val="center"/>
          </w:tcPr>
          <w:p>
            <w:pPr>
              <w:spacing w:line="360" w:lineRule="auto"/>
              <w:jc w:val="center"/>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center"/>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jc w:val="left"/>
              <w:rPr>
                <w:rFonts w:ascii="宋体" w:hAnsi="宋体" w:cs="宋体"/>
                <w:sz w:val="15"/>
                <w:szCs w:val="15"/>
              </w:rPr>
            </w:pPr>
            <w:r>
              <w:rPr>
                <w:rFonts w:ascii="宋体" w:hAnsi="宋体" w:cs="宋体"/>
                <w:sz w:val="15"/>
                <w:szCs w:val="15"/>
              </w:rPr>
              <w:t>业务规则：</w:t>
            </w:r>
            <w:r>
              <w:rPr>
                <w:rFonts w:hint="eastAsia" w:ascii="Arial" w:hAnsi="Arial" w:cs="Arial"/>
                <w:sz w:val="15"/>
                <w:szCs w:val="15"/>
              </w:rPr>
              <w:t>点击后返回暂估应收单查询页面，取消本次暂估应收单新增操作</w:t>
            </w:r>
          </w:p>
        </w:tc>
      </w:tr>
    </w:tbl>
    <w:p/>
    <w:p>
      <w:pPr>
        <w:pStyle w:val="4"/>
        <w:numPr>
          <w:ilvl w:val="2"/>
          <w:numId w:val="19"/>
        </w:numPr>
        <w:rPr>
          <w:lang w:eastAsia="zh-CN"/>
        </w:rPr>
      </w:pPr>
      <w:bookmarkStart w:id="214" w:name="_Toc112954645"/>
      <w:r>
        <w:rPr>
          <w:rFonts w:hint="eastAsia"/>
          <w:lang w:eastAsia="zh-CN"/>
        </w:rPr>
        <w:t>暂估应付单</w:t>
      </w:r>
      <w:bookmarkEnd w:id="214"/>
    </w:p>
    <w:p/>
    <w:p>
      <w:pPr>
        <w:pStyle w:val="3"/>
        <w:numPr>
          <w:ilvl w:val="1"/>
          <w:numId w:val="19"/>
        </w:numPr>
      </w:pPr>
      <w:bookmarkStart w:id="215" w:name="_Toc112954646"/>
      <w:r>
        <w:rPr>
          <w:rFonts w:hint="eastAsia"/>
        </w:rPr>
        <w:t>对账单</w:t>
      </w:r>
      <w:bookmarkEnd w:id="215"/>
    </w:p>
    <w:p>
      <w:pPr>
        <w:pStyle w:val="4"/>
        <w:numPr>
          <w:ilvl w:val="2"/>
          <w:numId w:val="19"/>
        </w:numPr>
        <w:rPr>
          <w:lang w:eastAsia="zh-CN"/>
        </w:rPr>
      </w:pPr>
      <w:bookmarkStart w:id="216" w:name="_Toc112954647"/>
      <w:r>
        <w:rPr>
          <w:rFonts w:hint="eastAsia"/>
          <w:lang w:eastAsia="zh-CN"/>
        </w:rPr>
        <w:t>功能描述</w:t>
      </w:r>
      <w:bookmarkEnd w:id="216"/>
    </w:p>
    <w:p>
      <w:pPr>
        <w:ind w:firstLine="420"/>
      </w:pPr>
      <w:r>
        <w:rPr>
          <w:rFonts w:hint="eastAsia"/>
        </w:rPr>
        <w:t>对账单由账务人员在结算中心-对账单功能中选择暂估单手工生成，对账单功能包括应收对账单和应付对账单两部分功能，两类对账单都包含对账单基础信息、对账单汇总信息、暂估单/结算明细信息、附件信息四部分内容，支持查询、新增、修改、删除等基本功能，同时支持对账流程，允许客户或者承运商通过系统进行对账流程（该部分涉及开放外部权限，需系统权限体系支持）。</w:t>
      </w:r>
    </w:p>
    <w:p>
      <w:pPr>
        <w:pStyle w:val="4"/>
        <w:numPr>
          <w:ilvl w:val="2"/>
          <w:numId w:val="19"/>
        </w:numPr>
        <w:rPr>
          <w:lang w:eastAsia="zh-CN"/>
        </w:rPr>
      </w:pPr>
      <w:bookmarkStart w:id="217" w:name="_Toc112954648"/>
      <w:r>
        <w:rPr>
          <w:rFonts w:hint="eastAsia"/>
          <w:lang w:eastAsia="zh-CN"/>
        </w:rPr>
        <w:t>应收对账单</w:t>
      </w:r>
      <w:bookmarkEnd w:id="217"/>
    </w:p>
    <w:p>
      <w:pPr>
        <w:pStyle w:val="5"/>
        <w:numPr>
          <w:ilvl w:val="3"/>
          <w:numId w:val="19"/>
        </w:numPr>
      </w:pPr>
      <w:r>
        <w:rPr>
          <w:rFonts w:hint="eastAsia"/>
        </w:rPr>
        <w:t>功能描述</w:t>
      </w:r>
    </w:p>
    <w:p>
      <w:pPr>
        <w:ind w:firstLine="420"/>
      </w:pPr>
      <w:r>
        <w:rPr>
          <w:rFonts w:hint="eastAsia"/>
        </w:rPr>
        <w:t>应收对账单由账务人员根据实际对账业务需求人工生成，具体功能包括应收对账单查询、新增、修改、删除、开票申请、提交客户/承运商对账等，其中查询功能可查询当前已生成的应收对账单列表；新增功能可选择还未生成对账单的暂估单或者结算明细创建新的应收对账单；修改功能可针对还未进行对账的应收对账单进行调整；删除功能可将初始状态的应收对账单删除，同时将删除应收单对应的暂估单或者结算明细状态变更为初始状态（也即允许生成对账单状态）；开票申请功能可直接触发开票申请流程；提交客户/承运商对账功能，可在完成对账单新增后触发对账流程，由客户或承运商进行结算中心进行对账操作。</w:t>
      </w:r>
    </w:p>
    <w:p>
      <w:pPr>
        <w:ind w:firstLine="420"/>
      </w:pPr>
      <w:r>
        <w:rPr>
          <w:rFonts w:hint="eastAsia" w:ascii="宋体" w:hAnsi="宋体" w:cs="Arial"/>
          <w:color w:val="000000"/>
        </w:rPr>
        <w:t>用户登录后，进入业财系统，选择菜单：结算中心-对账单</w:t>
      </w:r>
      <w:r>
        <w:rPr>
          <w:rFonts w:ascii="宋体" w:hAnsi="宋体" w:cs="Arial"/>
          <w:color w:val="000000"/>
        </w:rPr>
        <w:t>-</w:t>
      </w:r>
      <w:r>
        <w:rPr>
          <w:rFonts w:hint="eastAsia" w:ascii="宋体" w:hAnsi="宋体" w:cs="Arial"/>
          <w:color w:val="000000"/>
        </w:rPr>
        <w:t>应收对账单，可进入应收对账单功能页面。</w:t>
      </w:r>
    </w:p>
    <w:p>
      <w:pPr>
        <w:pStyle w:val="5"/>
        <w:numPr>
          <w:ilvl w:val="3"/>
          <w:numId w:val="19"/>
        </w:numPr>
      </w:pPr>
      <w:r>
        <w:rPr>
          <w:rFonts w:hint="eastAsia"/>
        </w:rPr>
        <w:t>业务场景</w:t>
      </w:r>
    </w:p>
    <w:p>
      <w:pPr>
        <w:ind w:firstLine="420"/>
      </w:pPr>
      <w:r>
        <w:rPr>
          <w:rFonts w:hint="eastAsia"/>
        </w:rPr>
        <w:t>业务人员按月与客户对账，对账时按照客户、业务日期、账期等汇总一个或多个暂估单（或汇总一个或多个已有正式价的结算明细），使用结算明细和汇总金额与客户进行对账流程。应收对账单以应收暂估单或结算明细为基础汇总生成，只允许签订正式合同后有正式价的应收暂估单明细或结算明细生成应收对账单。在与客户进行应收对账流程过程中，允许对应收对账单进行调整，调整内容包括对结算明细的调整（增删改等）以及对账单汇总及基础信息的调整。（允许选择未生成暂估凭证的结算明细进行对账及开票流程）</w:t>
      </w:r>
    </w:p>
    <w:p>
      <w:pPr>
        <w:ind w:firstLine="420"/>
      </w:pPr>
      <w:r>
        <w:rPr>
          <w:rFonts w:hint="eastAsia"/>
        </w:rPr>
        <w:t>业务人员与客户按月以结算明细为维度进行对账，已对账的对账单不再进行重复对账。（也即已对账的结算明细，不用再回到暂估池中，不用进行重新对账）</w:t>
      </w:r>
    </w:p>
    <w:p>
      <w:pPr>
        <w:ind w:firstLine="420"/>
      </w:pPr>
      <w:r>
        <w:rPr>
          <w:rFonts w:hint="eastAsia"/>
        </w:rPr>
        <w:t>对账单开票时，存在整单开票、按结算明细金额部分开票以及按整张对账单总金额部分开票三种情况。对账单允许多次开票，也即部分开票后，允许对已部分开票的对账单继续开票。同时多张对账单允许合并开票，即多张对账单可开具一张或多张发票。针对同一客户每月只进行一次开票流程，如涉及多次开票可分月进行。</w:t>
      </w:r>
    </w:p>
    <w:p>
      <w:pPr>
        <w:ind w:firstLine="420"/>
      </w:pPr>
      <w:r>
        <w:rPr>
          <w:rFonts w:hint="eastAsia"/>
        </w:rPr>
        <w:t>对账单完成对账且完成开票申请流程成功开票后，需将开票部分对账单数据送N</w:t>
      </w:r>
      <w:r>
        <w:t>CC</w:t>
      </w:r>
      <w:r>
        <w:rPr>
          <w:rFonts w:hint="eastAsia"/>
        </w:rPr>
        <w:t>进行凭证生成，同时还需将开票部分涉及的暂估凭证一并冲销。（此处冲销都以暂定价为基准进行冲销，与暂估单冲销保持一致）</w:t>
      </w:r>
    </w:p>
    <w:p>
      <w:pPr>
        <w:pStyle w:val="5"/>
        <w:numPr>
          <w:ilvl w:val="3"/>
          <w:numId w:val="19"/>
        </w:numPr>
      </w:pPr>
      <w:r>
        <w:rPr>
          <w:rFonts w:hint="eastAsia"/>
        </w:rPr>
        <w:t>流程图</w:t>
      </w:r>
    </w:p>
    <w:p>
      <w:pPr>
        <w:jc w:val="center"/>
      </w:pPr>
      <w:r>
        <w:rPr>
          <w:rFonts w:hint="eastAsia"/>
        </w:rPr>
        <w:drawing>
          <wp:inline distT="0" distB="0" distL="114300" distR="114300">
            <wp:extent cx="6111240" cy="4458335"/>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8"/>
                    <a:stretch>
                      <a:fillRect/>
                    </a:stretch>
                  </pic:blipFill>
                  <pic:spPr>
                    <a:xfrm>
                      <a:off x="0" y="0"/>
                      <a:ext cx="6111458" cy="4458335"/>
                    </a:xfrm>
                    <a:prstGeom prst="rect">
                      <a:avLst/>
                    </a:prstGeom>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3</w:t>
      </w:r>
      <w:r>
        <w:rPr>
          <w:rFonts w:hint="eastAsia" w:ascii="微软雅黑" w:hAnsi="微软雅黑" w:eastAsia="微软雅黑"/>
          <w:sz w:val="18"/>
          <w:szCs w:val="18"/>
        </w:rPr>
        <w:t>-</w:t>
      </w:r>
      <w:r>
        <w:rPr>
          <w:rFonts w:ascii="微软雅黑" w:hAnsi="微软雅黑" w:eastAsia="微软雅黑"/>
          <w:sz w:val="18"/>
          <w:szCs w:val="18"/>
        </w:rPr>
        <w:t xml:space="preserve">1 </w:t>
      </w:r>
      <w:r>
        <w:rPr>
          <w:rFonts w:hint="eastAsia" w:ascii="微软雅黑" w:hAnsi="微软雅黑" w:eastAsia="微软雅黑"/>
          <w:sz w:val="18"/>
          <w:szCs w:val="18"/>
        </w:rPr>
        <w:t>应收对账单流程图</w:t>
      </w:r>
    </w:p>
    <w:tbl>
      <w:tblPr>
        <w:tblStyle w:val="32"/>
        <w:tblW w:w="96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4"/>
        <w:gridCol w:w="1226"/>
        <w:gridCol w:w="1560"/>
        <w:gridCol w:w="1559"/>
        <w:gridCol w:w="2410"/>
        <w:gridCol w:w="1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04"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流程节点</w:t>
            </w:r>
          </w:p>
        </w:tc>
        <w:tc>
          <w:tcPr>
            <w:tcW w:w="1226"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节点类型</w:t>
            </w:r>
          </w:p>
        </w:tc>
        <w:tc>
          <w:tcPr>
            <w:tcW w:w="156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输入信息</w:t>
            </w:r>
          </w:p>
        </w:tc>
        <w:tc>
          <w:tcPr>
            <w:tcW w:w="1559"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执行对象</w:t>
            </w:r>
          </w:p>
        </w:tc>
        <w:tc>
          <w:tcPr>
            <w:tcW w:w="241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执行内容/逻辑</w:t>
            </w:r>
          </w:p>
        </w:tc>
        <w:tc>
          <w:tcPr>
            <w:tcW w:w="1320" w:type="dxa"/>
            <w:shd w:val="clear" w:color="auto" w:fill="D8D8D8" w:themeFill="background1" w:themeFillShade="D9"/>
          </w:tcPr>
          <w:p>
            <w:pPr>
              <w:jc w:val="center"/>
              <w:rPr>
                <w:rFonts w:ascii="微软雅黑" w:hAnsi="微软雅黑" w:eastAsia="微软雅黑"/>
                <w:lang w:eastAsia="zh-Hans"/>
              </w:rPr>
            </w:pPr>
            <w:r>
              <w:rPr>
                <w:rFonts w:hint="eastAsia" w:ascii="微软雅黑" w:hAnsi="微软雅黑" w:eastAsia="微软雅黑"/>
                <w:lang w:eastAsia="zh-Hans"/>
              </w:rPr>
              <w:t>输出结果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F05060201</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应收对账单新增</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对账相关的业务前置信息（系统外）</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进行系统结算中心</w:t>
            </w:r>
            <w:r>
              <w:rPr>
                <w:rFonts w:hint="eastAsia" w:ascii="微软雅黑" w:hAnsi="微软雅黑" w:eastAsia="微软雅黑"/>
                <w:sz w:val="18"/>
                <w:szCs w:val="18"/>
              </w:rPr>
              <w:t>-</w:t>
            </w:r>
            <w:r>
              <w:rPr>
                <w:rFonts w:hint="eastAsia" w:ascii="微软雅黑" w:hAnsi="微软雅黑" w:eastAsia="微软雅黑"/>
                <w:sz w:val="18"/>
                <w:szCs w:val="18"/>
                <w:lang w:eastAsia="zh-Hans"/>
              </w:rPr>
              <w:t>应收对账单功能执行新增操作</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触发新增应收对账单流程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F050502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应收暂估单/结算明细</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其它流程节点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系统自动生成或手工生成的应收暂估单/系统自动生成的结算明细</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进入应收对账单新增流程后，需账务人员手工选择需要对账的应收暂估单；或在应收对账单新增流程直接选择结算明细；</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与应收对账单关联的应收暂估单或结算明细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F05060202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客户一致性判断</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应收对账单关联的应收暂估单及结算明细信息</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系统判断选择的应收暂估单是否为同一个客户（对账以客户为维度，故应收对账单也应以客户为维度进行对账），如果暂估单对应客户不一致，则不允许进行应收对账单新增</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客户一致的应收对账单数据及关联的暂估单数据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F05060203</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正式价明细筛选</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客户一致的应收对账单数据及关联的暂估单数据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校验结算明细数据，自动过滤出已生成正式价的结算明细数据（只允许已签订正式合同并生成正式价的结算明细进行对账流程）</w:t>
            </w:r>
            <w:r>
              <w:rPr>
                <w:rFonts w:ascii="微软雅黑" w:hAnsi="微软雅黑" w:eastAsia="微软雅黑"/>
                <w:sz w:val="18"/>
                <w:szCs w:val="18"/>
                <w:lang w:eastAsia="zh-Hans"/>
              </w:rPr>
              <w:t xml:space="preserve"> </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已有正式价的结算明细数据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F05060204</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汇总明细数据</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暂估单数据，已有正式价的结算明细数据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将结算明细数据，对账费用信息进行汇总（区分暂定价与正式价）</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应收对账单汇总数据及明细数据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F05060205</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应收对账单生成</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应收对账单汇总数据及明细数据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系统根据暂估单关联的结算明细生成应收对账单；</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此流程节点后，应收对账单关联的暂估单及结算明细不允许修改；</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F05060206</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对账单基础信息</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数据节点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应收对账单数据</w:t>
            </w:r>
          </w:p>
        </w:tc>
        <w:tc>
          <w:tcPr>
            <w:tcW w:w="1559"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此部分为应收对账单的业务维度和基础数据，如应收对账单编号、报账部门、客户、会议账期/业务月份等</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应收对账单基础信息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F05060207</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对账单汇总信息</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数据节点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此部分为应收对账单汇总暂估单及结算明细的对账金额，如汇总正式价、汇总暂定价、汇总税费等</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应收对账单汇总信息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F05060208</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结算明细信息</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数据节点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此部分为应收对账单对应的结算明细信息，需分结算明细类型分别展示，展示内容如费用维度、产品小类、核算业务、正式价、暂定价、税率、税费等</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应收对账单结算明细信息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F05060209</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对账单附件信息</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数据节点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应收对账单数据</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此部分为应收对账单的附件信息</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应收对账单附件清单列表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F05060210</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应收对账单修改</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已生成的应收对账单信息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修改流程有两种触发方式，一种为账务人员主动触发，另一种为在客户对账流程中对应收对账单进行调整时触发；（具体允许修改范围参考后续章节）</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调整后的应收对账单信息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F05060211</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客户对账</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业务子流程节点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按客户维度汇总的应收对账单信息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账务人员、客户账务人员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此部分流程允许客户进入业财系统进行线上对账，也支持由账务人员线下与客户进行对账；（目前以线下对账为准进行设计）</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进入该流程后，需将应收对账单状态变更为对账中；</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应收对账单信息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F05060212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完成对账</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完成对账的应收对账单信息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账务人员在触发完成对账流程，系统自动将应收对账单状态变更为对账完成状态；</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对账完成的应收对账单信息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F05060213</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开票申请</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对账完成的应收对账单信息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账务人员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针对对账完成的应收对账单，账务人员可触发开票申请流程去到收支管理流程进行开票审核及开票操作；</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开票申请存在部分开票及整体开票两种情况，其中部分开票又分为针对明细的部分开票和针对整单的部分开票；</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开票申请需要的对账单信息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F05060214</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是否部分开票</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判断节点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开票申请需要的对账单信息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账务人员、系统自动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根据开票人员的具体操作判断是否为部分开票</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部分开票或完整开票涉及的对账单信息及开票信息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F05060215</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部分开票</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开票申请需要的对账单信息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由提交开票申请人员决定采用哪种部分开票方式；</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如果为针对明细的部分开票，则由开票申请人员选择需要开票的对账单明细进行开票；如果为针对整单的部分开票，则由开票申请人员填写需要开票的金额提交开票审批流程；</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部分开票涉及的对账单及开票信息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F05060216</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整体开票</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整体开票涉及的对账单及开票信息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系统自动</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将整个开票申请的开票信息及对账单信息送入收支管理进行开票审批流程</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整体开票涉及的对账单及开票信息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F0202</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应收管理</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其它模块流程节点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开票信息及对账单信息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会计人员</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应收管理进行开票申请审批及开票；</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如果开票审批不通过，则回到开票申请最初状态，由账务人员决定是否再次提交开票申请或放弃开票；</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开票完成关联发票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F05060217</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生成应收凭证</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开票完成的开票信息</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N</w:t>
            </w:r>
            <w:r>
              <w:rPr>
                <w:rFonts w:ascii="微软雅黑" w:hAnsi="微软雅黑" w:eastAsia="微软雅黑"/>
                <w:sz w:val="18"/>
                <w:szCs w:val="18"/>
                <w:lang w:eastAsia="zh-Hans"/>
              </w:rPr>
              <w:t>CC</w:t>
            </w:r>
            <w:r>
              <w:rPr>
                <w:rFonts w:hint="eastAsia" w:ascii="微软雅黑" w:hAnsi="微软雅黑" w:eastAsia="微软雅黑"/>
                <w:sz w:val="18"/>
                <w:szCs w:val="18"/>
                <w:lang w:eastAsia="zh-Hans"/>
              </w:rPr>
              <w:t>生成应收凭证</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应收凭证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4" w:type="dxa"/>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B</w:t>
            </w:r>
            <w:r>
              <w:rPr>
                <w:rFonts w:ascii="微软雅黑" w:hAnsi="微软雅黑" w:eastAsia="微软雅黑"/>
                <w:sz w:val="18"/>
                <w:szCs w:val="18"/>
                <w:lang w:eastAsia="zh-Hans"/>
              </w:rPr>
              <w:t>F05060218</w:t>
            </w:r>
          </w:p>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冲销暂估凭证</w:t>
            </w:r>
          </w:p>
        </w:tc>
        <w:tc>
          <w:tcPr>
            <w:tcW w:w="1226"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其它系统节点</w:t>
            </w:r>
          </w:p>
        </w:tc>
        <w:tc>
          <w:tcPr>
            <w:tcW w:w="156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开票完成的对账单及对账单关联的暂估单明细</w:t>
            </w:r>
          </w:p>
        </w:tc>
        <w:tc>
          <w:tcPr>
            <w:tcW w:w="1559" w:type="dxa"/>
            <w:vAlign w:val="center"/>
          </w:tcPr>
          <w:p>
            <w:pPr>
              <w:jc w:val="center"/>
              <w:rPr>
                <w:rFonts w:ascii="微软雅黑" w:hAnsi="微软雅黑" w:eastAsia="微软雅黑"/>
                <w:sz w:val="18"/>
                <w:szCs w:val="18"/>
              </w:rPr>
            </w:pPr>
            <w:r>
              <w:rPr>
                <w:rFonts w:hint="eastAsia" w:ascii="微软雅黑" w:hAnsi="微软雅黑" w:eastAsia="微软雅黑"/>
                <w:sz w:val="18"/>
                <w:szCs w:val="18"/>
              </w:rPr>
              <w:t>系统</w:t>
            </w:r>
          </w:p>
        </w:tc>
        <w:tc>
          <w:tcPr>
            <w:tcW w:w="241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将开票完成涉及的暂估凭证进行冲销</w:t>
            </w:r>
          </w:p>
        </w:tc>
        <w:tc>
          <w:tcPr>
            <w:tcW w:w="1320" w:type="dxa"/>
            <w:vAlign w:val="center"/>
          </w:tcPr>
          <w:p>
            <w:pPr>
              <w:jc w:val="center"/>
              <w:rPr>
                <w:rFonts w:ascii="微软雅黑" w:hAnsi="微软雅黑" w:eastAsia="微软雅黑"/>
                <w:sz w:val="18"/>
                <w:szCs w:val="18"/>
                <w:lang w:eastAsia="zh-Hans"/>
              </w:rPr>
            </w:pPr>
            <w:r>
              <w:rPr>
                <w:rFonts w:hint="eastAsia" w:ascii="微软雅黑" w:hAnsi="微软雅黑" w:eastAsia="微软雅黑"/>
                <w:sz w:val="18"/>
                <w:szCs w:val="18"/>
                <w:lang w:eastAsia="zh-Hans"/>
              </w:rPr>
              <w:t>暂估冲销凭证</w:t>
            </w:r>
          </w:p>
        </w:tc>
      </w:tr>
    </w:tbl>
    <w:p/>
    <w:p>
      <w:pPr>
        <w:pStyle w:val="5"/>
        <w:numPr>
          <w:ilvl w:val="3"/>
          <w:numId w:val="19"/>
        </w:numPr>
      </w:pPr>
      <w:r>
        <w:rPr>
          <w:rFonts w:hint="eastAsia"/>
        </w:rPr>
        <w:t>原型图</w:t>
      </w:r>
    </w:p>
    <w:p>
      <w:pPr>
        <w:jc w:val="center"/>
      </w:pPr>
      <w:r>
        <w:drawing>
          <wp:inline distT="0" distB="0" distL="0" distR="0">
            <wp:extent cx="6120130" cy="3263900"/>
            <wp:effectExtent l="19050" t="19050" r="1397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6120130" cy="326390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1 </w:t>
      </w:r>
      <w:r>
        <w:rPr>
          <w:rFonts w:hint="eastAsia" w:ascii="微软雅黑" w:hAnsi="微软雅黑" w:eastAsia="微软雅黑"/>
          <w:sz w:val="18"/>
          <w:szCs w:val="18"/>
        </w:rPr>
        <w:t>应收对账单查询页面</w:t>
      </w:r>
    </w:p>
    <w:p>
      <w:pPr>
        <w:jc w:val="center"/>
        <w:rPr>
          <w:rFonts w:ascii="微软雅黑" w:hAnsi="微软雅黑" w:eastAsia="微软雅黑"/>
          <w:sz w:val="18"/>
          <w:szCs w:val="18"/>
        </w:rPr>
      </w:pPr>
      <w:r>
        <w:drawing>
          <wp:inline distT="0" distB="0" distL="0" distR="0">
            <wp:extent cx="6120130" cy="750570"/>
            <wp:effectExtent l="19050" t="19050" r="13970" b="114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6120130" cy="75057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2 </w:t>
      </w:r>
      <w:r>
        <w:rPr>
          <w:rFonts w:hint="eastAsia" w:ascii="微软雅黑" w:hAnsi="微软雅黑" w:eastAsia="微软雅黑"/>
          <w:sz w:val="18"/>
          <w:szCs w:val="18"/>
        </w:rPr>
        <w:t>应收对账单查询页面-查询条件1</w:t>
      </w:r>
    </w:p>
    <w:p>
      <w:pPr>
        <w:jc w:val="center"/>
        <w:rPr>
          <w:rFonts w:ascii="微软雅黑" w:hAnsi="微软雅黑" w:eastAsia="微软雅黑"/>
          <w:sz w:val="18"/>
          <w:szCs w:val="18"/>
        </w:rPr>
      </w:pPr>
      <w:r>
        <w:drawing>
          <wp:inline distT="0" distB="0" distL="0" distR="0">
            <wp:extent cx="6120130" cy="881380"/>
            <wp:effectExtent l="19050" t="19050" r="13970" b="139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1"/>
                    <a:stretch>
                      <a:fillRect/>
                    </a:stretch>
                  </pic:blipFill>
                  <pic:spPr>
                    <a:xfrm>
                      <a:off x="0" y="0"/>
                      <a:ext cx="6120130" cy="88138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3 </w:t>
      </w:r>
      <w:r>
        <w:rPr>
          <w:rFonts w:hint="eastAsia" w:ascii="微软雅黑" w:hAnsi="微软雅黑" w:eastAsia="微软雅黑"/>
          <w:sz w:val="18"/>
          <w:szCs w:val="18"/>
        </w:rPr>
        <w:t>应收对账单查询页面-查询条件</w:t>
      </w:r>
      <w:r>
        <w:rPr>
          <w:rFonts w:ascii="微软雅黑" w:hAnsi="微软雅黑" w:eastAsia="微软雅黑"/>
          <w:sz w:val="18"/>
          <w:szCs w:val="18"/>
        </w:rPr>
        <w:t>2</w:t>
      </w:r>
    </w:p>
    <w:p>
      <w:pPr>
        <w:jc w:val="center"/>
        <w:rPr>
          <w:rFonts w:ascii="微软雅黑" w:hAnsi="微软雅黑" w:eastAsia="微软雅黑"/>
          <w:sz w:val="18"/>
          <w:szCs w:val="18"/>
        </w:rPr>
      </w:pPr>
      <w:r>
        <w:drawing>
          <wp:inline distT="0" distB="0" distL="0" distR="0">
            <wp:extent cx="6120130" cy="2416810"/>
            <wp:effectExtent l="19050" t="19050" r="13970" b="215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2"/>
                    <a:stretch>
                      <a:fillRect/>
                    </a:stretch>
                  </pic:blipFill>
                  <pic:spPr>
                    <a:xfrm>
                      <a:off x="0" y="0"/>
                      <a:ext cx="6120130" cy="241681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3 </w:t>
      </w:r>
      <w:r>
        <w:rPr>
          <w:rFonts w:hint="eastAsia" w:ascii="微软雅黑" w:hAnsi="微软雅黑" w:eastAsia="微软雅黑"/>
          <w:sz w:val="18"/>
          <w:szCs w:val="18"/>
        </w:rPr>
        <w:t>应收对账单查询页面-查询结果1</w:t>
      </w:r>
    </w:p>
    <w:p>
      <w:pPr>
        <w:jc w:val="center"/>
        <w:rPr>
          <w:rFonts w:ascii="微软雅黑" w:hAnsi="微软雅黑" w:eastAsia="微软雅黑"/>
          <w:sz w:val="18"/>
          <w:szCs w:val="18"/>
        </w:rPr>
      </w:pPr>
      <w:r>
        <w:drawing>
          <wp:inline distT="0" distB="0" distL="0" distR="0">
            <wp:extent cx="6120130" cy="2489835"/>
            <wp:effectExtent l="19050" t="19050" r="13970" b="247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6120130" cy="248983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4 </w:t>
      </w:r>
      <w:r>
        <w:rPr>
          <w:rFonts w:hint="eastAsia" w:ascii="微软雅黑" w:hAnsi="微软雅黑" w:eastAsia="微软雅黑"/>
          <w:sz w:val="18"/>
          <w:szCs w:val="18"/>
        </w:rPr>
        <w:t>应收对账单查询页面-查询结果</w:t>
      </w:r>
      <w:r>
        <w:rPr>
          <w:rFonts w:ascii="微软雅黑" w:hAnsi="微软雅黑" w:eastAsia="微软雅黑"/>
          <w:sz w:val="18"/>
          <w:szCs w:val="18"/>
        </w:rPr>
        <w:t>2</w:t>
      </w:r>
    </w:p>
    <w:p>
      <w:pPr>
        <w:jc w:val="center"/>
        <w:rPr>
          <w:rFonts w:ascii="微软雅黑" w:hAnsi="微软雅黑" w:eastAsia="微软雅黑"/>
          <w:sz w:val="18"/>
          <w:szCs w:val="18"/>
        </w:rPr>
      </w:pPr>
      <w:r>
        <w:drawing>
          <wp:inline distT="0" distB="0" distL="0" distR="0">
            <wp:extent cx="6120130" cy="4115435"/>
            <wp:effectExtent l="19050" t="19050" r="1397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4"/>
                    <a:stretch>
                      <a:fillRect/>
                    </a:stretch>
                  </pic:blipFill>
                  <pic:spPr>
                    <a:xfrm>
                      <a:off x="0" y="0"/>
                      <a:ext cx="6120130" cy="411543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5 </w:t>
      </w:r>
      <w:r>
        <w:rPr>
          <w:rFonts w:hint="eastAsia" w:ascii="微软雅黑" w:hAnsi="微软雅黑" w:eastAsia="微软雅黑"/>
          <w:sz w:val="18"/>
          <w:szCs w:val="18"/>
        </w:rPr>
        <w:t>应收对账单新增页面</w:t>
      </w:r>
    </w:p>
    <w:p>
      <w:pPr>
        <w:jc w:val="center"/>
        <w:rPr>
          <w:rFonts w:ascii="微软雅黑" w:hAnsi="微软雅黑" w:eastAsia="微软雅黑"/>
          <w:sz w:val="18"/>
          <w:szCs w:val="18"/>
        </w:rPr>
      </w:pPr>
      <w:r>
        <w:drawing>
          <wp:inline distT="0" distB="0" distL="0" distR="0">
            <wp:extent cx="6120130" cy="1367790"/>
            <wp:effectExtent l="19050" t="19050" r="13970" b="228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
                    <a:stretch>
                      <a:fillRect/>
                    </a:stretch>
                  </pic:blipFill>
                  <pic:spPr>
                    <a:xfrm>
                      <a:off x="0" y="0"/>
                      <a:ext cx="6120130" cy="136779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6 </w:t>
      </w:r>
      <w:r>
        <w:rPr>
          <w:rFonts w:hint="eastAsia" w:ascii="微软雅黑" w:hAnsi="微软雅黑" w:eastAsia="微软雅黑"/>
          <w:sz w:val="18"/>
          <w:szCs w:val="18"/>
        </w:rPr>
        <w:t>应收对账单新增页面-应收对账单基础信息</w:t>
      </w:r>
    </w:p>
    <w:p>
      <w:pPr>
        <w:jc w:val="center"/>
        <w:rPr>
          <w:rFonts w:ascii="微软雅黑" w:hAnsi="微软雅黑" w:eastAsia="微软雅黑"/>
          <w:sz w:val="18"/>
          <w:szCs w:val="18"/>
        </w:rPr>
      </w:pPr>
      <w:r>
        <w:drawing>
          <wp:inline distT="0" distB="0" distL="0" distR="0">
            <wp:extent cx="6120130" cy="599440"/>
            <wp:effectExtent l="19050" t="19050" r="13970"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
                    <a:stretch>
                      <a:fillRect/>
                    </a:stretch>
                  </pic:blipFill>
                  <pic:spPr>
                    <a:xfrm>
                      <a:off x="0" y="0"/>
                      <a:ext cx="6120130" cy="59944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7 </w:t>
      </w:r>
      <w:r>
        <w:rPr>
          <w:rFonts w:hint="eastAsia" w:ascii="微软雅黑" w:hAnsi="微软雅黑" w:eastAsia="微软雅黑"/>
          <w:sz w:val="18"/>
          <w:szCs w:val="18"/>
        </w:rPr>
        <w:t>应收对账单新增页面-应收对账单汇总信息</w:t>
      </w:r>
    </w:p>
    <w:p>
      <w:pPr>
        <w:jc w:val="center"/>
        <w:rPr>
          <w:rFonts w:ascii="微软雅黑" w:hAnsi="微软雅黑" w:eastAsia="微软雅黑"/>
          <w:sz w:val="18"/>
          <w:szCs w:val="18"/>
        </w:rPr>
      </w:pPr>
      <w:r>
        <w:drawing>
          <wp:inline distT="0" distB="0" distL="0" distR="0">
            <wp:extent cx="6120130" cy="1386205"/>
            <wp:effectExtent l="19050" t="19050" r="13970" b="234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6120130" cy="138620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6</w:t>
      </w:r>
      <w:r>
        <w:rPr>
          <w:rFonts w:hint="eastAsia" w:ascii="微软雅黑" w:hAnsi="微软雅黑" w:eastAsia="微软雅黑"/>
          <w:sz w:val="18"/>
          <w:szCs w:val="18"/>
        </w:rPr>
        <w:t>-</w:t>
      </w:r>
      <w:r>
        <w:rPr>
          <w:rFonts w:ascii="微软雅黑" w:hAnsi="微软雅黑" w:eastAsia="微软雅黑"/>
          <w:sz w:val="18"/>
          <w:szCs w:val="18"/>
        </w:rPr>
        <w:t xml:space="preserve">1 </w:t>
      </w:r>
      <w:r>
        <w:rPr>
          <w:rFonts w:hint="eastAsia" w:ascii="微软雅黑" w:hAnsi="微软雅黑" w:eastAsia="微软雅黑"/>
          <w:sz w:val="18"/>
          <w:szCs w:val="18"/>
        </w:rPr>
        <w:t>应收对账单新增页面-应收对账单明细信息1</w:t>
      </w:r>
    </w:p>
    <w:p>
      <w:pPr>
        <w:jc w:val="center"/>
        <w:rPr>
          <w:rFonts w:ascii="微软雅黑" w:hAnsi="微软雅黑" w:eastAsia="微软雅黑"/>
          <w:sz w:val="18"/>
          <w:szCs w:val="18"/>
        </w:rPr>
      </w:pPr>
      <w:r>
        <w:drawing>
          <wp:inline distT="0" distB="0" distL="0" distR="0">
            <wp:extent cx="6120130" cy="1355725"/>
            <wp:effectExtent l="19050" t="19050" r="13970" b="158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8"/>
                    <a:stretch>
                      <a:fillRect/>
                    </a:stretch>
                  </pic:blipFill>
                  <pic:spPr>
                    <a:xfrm>
                      <a:off x="0" y="0"/>
                      <a:ext cx="6120130" cy="135572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6</w:t>
      </w:r>
      <w:r>
        <w:rPr>
          <w:rFonts w:hint="eastAsia" w:ascii="微软雅黑" w:hAnsi="微软雅黑" w:eastAsia="微软雅黑"/>
          <w:sz w:val="18"/>
          <w:szCs w:val="18"/>
        </w:rPr>
        <w:t>-</w:t>
      </w:r>
      <w:r>
        <w:rPr>
          <w:rFonts w:ascii="微软雅黑" w:hAnsi="微软雅黑" w:eastAsia="微软雅黑"/>
          <w:sz w:val="18"/>
          <w:szCs w:val="18"/>
        </w:rPr>
        <w:t xml:space="preserve">2 </w:t>
      </w:r>
      <w:r>
        <w:rPr>
          <w:rFonts w:hint="eastAsia" w:ascii="微软雅黑" w:hAnsi="微软雅黑" w:eastAsia="微软雅黑"/>
          <w:sz w:val="18"/>
          <w:szCs w:val="18"/>
        </w:rPr>
        <w:t>应收对账单新增页面-应收对账单明细信息2</w:t>
      </w:r>
    </w:p>
    <w:p>
      <w:pPr>
        <w:jc w:val="center"/>
        <w:rPr>
          <w:rFonts w:ascii="微软雅黑" w:hAnsi="微软雅黑" w:eastAsia="微软雅黑"/>
          <w:sz w:val="18"/>
          <w:szCs w:val="18"/>
        </w:rPr>
      </w:pPr>
      <w:r>
        <w:drawing>
          <wp:inline distT="0" distB="0" distL="0" distR="0">
            <wp:extent cx="6120130" cy="2818765"/>
            <wp:effectExtent l="19050" t="19050" r="13970" b="196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6120130" cy="2818765"/>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7 </w:t>
      </w:r>
      <w:r>
        <w:rPr>
          <w:rFonts w:hint="eastAsia" w:ascii="微软雅黑" w:hAnsi="微软雅黑" w:eastAsia="微软雅黑"/>
          <w:sz w:val="18"/>
          <w:szCs w:val="18"/>
        </w:rPr>
        <w:t>应收对账单新增页面-应收对账单明细新增/删除</w:t>
      </w:r>
    </w:p>
    <w:p>
      <w:pPr>
        <w:jc w:val="center"/>
        <w:rPr>
          <w:rFonts w:ascii="微软雅黑" w:hAnsi="微软雅黑" w:eastAsia="微软雅黑"/>
          <w:sz w:val="18"/>
          <w:szCs w:val="18"/>
        </w:rPr>
      </w:pPr>
      <w:r>
        <w:drawing>
          <wp:inline distT="0" distB="0" distL="0" distR="0">
            <wp:extent cx="6120130" cy="716280"/>
            <wp:effectExtent l="19050" t="19050" r="13970" b="266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0"/>
                    <a:stretch>
                      <a:fillRect/>
                    </a:stretch>
                  </pic:blipFill>
                  <pic:spPr>
                    <a:xfrm>
                      <a:off x="0" y="0"/>
                      <a:ext cx="6120130" cy="71628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8 </w:t>
      </w:r>
      <w:r>
        <w:rPr>
          <w:rFonts w:hint="eastAsia" w:ascii="微软雅黑" w:hAnsi="微软雅黑" w:eastAsia="微软雅黑"/>
          <w:sz w:val="18"/>
          <w:szCs w:val="18"/>
        </w:rPr>
        <w:t>应收对账单新增页面-应收对账单附件信息</w:t>
      </w:r>
    </w:p>
    <w:p>
      <w:pPr>
        <w:jc w:val="center"/>
        <w:rPr>
          <w:rFonts w:ascii="微软雅黑" w:hAnsi="微软雅黑" w:eastAsia="微软雅黑"/>
          <w:sz w:val="18"/>
          <w:szCs w:val="18"/>
        </w:rPr>
      </w:pPr>
      <w:r>
        <w:drawing>
          <wp:inline distT="0" distB="0" distL="0" distR="0">
            <wp:extent cx="6120130" cy="4258310"/>
            <wp:effectExtent l="19050" t="19050" r="13970" b="279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6120130" cy="4258310"/>
                    </a:xfrm>
                    <a:prstGeom prst="rect">
                      <a:avLst/>
                    </a:prstGeom>
                    <a:ln>
                      <a:solidFill>
                        <a:schemeClr val="bg1">
                          <a:lumMod val="85000"/>
                        </a:schemeClr>
                      </a:solidFill>
                    </a:ln>
                  </pic:spPr>
                </pic:pic>
              </a:graphicData>
            </a:graphic>
          </wp:inline>
        </w:drawing>
      </w:r>
    </w:p>
    <w:p>
      <w:pPr>
        <w:jc w:val="center"/>
        <w:rPr>
          <w:rFonts w:ascii="微软雅黑" w:hAnsi="微软雅黑" w:eastAsia="微软雅黑"/>
          <w:sz w:val="18"/>
          <w:szCs w:val="18"/>
        </w:rPr>
      </w:pPr>
      <w:r>
        <w:rPr>
          <w:rFonts w:hint="eastAsia" w:ascii="微软雅黑" w:hAnsi="微软雅黑" w:eastAsia="微软雅黑"/>
          <w:sz w:val="18"/>
          <w:szCs w:val="18"/>
        </w:rPr>
        <w:t>图2.</w:t>
      </w:r>
      <w:r>
        <w:rPr>
          <w:rFonts w:ascii="微软雅黑" w:hAnsi="微软雅黑" w:eastAsia="微软雅黑"/>
          <w:sz w:val="18"/>
          <w:szCs w:val="18"/>
        </w:rPr>
        <w:t>15</w:t>
      </w:r>
      <w:r>
        <w:rPr>
          <w:rFonts w:hint="eastAsia" w:ascii="微软雅黑" w:hAnsi="微软雅黑" w:eastAsia="微软雅黑"/>
          <w:sz w:val="18"/>
          <w:szCs w:val="18"/>
        </w:rPr>
        <w:t>.</w:t>
      </w:r>
      <w:r>
        <w:rPr>
          <w:rFonts w:ascii="微软雅黑" w:hAnsi="微软雅黑" w:eastAsia="微软雅黑"/>
          <w:sz w:val="18"/>
          <w:szCs w:val="18"/>
        </w:rPr>
        <w:t>2</w:t>
      </w:r>
      <w:r>
        <w:rPr>
          <w:rFonts w:hint="eastAsia" w:ascii="微软雅黑" w:hAnsi="微软雅黑" w:eastAsia="微软雅黑"/>
          <w:sz w:val="18"/>
          <w:szCs w:val="18"/>
        </w:rPr>
        <w:t>.</w:t>
      </w:r>
      <w:r>
        <w:rPr>
          <w:rFonts w:ascii="微软雅黑" w:hAnsi="微软雅黑" w:eastAsia="微软雅黑"/>
          <w:sz w:val="18"/>
          <w:szCs w:val="18"/>
        </w:rPr>
        <w:t>4</w:t>
      </w:r>
      <w:r>
        <w:rPr>
          <w:rFonts w:hint="eastAsia" w:ascii="微软雅黑" w:hAnsi="微软雅黑" w:eastAsia="微软雅黑"/>
          <w:sz w:val="18"/>
          <w:szCs w:val="18"/>
        </w:rPr>
        <w:t>-</w:t>
      </w:r>
      <w:r>
        <w:rPr>
          <w:rFonts w:ascii="微软雅黑" w:hAnsi="微软雅黑" w:eastAsia="微软雅黑"/>
          <w:sz w:val="18"/>
          <w:szCs w:val="18"/>
        </w:rPr>
        <w:t xml:space="preserve">9 </w:t>
      </w:r>
      <w:r>
        <w:rPr>
          <w:rFonts w:hint="eastAsia" w:ascii="微软雅黑" w:hAnsi="微软雅黑" w:eastAsia="微软雅黑"/>
          <w:sz w:val="18"/>
          <w:szCs w:val="18"/>
        </w:rPr>
        <w:t>应收对账单详情页面</w:t>
      </w:r>
    </w:p>
    <w:p>
      <w:pPr>
        <w:pStyle w:val="5"/>
        <w:numPr>
          <w:ilvl w:val="3"/>
          <w:numId w:val="19"/>
        </w:numPr>
      </w:pPr>
      <w:bookmarkStart w:id="218" w:name="_Toc25332"/>
      <w:r>
        <w:rPr>
          <w:rFonts w:hint="eastAsia"/>
        </w:rPr>
        <w:t>字段描述及业务规则</w:t>
      </w:r>
    </w:p>
    <w:p>
      <w:r>
        <w:rPr>
          <w:rFonts w:hint="eastAsia"/>
        </w:rPr>
        <w:t>应收对账单总体业务规则如下：</w:t>
      </w:r>
    </w:p>
    <w:p>
      <w:pPr>
        <w:pStyle w:val="100"/>
        <w:numPr>
          <w:ilvl w:val="0"/>
          <w:numId w:val="75"/>
        </w:numPr>
        <w:ind w:firstLineChars="0"/>
      </w:pPr>
      <w:r>
        <w:rPr>
          <w:rFonts w:hint="eastAsia"/>
        </w:rPr>
        <w:t>应收对账单手工新增/修改/删除规则如下：</w:t>
      </w:r>
    </w:p>
    <w:p>
      <w:pPr>
        <w:pStyle w:val="100"/>
        <w:numPr>
          <w:ilvl w:val="0"/>
          <w:numId w:val="76"/>
        </w:numPr>
        <w:ind w:firstLineChars="0"/>
      </w:pPr>
      <w:r>
        <w:rPr>
          <w:rFonts w:hint="eastAsia"/>
        </w:rPr>
        <w:t>应收对账单手工新增时，只允许选择未关联应收对账单的暂估单或者结算明细（允许选择未生成暂估单和暂估凭证的结算明细进行对账单新增）；</w:t>
      </w:r>
    </w:p>
    <w:p>
      <w:pPr>
        <w:pStyle w:val="100"/>
        <w:numPr>
          <w:ilvl w:val="0"/>
          <w:numId w:val="76"/>
        </w:numPr>
        <w:ind w:firstLineChars="0"/>
      </w:pPr>
      <w:r>
        <w:rPr>
          <w:rFonts w:hint="eastAsia"/>
        </w:rPr>
        <w:t>应收对账单关联的暂估单，需自动筛选出已签订正式合同的结算明细进行关联（也即结算明细必须存在正式价，正式价&lt;</w:t>
      </w:r>
      <w:r>
        <w:t>&gt;0</w:t>
      </w:r>
      <w:r>
        <w:rPr>
          <w:rFonts w:hint="eastAsia"/>
        </w:rPr>
        <w:t>）；</w:t>
      </w:r>
    </w:p>
    <w:p>
      <w:pPr>
        <w:pStyle w:val="100"/>
        <w:numPr>
          <w:ilvl w:val="0"/>
          <w:numId w:val="76"/>
        </w:numPr>
        <w:ind w:firstLineChars="0"/>
      </w:pPr>
      <w:r>
        <w:rPr>
          <w:rFonts w:hint="eastAsia"/>
        </w:rPr>
        <w:t>应收对账单直接关联的结算明细，必须存在正式价（正式价&lt;</w:t>
      </w:r>
      <w:r>
        <w:t>&gt;0</w:t>
      </w:r>
      <w:r>
        <w:rPr>
          <w:rFonts w:hint="eastAsia"/>
        </w:rPr>
        <w:t>）；</w:t>
      </w:r>
    </w:p>
    <w:p>
      <w:pPr>
        <w:pStyle w:val="100"/>
        <w:numPr>
          <w:ilvl w:val="0"/>
          <w:numId w:val="76"/>
        </w:numPr>
        <w:ind w:firstLineChars="0"/>
      </w:pPr>
      <w:r>
        <w:rPr>
          <w:rFonts w:hint="eastAsia"/>
        </w:rPr>
        <w:t>在新增时需根据客户进行校验，所选暂估单或结算明细对应的客户必需保持一致，否则不允许新增；</w:t>
      </w:r>
    </w:p>
    <w:p>
      <w:pPr>
        <w:pStyle w:val="100"/>
        <w:numPr>
          <w:ilvl w:val="0"/>
          <w:numId w:val="76"/>
        </w:numPr>
        <w:ind w:firstLineChars="0"/>
      </w:pPr>
      <w:r>
        <w:rPr>
          <w:rFonts w:hint="eastAsia"/>
        </w:rPr>
        <w:t>新增的对账单会计账期默认当前月份，允许修改；</w:t>
      </w:r>
      <w:r>
        <w:tab/>
      </w:r>
    </w:p>
    <w:p>
      <w:pPr>
        <w:pStyle w:val="100"/>
        <w:numPr>
          <w:ilvl w:val="0"/>
          <w:numId w:val="76"/>
        </w:numPr>
        <w:ind w:firstLineChars="0"/>
      </w:pPr>
      <w:r>
        <w:rPr>
          <w:rFonts w:hint="eastAsia"/>
        </w:rPr>
        <w:t>新增时对账单汇总金额信息根据所选暂估单或结算明细自动汇总；</w:t>
      </w:r>
    </w:p>
    <w:p>
      <w:pPr>
        <w:pStyle w:val="100"/>
        <w:numPr>
          <w:ilvl w:val="0"/>
          <w:numId w:val="76"/>
        </w:numPr>
        <w:ind w:firstLineChars="0"/>
      </w:pPr>
      <w:r>
        <w:rPr>
          <w:rFonts w:hint="eastAsia"/>
        </w:rPr>
        <w:t>对账单修改时，只允许修改非金额及非关联字段（如：会计账期、客户对账人、备注等），同时允许增删当前已经关联的暂估单明细（增加和删除都以整个暂估单为维度，如果需要调整暂估单关联的结算明细，需回到暂估单功能进行调整）或者结算明细；</w:t>
      </w:r>
      <w:r>
        <w:t xml:space="preserve"> </w:t>
      </w:r>
    </w:p>
    <w:p>
      <w:pPr>
        <w:pStyle w:val="100"/>
        <w:numPr>
          <w:ilvl w:val="0"/>
          <w:numId w:val="76"/>
        </w:numPr>
        <w:ind w:firstLineChars="0"/>
      </w:pPr>
      <w:r>
        <w:rPr>
          <w:rFonts w:hint="eastAsia"/>
        </w:rPr>
        <w:t>对账单删除功能，只允许删除「初始状态」的对账单，其它状态的对账单不允许删除；</w:t>
      </w:r>
    </w:p>
    <w:p>
      <w:pPr>
        <w:pStyle w:val="100"/>
        <w:numPr>
          <w:ilvl w:val="0"/>
          <w:numId w:val="75"/>
        </w:numPr>
        <w:ind w:firstLineChars="0"/>
      </w:pPr>
      <w:r>
        <w:rPr>
          <w:rFonts w:hint="eastAsia"/>
        </w:rPr>
        <w:t>应收对账单客户对账流程规则如下：</w:t>
      </w:r>
    </w:p>
    <w:p>
      <w:pPr>
        <w:pStyle w:val="100"/>
        <w:numPr>
          <w:ilvl w:val="0"/>
          <w:numId w:val="76"/>
        </w:numPr>
        <w:ind w:firstLineChars="0"/>
      </w:pPr>
      <w:r>
        <w:rPr>
          <w:rFonts w:hint="eastAsia"/>
        </w:rPr>
        <w:t>应收对账单客户对账流程分为线上对账流程和线下对账流程；</w:t>
      </w:r>
    </w:p>
    <w:p>
      <w:pPr>
        <w:pStyle w:val="100"/>
        <w:numPr>
          <w:ilvl w:val="1"/>
          <w:numId w:val="76"/>
        </w:numPr>
        <w:ind w:firstLineChars="0"/>
      </w:pPr>
      <w:r>
        <w:rPr>
          <w:rFonts w:hint="eastAsia"/>
        </w:rPr>
        <w:t>线上对账流程：可与系统的审批流程结合，在生成对账单并审核通过后，由申请人提交线上对账流程（也即生成线上对账审批流程），系统提前配置客户相关账户及权限菜单，客户登录系统后，进入线上对账审批任务，在审批任务中可查看对账单信息以及对对账单信息进行备注，如果对账不顺利则备注并打回，由申请修改后重新提交对账审批流程，如果对账顺利，则可审批通过，由申请人进行下一步的开票申请等流程操作；</w:t>
      </w:r>
    </w:p>
    <w:p>
      <w:pPr>
        <w:pStyle w:val="100"/>
        <w:numPr>
          <w:ilvl w:val="1"/>
          <w:numId w:val="76"/>
        </w:numPr>
        <w:ind w:firstLineChars="0"/>
      </w:pPr>
      <w:r>
        <w:rPr>
          <w:rFonts w:hint="eastAsia"/>
        </w:rPr>
        <w:t>线上对账流程：生成对账单并审批通过后，申请人导出对账单，线下与客户进行对账，对账完成后，将对账结果在系统中进行调整，调整完成后进入下一流程节点；</w:t>
      </w:r>
    </w:p>
    <w:p>
      <w:pPr>
        <w:pStyle w:val="100"/>
        <w:numPr>
          <w:ilvl w:val="0"/>
          <w:numId w:val="76"/>
        </w:numPr>
        <w:ind w:firstLineChars="0"/>
      </w:pPr>
      <w:r>
        <w:rPr>
          <w:rFonts w:hint="eastAsia"/>
        </w:rPr>
        <w:t>对账单页面，增加总体对账备注栏及暂估单及结算明细每条记录后增加对账备注栏，便于对账操作及历史查看；</w:t>
      </w:r>
    </w:p>
    <w:p>
      <w:pPr>
        <w:pStyle w:val="100"/>
        <w:numPr>
          <w:ilvl w:val="0"/>
          <w:numId w:val="75"/>
        </w:numPr>
        <w:ind w:firstLineChars="0"/>
      </w:pPr>
      <w:r>
        <w:rPr>
          <w:rFonts w:hint="eastAsia"/>
        </w:rPr>
        <w:t>应收对账单开票申请流程及开票成功冲销规则如下：</w:t>
      </w:r>
    </w:p>
    <w:p>
      <w:pPr>
        <w:pStyle w:val="100"/>
        <w:numPr>
          <w:ilvl w:val="0"/>
          <w:numId w:val="77"/>
        </w:numPr>
        <w:ind w:firstLineChars="0"/>
      </w:pPr>
      <w:r>
        <w:rPr>
          <w:rFonts w:hint="eastAsia"/>
        </w:rPr>
        <w:t>对账完成后，允许触发开票申请流程，同一张对账单允许进行多次开票申请流程，同时也允许多张对账单合并进行多次开票申请；</w:t>
      </w:r>
    </w:p>
    <w:p>
      <w:pPr>
        <w:pStyle w:val="100"/>
        <w:numPr>
          <w:ilvl w:val="0"/>
          <w:numId w:val="77"/>
        </w:numPr>
        <w:ind w:firstLineChars="0"/>
      </w:pPr>
      <w:r>
        <w:rPr>
          <w:rFonts w:hint="eastAsia"/>
        </w:rPr>
        <w:t>针对对账单开票申请，分为两种情况，规则如下：</w:t>
      </w:r>
    </w:p>
    <w:p>
      <w:pPr>
        <w:pStyle w:val="100"/>
        <w:numPr>
          <w:ilvl w:val="1"/>
          <w:numId w:val="77"/>
        </w:numPr>
        <w:ind w:firstLineChars="0"/>
      </w:pPr>
      <w:r>
        <w:rPr>
          <w:rFonts w:hint="eastAsia"/>
        </w:rPr>
        <w:t>对账单整单开票，该场景下直接将对账单整单送入N</w:t>
      </w:r>
      <w:r>
        <w:t>CC</w:t>
      </w:r>
      <w:r>
        <w:rPr>
          <w:rFonts w:hint="eastAsia"/>
        </w:rPr>
        <w:t>挂账生成应收凭证，同时冲销对账单关联的暂估单凭证，最后将对账单状态变更为「开票完成」；</w:t>
      </w:r>
    </w:p>
    <w:p>
      <w:pPr>
        <w:pStyle w:val="100"/>
        <w:numPr>
          <w:ilvl w:val="1"/>
          <w:numId w:val="77"/>
        </w:numPr>
        <w:ind w:firstLineChars="0"/>
      </w:pPr>
      <w:r>
        <w:rPr>
          <w:rFonts w:hint="eastAsia"/>
        </w:rPr>
        <w:t>对账单部分开票，该场景下又分为两种情况，如下：</w:t>
      </w:r>
    </w:p>
    <w:p>
      <w:pPr>
        <w:pStyle w:val="100"/>
        <w:numPr>
          <w:ilvl w:val="2"/>
          <w:numId w:val="77"/>
        </w:numPr>
        <w:ind w:firstLineChars="0"/>
      </w:pPr>
      <w:r>
        <w:rPr>
          <w:rFonts w:hint="eastAsia"/>
        </w:rPr>
        <w:t>针对对账单整体进行部分开票业务场景，在开票申请流程中，录入整单开票金额和部分开票金额，将部分开票金额送入N</w:t>
      </w:r>
      <w:r>
        <w:t>CC</w:t>
      </w:r>
      <w:r>
        <w:rPr>
          <w:rFonts w:hint="eastAsia"/>
        </w:rPr>
        <w:t>挂账生成应收凭证，同时将部分开票金额按比例分配给关联的暂估单冲销对应的暂估凭证，完成后将对账单状态变更为「部分开票」；「部分开票」状态的对账单允许再次发起开票流程，待整张对账单完成开票后，整单开票金额应完整生成对应的应收凭证，关联的暂估凭证也应生成完整冲销凭证，最后对账单状态变更为「开票完成」；</w:t>
      </w:r>
    </w:p>
    <w:p>
      <w:pPr>
        <w:pStyle w:val="100"/>
        <w:numPr>
          <w:ilvl w:val="2"/>
          <w:numId w:val="77"/>
        </w:numPr>
        <w:ind w:firstLineChars="0"/>
      </w:pPr>
      <w:r>
        <w:rPr>
          <w:rFonts w:hint="eastAsia"/>
        </w:rPr>
        <w:t>针对对账单明细部分开票场景，也即以对账单关联的部分结算明细为维度进行开票申请，进入开票申请流程后，选择需开票的对账单结算明细，系统汇总所选结算明细的正式价作为开票金额送入N</w:t>
      </w:r>
      <w:r>
        <w:t>CC</w:t>
      </w:r>
      <w:r>
        <w:rPr>
          <w:rFonts w:hint="eastAsia"/>
        </w:rPr>
        <w:t>挂账生成应收凭证，同时将该部分结算明细暂定价送入N</w:t>
      </w:r>
      <w:r>
        <w:t>CC</w:t>
      </w:r>
      <w:r>
        <w:rPr>
          <w:rFonts w:hint="eastAsia"/>
        </w:rPr>
        <w:t>进行暂估凭证冲销，完成后将对账单状态变更为「部分开票」；针对明细部分开票后，对应的对账单可再次进行开票申请流程，针对剩下的结算明细进行多次开票申请流程；</w:t>
      </w:r>
    </w:p>
    <w:p>
      <w:pPr>
        <w:pStyle w:val="100"/>
        <w:numPr>
          <w:ilvl w:val="1"/>
          <w:numId w:val="77"/>
        </w:numPr>
        <w:ind w:firstLineChars="0"/>
      </w:pPr>
      <w:r>
        <w:rPr>
          <w:rFonts w:hint="eastAsia"/>
        </w:rPr>
        <w:t>结算明细需记录对应的已开票金额及开票状态（具体状态描述参考2.</w:t>
      </w:r>
      <w:r>
        <w:t>3</w:t>
      </w:r>
      <w:r>
        <w:rPr>
          <w:rFonts w:hint="eastAsia"/>
        </w:rPr>
        <w:t>状态图中结算单状态的描述）；</w:t>
      </w:r>
    </w:p>
    <w:p>
      <w:pPr>
        <w:pStyle w:val="100"/>
        <w:numPr>
          <w:ilvl w:val="1"/>
          <w:numId w:val="77"/>
        </w:numPr>
        <w:ind w:firstLineChars="0"/>
      </w:pPr>
      <w:r>
        <w:rPr>
          <w:rFonts w:hint="eastAsia"/>
        </w:rPr>
        <w:t>针对开票申请完成后的暂估凭证冲销流程，都是以暂定价为基准进行冲销；</w:t>
      </w:r>
    </w:p>
    <w:p>
      <w:pPr>
        <w:pStyle w:val="100"/>
        <w:numPr>
          <w:ilvl w:val="1"/>
          <w:numId w:val="77"/>
        </w:numPr>
        <w:ind w:firstLineChars="0"/>
      </w:pPr>
      <w:r>
        <w:rPr>
          <w:rFonts w:hint="eastAsia"/>
        </w:rPr>
        <w:t>开票申请页面在进行针对对账单明细部分开票时，可在应收对账单明细选择页面，针对结算明细进行筛选及选择，提供两种展示方式，一种以暂估单维度展示，一种以结算明细维度展示；</w:t>
      </w:r>
    </w:p>
    <w:p>
      <w:pPr>
        <w:pStyle w:val="100"/>
        <w:numPr>
          <w:ilvl w:val="0"/>
          <w:numId w:val="75"/>
        </w:numPr>
        <w:ind w:firstLineChars="0"/>
      </w:pPr>
      <w:r>
        <w:rPr>
          <w:rFonts w:hint="eastAsia"/>
        </w:rPr>
        <w:t>应收对账单其它业务规则如下：</w:t>
      </w:r>
    </w:p>
    <w:p>
      <w:pPr>
        <w:pStyle w:val="100"/>
        <w:numPr>
          <w:ilvl w:val="0"/>
          <w:numId w:val="78"/>
        </w:numPr>
        <w:ind w:firstLineChars="0"/>
      </w:pPr>
      <w:r>
        <w:rPr>
          <w:rFonts w:hint="eastAsia"/>
        </w:rPr>
        <w:t>对账单以暂估单或结算明细为维度进行对账流程，也即一张对账单及其关联的结算明细只能同时对账完成或者失败，不会存在部分明细对账完成另一部分未对账完成的情况；</w:t>
      </w:r>
    </w:p>
    <w:p>
      <w:pPr>
        <w:pStyle w:val="100"/>
        <w:numPr>
          <w:ilvl w:val="0"/>
          <w:numId w:val="78"/>
        </w:numPr>
        <w:ind w:firstLineChars="0"/>
      </w:pPr>
      <w:r>
        <w:rPr>
          <w:rFonts w:hint="eastAsia"/>
        </w:rPr>
        <w:t>对账单对账完成后，不需要再进行重复对账，对账完成后，可延后进行开票流程；</w:t>
      </w:r>
    </w:p>
    <w:p>
      <w:pPr>
        <w:pStyle w:val="100"/>
        <w:numPr>
          <w:ilvl w:val="0"/>
          <w:numId w:val="78"/>
        </w:numPr>
        <w:ind w:firstLineChars="0"/>
      </w:pPr>
      <w:r>
        <w:rPr>
          <w:rFonts w:hint="eastAsia"/>
        </w:rPr>
        <w:t>由于在对账单中直接调整暂估单结算明细，涉及重新生成暂估凭证的问题，为保持暂估凭证一致性，所以不允许直接在对账单中对暂估单关联的结算明细进行调整，需回到暂估单修改功能下进行调整；</w:t>
      </w:r>
    </w:p>
    <w:p>
      <w:pPr>
        <w:pStyle w:val="5"/>
        <w:numPr>
          <w:ilvl w:val="3"/>
          <w:numId w:val="19"/>
        </w:numPr>
      </w:pPr>
      <w:r>
        <w:rPr>
          <w:rFonts w:hint="eastAsia"/>
        </w:rPr>
        <w:t>应收对账单查询</w:t>
      </w:r>
    </w:p>
    <w:p>
      <w:r>
        <w:rPr>
          <w:rFonts w:hint="eastAsia"/>
        </w:rPr>
        <w:t>应收对账单查询功能页面规则如下：</w:t>
      </w:r>
    </w:p>
    <w:p>
      <w:pPr>
        <w:pStyle w:val="100"/>
        <w:numPr>
          <w:ilvl w:val="0"/>
          <w:numId w:val="79"/>
        </w:numPr>
        <w:spacing w:line="360" w:lineRule="auto"/>
        <w:ind w:firstLineChars="0"/>
      </w:pPr>
      <w:r>
        <w:rPr>
          <w:rFonts w:hint="eastAsia"/>
        </w:rPr>
        <w:t>应收对账单查询，分查询条件和查询结果两部分。</w:t>
      </w:r>
    </w:p>
    <w:p>
      <w:pPr>
        <w:pStyle w:val="100"/>
        <w:numPr>
          <w:ilvl w:val="0"/>
          <w:numId w:val="79"/>
        </w:numPr>
        <w:spacing w:line="360" w:lineRule="auto"/>
        <w:ind w:firstLineChars="0"/>
      </w:pPr>
      <w:r>
        <w:rPr>
          <w:rFonts w:hint="eastAsia"/>
        </w:rPr>
        <w:t>查询条件默认展示两行，其余默认收起。</w:t>
      </w:r>
    </w:p>
    <w:p>
      <w:pPr>
        <w:pStyle w:val="100"/>
        <w:numPr>
          <w:ilvl w:val="0"/>
          <w:numId w:val="79"/>
        </w:numPr>
        <w:spacing w:line="360" w:lineRule="auto"/>
        <w:ind w:firstLineChars="0"/>
      </w:pPr>
      <w:r>
        <w:rPr>
          <w:rFonts w:hint="eastAsia"/>
        </w:rPr>
        <w:t>查询结果集排序方式，按申请时间倒序排序。</w:t>
      </w:r>
    </w:p>
    <w:p>
      <w:pPr>
        <w:pStyle w:val="100"/>
        <w:numPr>
          <w:ilvl w:val="0"/>
          <w:numId w:val="79"/>
        </w:numPr>
        <w:spacing w:line="360" w:lineRule="auto"/>
        <w:ind w:firstLineChars="0"/>
      </w:pPr>
      <w:r>
        <w:rPr>
          <w:rFonts w:hint="eastAsia"/>
        </w:rPr>
        <w:t>查询结果集冻结方式，申请人之前冻结。</w:t>
      </w:r>
    </w:p>
    <w:p>
      <w:pPr>
        <w:pStyle w:val="100"/>
        <w:numPr>
          <w:ilvl w:val="0"/>
          <w:numId w:val="79"/>
        </w:numPr>
        <w:spacing w:line="360" w:lineRule="auto"/>
        <w:ind w:firstLineChars="0"/>
      </w:pPr>
      <w:r>
        <w:rPr>
          <w:rFonts w:hint="eastAsia"/>
        </w:rPr>
        <w:t>菜单权限：所有“员工”角色的用户都有该菜单的权限。</w:t>
      </w:r>
    </w:p>
    <w:p>
      <w:pPr>
        <w:pStyle w:val="100"/>
        <w:numPr>
          <w:ilvl w:val="0"/>
          <w:numId w:val="79"/>
        </w:numPr>
        <w:spacing w:line="360" w:lineRule="auto"/>
        <w:ind w:firstLineChars="0"/>
      </w:pPr>
      <w:r>
        <w:rPr>
          <w:rFonts w:hint="eastAsia"/>
        </w:rPr>
        <w:t>数据权限：普通员工只能查看和编辑自己的数据；部门级财务可查看自己及部门下所有的数据；组织级财务可查看组织下所有的数据；集团级财务可查看集团下所有的数据；</w:t>
      </w:r>
    </w:p>
    <w:p>
      <w:pPr>
        <w:pStyle w:val="100"/>
        <w:numPr>
          <w:ilvl w:val="0"/>
          <w:numId w:val="79"/>
        </w:numPr>
        <w:spacing w:line="360" w:lineRule="auto"/>
        <w:ind w:firstLineChars="0"/>
      </w:pPr>
      <w:r>
        <w:rPr>
          <w:rFonts w:hint="eastAsia"/>
        </w:rPr>
        <w:t>当用户进入页面，根据业务规则带出默认查询条件和默认查询结果列表，及相关功能操作按钮；</w:t>
      </w:r>
    </w:p>
    <w:p>
      <w:pPr>
        <w:pStyle w:val="100"/>
        <w:numPr>
          <w:ilvl w:val="0"/>
          <w:numId w:val="79"/>
        </w:numPr>
        <w:spacing w:line="360" w:lineRule="auto"/>
        <w:ind w:firstLineChars="0"/>
      </w:pPr>
      <w:r>
        <w:rPr>
          <w:rFonts w:hint="eastAsia"/>
        </w:rPr>
        <w:t>对账单查询和查询结果可通过查询结果上方的「切换按钮」切换两种展示方式，默认展示对账单列表及对账单维度的查询条件，点击「切换按钮」后，可切换展示当前对账单列表对应的结算明细及结算明细对应的筛选条件，参考原型图「图2.</w:t>
      </w:r>
      <w:r>
        <w:t>15</w:t>
      </w:r>
      <w:r>
        <w:rPr>
          <w:rFonts w:hint="eastAsia"/>
        </w:rPr>
        <w:t>.</w:t>
      </w:r>
      <w:r>
        <w:t>2</w:t>
      </w:r>
      <w:r>
        <w:rPr>
          <w:rFonts w:hint="eastAsia"/>
        </w:rPr>
        <w:t>.</w:t>
      </w:r>
      <w:r>
        <w:t>4</w:t>
      </w:r>
      <w:r>
        <w:rPr>
          <w:rFonts w:hint="eastAsia"/>
        </w:rPr>
        <w:t>-</w:t>
      </w:r>
      <w:r>
        <w:t>1</w:t>
      </w:r>
      <w:r>
        <w:rPr>
          <w:rFonts w:hint="eastAsia"/>
        </w:rPr>
        <w:t>、图2.</w:t>
      </w:r>
      <w:r>
        <w:t>15</w:t>
      </w:r>
      <w:r>
        <w:rPr>
          <w:rFonts w:hint="eastAsia"/>
        </w:rPr>
        <w:t>.</w:t>
      </w:r>
      <w:r>
        <w:t>2</w:t>
      </w:r>
      <w:r>
        <w:rPr>
          <w:rFonts w:hint="eastAsia"/>
        </w:rPr>
        <w:t>.</w:t>
      </w:r>
      <w:r>
        <w:t>4</w:t>
      </w:r>
      <w:r>
        <w:rPr>
          <w:rFonts w:hint="eastAsia"/>
        </w:rPr>
        <w:t>-</w:t>
      </w:r>
      <w:r>
        <w:t>2</w:t>
      </w:r>
      <w:r>
        <w:rPr>
          <w:rFonts w:hint="eastAsia"/>
        </w:rPr>
        <w:t>、图2.</w:t>
      </w:r>
      <w:r>
        <w:t>15</w:t>
      </w:r>
      <w:r>
        <w:rPr>
          <w:rFonts w:hint="eastAsia"/>
        </w:rPr>
        <w:t>.</w:t>
      </w:r>
      <w:r>
        <w:t>2</w:t>
      </w:r>
      <w:r>
        <w:rPr>
          <w:rFonts w:hint="eastAsia"/>
        </w:rPr>
        <w:t>.</w:t>
      </w:r>
      <w:r>
        <w:t>4</w:t>
      </w:r>
      <w:r>
        <w:rPr>
          <w:rFonts w:hint="eastAsia"/>
        </w:rPr>
        <w:t>-</w:t>
      </w:r>
      <w:r>
        <w:t>3</w:t>
      </w:r>
      <w:r>
        <w:rPr>
          <w:rFonts w:hint="eastAsia"/>
        </w:rPr>
        <w:t>」</w:t>
      </w:r>
    </w:p>
    <w:p>
      <w:pPr>
        <w:pStyle w:val="100"/>
        <w:numPr>
          <w:ilvl w:val="0"/>
          <w:numId w:val="79"/>
        </w:numPr>
        <w:spacing w:line="360" w:lineRule="auto"/>
        <w:ind w:firstLineChars="0"/>
      </w:pPr>
      <w:r>
        <w:rPr>
          <w:rFonts w:hint="eastAsia"/>
        </w:rPr>
        <w:t>对账单查询页面提供「查询」、「新增」、「删除」、「开票申请」、「重置」、「导入/导出」等功能，参考原型图「图2.</w:t>
      </w:r>
      <w:r>
        <w:t>15</w:t>
      </w:r>
      <w:r>
        <w:rPr>
          <w:rFonts w:hint="eastAsia"/>
        </w:rPr>
        <w:t>.</w:t>
      </w:r>
      <w:r>
        <w:t>2</w:t>
      </w:r>
      <w:r>
        <w:rPr>
          <w:rFonts w:hint="eastAsia"/>
        </w:rPr>
        <w:t>.</w:t>
      </w:r>
      <w:r>
        <w:t>4</w:t>
      </w:r>
      <w:r>
        <w:rPr>
          <w:rFonts w:hint="eastAsia"/>
        </w:rPr>
        <w:t>-</w:t>
      </w:r>
      <w:r>
        <w:t>1</w:t>
      </w:r>
      <w:r>
        <w:rPr>
          <w:rFonts w:hint="eastAsia"/>
        </w:rPr>
        <w:t>」查询结果上方按钮；</w:t>
      </w:r>
    </w:p>
    <w:p/>
    <w:p>
      <w:r>
        <w:rPr>
          <w:rFonts w:hint="eastAsia"/>
        </w:rPr>
        <w:t>应收对账单查询功能字段描述如下：</w:t>
      </w:r>
    </w:p>
    <w:tbl>
      <w:tblPr>
        <w:tblStyle w:val="31"/>
        <w:tblW w:w="986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612"/>
        <w:gridCol w:w="1100"/>
        <w:gridCol w:w="1976"/>
        <w:gridCol w:w="940"/>
        <w:gridCol w:w="981"/>
        <w:gridCol w:w="981"/>
        <w:gridCol w:w="3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9868" w:type="dxa"/>
            <w:gridSpan w:val="7"/>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应收对账单查询-查询条件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333" w:hRule="atLeast"/>
          <w:jc w:val="center"/>
        </w:trPr>
        <w:tc>
          <w:tcPr>
            <w:tcW w:w="612"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序号</w:t>
            </w:r>
          </w:p>
        </w:tc>
        <w:tc>
          <w:tcPr>
            <w:tcW w:w="110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976"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940"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981"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3278" w:type="dxa"/>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应收对账单号</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文本域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hint="eastAsia" w:eastAsia="PingFang SC" w:cs="Arial"/>
                <w:sz w:val="15"/>
                <w:szCs w:val="15"/>
              </w:rPr>
              <w:t>N</w:t>
            </w:r>
          </w:p>
        </w:tc>
        <w:tc>
          <w:tcPr>
            <w:tcW w:w="3278" w:type="dxa"/>
            <w:vAlign w:val="center"/>
          </w:tcPr>
          <w:p>
            <w:pPr>
              <w:spacing w:line="360" w:lineRule="auto"/>
              <w:jc w:val="left"/>
              <w:rPr>
                <w:rFonts w:eastAsia="PingFang SC" w:cs="Arial"/>
                <w:sz w:val="15"/>
                <w:szCs w:val="15"/>
              </w:rPr>
            </w:pPr>
            <w:r>
              <w:rPr>
                <w:rFonts w:hint="eastAsia" w:ascii="宋体" w:hAnsi="宋体" w:cs="宋体"/>
                <w:sz w:val="15"/>
                <w:szCs w:val="15"/>
              </w:rPr>
              <w:t>手工录入，应收对账单唯一编号，支持模糊查询；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公司名称</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搜索域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收款人或收款方；</w:t>
            </w:r>
          </w:p>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jc w:val="left"/>
              <w:rPr>
                <w:rFonts w:eastAsia="PingFang SC" w:cs="Arial"/>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报账部门</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搜索域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jc w:val="left"/>
              <w:rPr>
                <w:rFonts w:eastAsia="PingFang SC" w:cs="Arial"/>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对账日期</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日期区间</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eastAsia="PingFang SC" w:cs="Arial"/>
                <w:sz w:val="15"/>
                <w:szCs w:val="15"/>
              </w:rPr>
            </w:pPr>
            <w:r>
              <w:rPr>
                <w:rFonts w:hint="eastAsia" w:eastAsia="PingFang SC" w:cs="Arial"/>
                <w:sz w:val="15"/>
                <w:szCs w:val="15"/>
              </w:rPr>
              <w:t>应收对账单实际对账日期；</w:t>
            </w:r>
          </w:p>
          <w:p>
            <w:pPr>
              <w:spacing w:line="360" w:lineRule="auto"/>
              <w:rPr>
                <w:rFonts w:ascii="宋体" w:hAnsi="宋体" w:cs="宋体"/>
                <w:sz w:val="15"/>
                <w:szCs w:val="15"/>
              </w:rPr>
            </w:pPr>
            <w:r>
              <w:rPr>
                <w:rFonts w:hint="eastAsia" w:ascii="宋体" w:hAnsi="宋体" w:cs="宋体"/>
                <w:sz w:val="15"/>
                <w:szCs w:val="15"/>
              </w:rPr>
              <w:t>日期时间区间选择域，起始终止日期选择分为两个录入域，终止日期不允许大于起始日期；</w:t>
            </w:r>
          </w:p>
          <w:p>
            <w:pPr>
              <w:spacing w:line="360" w:lineRule="auto"/>
              <w:jc w:val="left"/>
              <w:rPr>
                <w:rFonts w:eastAsia="PingFang SC" w:cs="Arial"/>
                <w:sz w:val="15"/>
                <w:szCs w:val="15"/>
              </w:rPr>
            </w:pPr>
            <w:r>
              <w:rPr>
                <w:rFonts w:hint="eastAsia" w:ascii="宋体" w:hAnsi="宋体" w:cs="宋体"/>
                <w:sz w:val="15"/>
                <w:szCs w:val="15"/>
              </w:rPr>
              <w:t>格式为：Y</w:t>
            </w:r>
            <w:r>
              <w:rPr>
                <w:rFonts w:ascii="宋体" w:hAnsi="宋体" w:cs="宋体"/>
                <w:sz w:val="15"/>
                <w:szCs w:val="15"/>
              </w:rPr>
              <w:t>YYY-</w:t>
            </w:r>
            <w:r>
              <w:rPr>
                <w:rFonts w:hint="eastAsia" w:ascii="宋体" w:hAnsi="宋体" w:cs="宋体"/>
                <w:sz w:val="15"/>
                <w:szCs w:val="15"/>
              </w:rPr>
              <w:t>mm</w:t>
            </w:r>
            <w:r>
              <w:rPr>
                <w:rFonts w:ascii="宋体" w:hAnsi="宋体" w:cs="宋体"/>
                <w:sz w:val="15"/>
                <w:szCs w:val="15"/>
              </w:rPr>
              <w:t>-DD HH:MM:SS</w:t>
            </w:r>
            <w:r>
              <w:rPr>
                <w:rFonts w:hint="eastAsia" w:ascii="宋体" w:hAnsi="宋体" w:cs="宋体"/>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vAlign w:val="center"/>
          </w:tcPr>
          <w:p>
            <w:pPr>
              <w:pStyle w:val="99"/>
              <w:numPr>
                <w:ilvl w:val="0"/>
                <w:numId w:val="80"/>
              </w:numPr>
              <w:spacing w:line="360" w:lineRule="auto"/>
              <w:ind w:firstLineChars="0"/>
              <w:jc w:val="left"/>
              <w:rPr>
                <w:rFonts w:ascii="Arial" w:hAnsi="Arial" w:eastAsia="PingFang SC" w:cs="Arial"/>
                <w:sz w:val="15"/>
                <w:szCs w:val="15"/>
              </w:rPr>
            </w:pPr>
          </w:p>
        </w:tc>
        <w:tc>
          <w:tcPr>
            <w:tcW w:w="1100" w:type="dxa"/>
          </w:tcPr>
          <w:p>
            <w:pPr>
              <w:widowControl/>
              <w:spacing w:line="240" w:lineRule="atLeast"/>
              <w:jc w:val="left"/>
              <w:rPr>
                <w:rFonts w:eastAsia="PingFang SC" w:cs="Arial"/>
                <w:sz w:val="15"/>
                <w:szCs w:val="15"/>
              </w:rPr>
            </w:pPr>
            <w:r>
              <w:rPr>
                <w:rFonts w:hint="eastAsia" w:eastAsia="PingFang SC" w:cs="Arial"/>
                <w:sz w:val="15"/>
                <w:szCs w:val="15"/>
              </w:rPr>
              <w:t>报账人</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文本域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eastAsia="PingFang SC" w:cs="Arial"/>
                <w:sz w:val="15"/>
                <w:szCs w:val="15"/>
              </w:rPr>
            </w:pPr>
            <w:r>
              <w:rPr>
                <w:rFonts w:hint="eastAsia" w:eastAsia="PingFang SC" w:cs="Arial"/>
                <w:sz w:val="15"/>
                <w:szCs w:val="15"/>
              </w:rPr>
              <w:t>报账申请人，对对账单进新增、修改、删除的操作人员；</w:t>
            </w:r>
          </w:p>
          <w:p>
            <w:pPr>
              <w:spacing w:line="360" w:lineRule="auto"/>
              <w:jc w:val="left"/>
              <w:rPr>
                <w:rFonts w:eastAsia="PingFang SC" w:cs="Arial"/>
                <w:sz w:val="15"/>
                <w:szCs w:val="15"/>
              </w:rPr>
            </w:pPr>
            <w:r>
              <w:rPr>
                <w:rFonts w:hint="eastAsia" w:ascii="宋体" w:hAnsi="宋体" w:cs="宋体"/>
                <w:sz w:val="15"/>
                <w:szCs w:val="15"/>
              </w:rPr>
              <w:t>手工录入，支持模糊查询；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客户名称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搜索域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eastAsia="PingFang SC" w:cs="Arial"/>
                <w:sz w:val="15"/>
                <w:szCs w:val="15"/>
              </w:rPr>
            </w:pPr>
            <w:r>
              <w:rPr>
                <w:rFonts w:hint="eastAsia" w:eastAsia="PingFang SC" w:cs="Arial"/>
                <w:sz w:val="15"/>
                <w:szCs w:val="15"/>
              </w:rPr>
              <w:t>付款人或付款方，一般与合同一一对应；</w:t>
            </w:r>
          </w:p>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jc w:val="left"/>
              <w:rPr>
                <w:rFonts w:eastAsia="PingFang SC" w:cs="Arial"/>
                <w:sz w:val="15"/>
                <w:szCs w:val="15"/>
              </w:rPr>
            </w:pPr>
            <w:r>
              <w:rPr>
                <w:rFonts w:hint="eastAsia" w:eastAsia="PingFang SC" w:cs="Arial"/>
                <w:sz w:val="15"/>
                <w:szCs w:val="15"/>
              </w:rPr>
              <w:t>客户名称可选项数据来源为供应商档案；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客户对账人</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文本域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jc w:val="left"/>
              <w:rPr>
                <w:rFonts w:eastAsia="PingFang SC" w:cs="Arial"/>
                <w:sz w:val="15"/>
                <w:szCs w:val="15"/>
              </w:rPr>
            </w:pPr>
            <w:r>
              <w:rPr>
                <w:rFonts w:hint="eastAsia" w:eastAsia="PingFang SC" w:cs="Arial"/>
                <w:sz w:val="15"/>
                <w:szCs w:val="15"/>
              </w:rPr>
              <w:t>客户方负责对账的对接人员；</w:t>
            </w:r>
          </w:p>
          <w:p>
            <w:pPr>
              <w:spacing w:line="360" w:lineRule="auto"/>
              <w:jc w:val="left"/>
              <w:rPr>
                <w:rFonts w:eastAsia="PingFang SC" w:cs="Arial"/>
                <w:sz w:val="15"/>
                <w:szCs w:val="15"/>
              </w:rPr>
            </w:pPr>
            <w:r>
              <w:rPr>
                <w:rFonts w:hint="eastAsia" w:ascii="宋体" w:hAnsi="宋体" w:cs="宋体"/>
                <w:sz w:val="15"/>
                <w:szCs w:val="15"/>
              </w:rPr>
              <w:t>手工录入，支持模糊查询；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eastAsia="PingFang SC" w:cs="Arial"/>
                <w:sz w:val="15"/>
                <w:szCs w:val="15"/>
              </w:rPr>
            </w:pPr>
            <w:r>
              <w:rPr>
                <w:rFonts w:hint="eastAsia" w:ascii="宋体" w:hAnsi="宋体" w:cs="宋体"/>
                <w:kern w:val="0"/>
                <w:sz w:val="15"/>
                <w:szCs w:val="15"/>
                <w:lang w:bidi="ar"/>
              </w:rPr>
              <w:t>会计账期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eastAsia="PingFang SC" w:cs="Arial"/>
                <w:sz w:val="15"/>
                <w:szCs w:val="15"/>
              </w:rPr>
            </w:pPr>
            <w:r>
              <w:rPr>
                <w:rFonts w:hint="eastAsia" w:ascii="宋体" w:hAnsi="宋体" w:cs="宋体"/>
                <w:sz w:val="15"/>
                <w:szCs w:val="15"/>
              </w:rPr>
              <w:t>日期</w:t>
            </w:r>
          </w:p>
        </w:tc>
        <w:tc>
          <w:tcPr>
            <w:tcW w:w="981" w:type="dxa"/>
            <w:vAlign w:val="center"/>
          </w:tcPr>
          <w:p>
            <w:pPr>
              <w:spacing w:line="360" w:lineRule="auto"/>
              <w:jc w:val="left"/>
              <w:rPr>
                <w:rFonts w:eastAsia="PingFang SC" w:cs="Arial"/>
                <w:sz w:val="15"/>
                <w:szCs w:val="15"/>
              </w:rPr>
            </w:pPr>
            <w:r>
              <w:rPr>
                <w:rFonts w:ascii="宋体" w:hAnsi="宋体" w:cs="宋体"/>
                <w:sz w:val="15"/>
                <w:szCs w:val="15"/>
              </w:rPr>
              <w:t>Y</w:t>
            </w:r>
          </w:p>
        </w:tc>
        <w:tc>
          <w:tcPr>
            <w:tcW w:w="981" w:type="dxa"/>
          </w:tcPr>
          <w:p>
            <w:pPr>
              <w:spacing w:line="360" w:lineRule="auto"/>
              <w:jc w:val="left"/>
              <w:rPr>
                <w:rFonts w:eastAsia="PingFang SC" w:cs="Arial"/>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会议记账账期；</w:t>
            </w:r>
          </w:p>
          <w:p>
            <w:pPr>
              <w:spacing w:line="360" w:lineRule="auto"/>
              <w:jc w:val="left"/>
              <w:rPr>
                <w:rFonts w:eastAsia="PingFang SC" w:cs="Arial"/>
                <w:sz w:val="15"/>
                <w:szCs w:val="15"/>
              </w:rPr>
            </w:pPr>
            <w:r>
              <w:rPr>
                <w:rFonts w:hint="eastAsia" w:eastAsia="PingFang SC" w:cs="Arial"/>
                <w:sz w:val="15"/>
                <w:szCs w:val="15"/>
              </w:rPr>
              <w:t>格式为：Y</w:t>
            </w:r>
            <w:r>
              <w:rPr>
                <w:rFonts w:eastAsia="PingFang SC" w:cs="Arial"/>
                <w:sz w:val="15"/>
                <w:szCs w:val="15"/>
              </w:rPr>
              <w:t>YYY-MM</w:t>
            </w:r>
            <w:r>
              <w:rPr>
                <w:rFonts w:hint="eastAsia" w:eastAsia="PingFang SC" w:cs="Arial"/>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数据来源</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多选域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对账单数据来源；</w:t>
            </w:r>
          </w:p>
          <w:p>
            <w:pPr>
              <w:spacing w:line="360" w:lineRule="auto"/>
              <w:rPr>
                <w:rFonts w:ascii="宋体" w:hAnsi="宋体" w:cs="宋体"/>
                <w:sz w:val="15"/>
                <w:szCs w:val="15"/>
              </w:rPr>
            </w:pPr>
            <w:r>
              <w:rPr>
                <w:rFonts w:hint="eastAsia" w:ascii="宋体" w:hAnsi="宋体" w:cs="宋体"/>
                <w:sz w:val="15"/>
                <w:szCs w:val="15"/>
              </w:rPr>
              <w:t>可选值如下：</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9"/>
              <w:gridCol w:w="1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shd w:val="clear" w:color="auto" w:fill="BEBEBE" w:themeFill="background1" w:themeFillShade="BF"/>
                </w:tcPr>
                <w:p>
                  <w:pPr>
                    <w:spacing w:line="360" w:lineRule="auto"/>
                    <w:rPr>
                      <w:rFonts w:ascii="宋体" w:hAnsi="宋体" w:cs="宋体"/>
                      <w:sz w:val="15"/>
                      <w:szCs w:val="15"/>
                    </w:rPr>
                  </w:pPr>
                  <w:r>
                    <w:rPr>
                      <w:rFonts w:hint="eastAsia" w:ascii="宋体" w:hAnsi="宋体" w:cs="宋体"/>
                      <w:sz w:val="15"/>
                      <w:szCs w:val="15"/>
                    </w:rPr>
                    <w:t>Code</w:t>
                  </w:r>
                </w:p>
              </w:tc>
              <w:tc>
                <w:tcPr>
                  <w:tcW w:w="1519" w:type="dxa"/>
                  <w:shd w:val="clear" w:color="auto" w:fill="BEBEBE" w:themeFill="background1" w:themeFillShade="BF"/>
                </w:tcPr>
                <w:p>
                  <w:pPr>
                    <w:spacing w:line="360" w:lineRule="auto"/>
                    <w:rPr>
                      <w:rFonts w:ascii="宋体" w:hAnsi="宋体" w:cs="宋体"/>
                      <w:sz w:val="15"/>
                      <w:szCs w:val="15"/>
                    </w:rPr>
                  </w:pPr>
                  <w:r>
                    <w:rPr>
                      <w:rFonts w:hint="eastAsia" w:ascii="宋体" w:hAnsi="宋体" w:cs="宋体"/>
                      <w:sz w:val="15"/>
                      <w:szCs w:val="15"/>
                    </w:rPr>
                    <w:t>N</w:t>
                  </w:r>
                  <w:r>
                    <w:rPr>
                      <w:rFonts w:ascii="宋体" w:hAnsi="宋体" w:cs="宋体"/>
                      <w:sz w:val="15"/>
                      <w:szCs w:val="15"/>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1</w:t>
                  </w:r>
                </w:p>
              </w:tc>
              <w:tc>
                <w:tcPr>
                  <w:tcW w:w="1519" w:type="dxa"/>
                </w:tcPr>
                <w:p>
                  <w:pPr>
                    <w:spacing w:line="360" w:lineRule="auto"/>
                    <w:rPr>
                      <w:rFonts w:ascii="宋体" w:hAnsi="宋体" w:cs="宋体"/>
                      <w:sz w:val="15"/>
                      <w:szCs w:val="15"/>
                    </w:rPr>
                  </w:pPr>
                  <w:r>
                    <w:rPr>
                      <w:rFonts w:hint="eastAsia" w:ascii="宋体" w:hAnsi="宋体" w:cs="宋体"/>
                      <w:sz w:val="15"/>
                      <w:szCs w:val="15"/>
                    </w:rPr>
                    <w:t>系统生成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2</w:t>
                  </w:r>
                </w:p>
              </w:tc>
              <w:tc>
                <w:tcPr>
                  <w:tcW w:w="1519" w:type="dxa"/>
                </w:tcPr>
                <w:p>
                  <w:pPr>
                    <w:spacing w:line="360" w:lineRule="auto"/>
                    <w:rPr>
                      <w:rFonts w:ascii="宋体" w:hAnsi="宋体" w:cs="宋体"/>
                      <w:sz w:val="15"/>
                      <w:szCs w:val="15"/>
                    </w:rPr>
                  </w:pPr>
                  <w:r>
                    <w:rPr>
                      <w:rFonts w:hint="eastAsia" w:ascii="宋体" w:hAnsi="宋体" w:cs="宋体"/>
                      <w:sz w:val="15"/>
                      <w:szCs w:val="15"/>
                    </w:rPr>
                    <w:t>手工新增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9" w:type="dxa"/>
                </w:tcPr>
                <w:p>
                  <w:pPr>
                    <w:spacing w:line="360" w:lineRule="auto"/>
                    <w:rPr>
                      <w:rFonts w:ascii="宋体" w:hAnsi="宋体" w:cs="宋体"/>
                      <w:sz w:val="15"/>
                      <w:szCs w:val="15"/>
                    </w:rPr>
                  </w:pPr>
                  <w:r>
                    <w:rPr>
                      <w:rFonts w:hint="eastAsia" w:ascii="宋体" w:hAnsi="宋体" w:cs="宋体"/>
                      <w:sz w:val="15"/>
                      <w:szCs w:val="15"/>
                    </w:rPr>
                    <w:t>0</w:t>
                  </w:r>
                  <w:r>
                    <w:rPr>
                      <w:rFonts w:ascii="宋体" w:hAnsi="宋体" w:cs="宋体"/>
                      <w:sz w:val="15"/>
                      <w:szCs w:val="15"/>
                    </w:rPr>
                    <w:t>3</w:t>
                  </w:r>
                </w:p>
              </w:tc>
              <w:tc>
                <w:tcPr>
                  <w:tcW w:w="1519" w:type="dxa"/>
                </w:tcPr>
                <w:p>
                  <w:pPr>
                    <w:spacing w:line="360" w:lineRule="auto"/>
                    <w:rPr>
                      <w:rFonts w:ascii="宋体" w:hAnsi="宋体" w:cs="宋体"/>
                      <w:sz w:val="15"/>
                      <w:szCs w:val="15"/>
                    </w:rPr>
                  </w:pPr>
                  <w:r>
                    <w:rPr>
                      <w:rFonts w:hint="eastAsia" w:ascii="宋体" w:hAnsi="宋体" w:cs="宋体"/>
                      <w:sz w:val="15"/>
                      <w:szCs w:val="15"/>
                    </w:rPr>
                    <w:t>手工导入</w:t>
                  </w:r>
                </w:p>
              </w:tc>
            </w:tr>
          </w:tbl>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状态</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多选域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对账单状态，允许多选；</w:t>
            </w:r>
          </w:p>
          <w:p>
            <w:pPr>
              <w:spacing w:line="360" w:lineRule="auto"/>
              <w:jc w:val="left"/>
              <w:rPr>
                <w:rFonts w:ascii="宋体" w:hAnsi="宋体" w:cs="宋体"/>
                <w:sz w:val="15"/>
                <w:szCs w:val="15"/>
              </w:rPr>
            </w:pPr>
            <w:r>
              <w:rPr>
                <w:rFonts w:hint="eastAsia" w:ascii="宋体" w:hAnsi="宋体" w:cs="宋体"/>
                <w:sz w:val="15"/>
                <w:szCs w:val="15"/>
              </w:rPr>
              <w:t>默认值为所有，可选值如下：</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6"/>
              <w:gridCol w:w="816"/>
              <w:gridCol w:w="1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EBEBE" w:themeFill="background1" w:themeFillShade="BF"/>
                </w:tcPr>
                <w:p>
                  <w:pPr>
                    <w:spacing w:line="360" w:lineRule="auto"/>
                    <w:jc w:val="left"/>
                    <w:rPr>
                      <w:rFonts w:ascii="宋体" w:hAnsi="宋体" w:cs="宋体"/>
                      <w:sz w:val="15"/>
                      <w:szCs w:val="15"/>
                    </w:rPr>
                  </w:pPr>
                  <w:r>
                    <w:rPr>
                      <w:rFonts w:hint="eastAsia" w:ascii="宋体" w:hAnsi="宋体" w:cs="宋体"/>
                      <w:sz w:val="15"/>
                      <w:szCs w:val="15"/>
                    </w:rPr>
                    <w:t>C</w:t>
                  </w:r>
                  <w:r>
                    <w:rPr>
                      <w:rFonts w:ascii="宋体" w:hAnsi="宋体" w:cs="宋体"/>
                      <w:sz w:val="15"/>
                      <w:szCs w:val="15"/>
                    </w:rPr>
                    <w:t>ode</w:t>
                  </w:r>
                </w:p>
              </w:tc>
              <w:tc>
                <w:tcPr>
                  <w:tcW w:w="0" w:type="auto"/>
                  <w:shd w:val="clear" w:color="auto" w:fill="BEBEBE" w:themeFill="background1" w:themeFillShade="BF"/>
                </w:tcPr>
                <w:p>
                  <w:pPr>
                    <w:spacing w:line="360" w:lineRule="auto"/>
                    <w:jc w:val="left"/>
                    <w:rPr>
                      <w:rFonts w:ascii="宋体" w:hAnsi="宋体" w:cs="宋体"/>
                      <w:sz w:val="15"/>
                      <w:szCs w:val="15"/>
                    </w:rPr>
                  </w:pPr>
                  <w:r>
                    <w:rPr>
                      <w:rFonts w:ascii="宋体" w:hAnsi="宋体" w:cs="宋体"/>
                      <w:sz w:val="15"/>
                      <w:szCs w:val="15"/>
                    </w:rPr>
                    <w:t>CN-</w:t>
                  </w:r>
                  <w:r>
                    <w:rPr>
                      <w:rFonts w:hint="eastAsia" w:ascii="宋体" w:hAnsi="宋体" w:cs="宋体"/>
                      <w:sz w:val="15"/>
                      <w:szCs w:val="15"/>
                    </w:rPr>
                    <w:t>N</w:t>
                  </w:r>
                  <w:r>
                    <w:rPr>
                      <w:rFonts w:ascii="宋体" w:hAnsi="宋体" w:cs="宋体"/>
                      <w:sz w:val="15"/>
                      <w:szCs w:val="15"/>
                    </w:rPr>
                    <w:t>ame</w:t>
                  </w:r>
                </w:p>
              </w:tc>
              <w:tc>
                <w:tcPr>
                  <w:tcW w:w="1594" w:type="dxa"/>
                  <w:shd w:val="clear" w:color="auto" w:fill="BEBEBE" w:themeFill="background1" w:themeFillShade="BF"/>
                </w:tcPr>
                <w:p>
                  <w:pPr>
                    <w:spacing w:line="360" w:lineRule="auto"/>
                    <w:jc w:val="left"/>
                    <w:rPr>
                      <w:rFonts w:ascii="宋体" w:hAnsi="宋体" w:cs="宋体"/>
                      <w:sz w:val="15"/>
                      <w:szCs w:val="15"/>
                    </w:rPr>
                  </w:pPr>
                  <w:r>
                    <w:rPr>
                      <w:rFonts w:hint="eastAsia" w:ascii="宋体" w:hAnsi="宋体" w:cs="宋体"/>
                      <w:sz w:val="15"/>
                      <w:szCs w:val="15"/>
                    </w:rPr>
                    <w:t>E</w:t>
                  </w:r>
                  <w:r>
                    <w:rPr>
                      <w:rFonts w:ascii="宋体" w:hAnsi="宋体" w:cs="宋体"/>
                      <w:sz w:val="15"/>
                      <w:szCs w:val="15"/>
                    </w:rPr>
                    <w:t>N-N</w:t>
                  </w:r>
                  <w:r>
                    <w:rPr>
                      <w:rFonts w:hint="eastAsia" w:ascii="宋体" w:hAnsi="宋体" w:cs="宋体"/>
                      <w:sz w:val="15"/>
                      <w:szCs w:val="15"/>
                    </w:rPr>
                    <w:t>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360" w:lineRule="auto"/>
                    <w:jc w:val="left"/>
                    <w:rPr>
                      <w:rFonts w:ascii="宋体" w:hAnsi="宋体" w:cs="宋体"/>
                      <w:sz w:val="15"/>
                      <w:szCs w:val="15"/>
                    </w:rPr>
                  </w:pPr>
                  <w:r>
                    <w:rPr>
                      <w:rFonts w:hint="eastAsia" w:ascii="宋体" w:hAnsi="宋体" w:cs="宋体"/>
                      <w:sz w:val="15"/>
                      <w:szCs w:val="15"/>
                    </w:rPr>
                    <w:t>0</w:t>
                  </w:r>
                  <w:r>
                    <w:rPr>
                      <w:rFonts w:ascii="宋体" w:hAnsi="宋体" w:cs="宋体"/>
                      <w:sz w:val="15"/>
                      <w:szCs w:val="15"/>
                    </w:rPr>
                    <w:t>1</w:t>
                  </w:r>
                </w:p>
              </w:tc>
              <w:tc>
                <w:tcPr>
                  <w:tcW w:w="0" w:type="auto"/>
                </w:tcPr>
                <w:p>
                  <w:pPr>
                    <w:spacing w:line="360" w:lineRule="auto"/>
                    <w:jc w:val="left"/>
                    <w:rPr>
                      <w:rFonts w:ascii="宋体" w:hAnsi="宋体" w:cs="宋体"/>
                      <w:sz w:val="15"/>
                      <w:szCs w:val="15"/>
                    </w:rPr>
                  </w:pPr>
                  <w:r>
                    <w:rPr>
                      <w:rFonts w:hint="eastAsia" w:ascii="宋体" w:hAnsi="宋体" w:cs="宋体"/>
                      <w:sz w:val="15"/>
                      <w:szCs w:val="15"/>
                    </w:rPr>
                    <w:t>初始状态</w:t>
                  </w:r>
                </w:p>
              </w:tc>
              <w:tc>
                <w:tcPr>
                  <w:tcW w:w="1594" w:type="dxa"/>
                </w:tcPr>
                <w:p>
                  <w:pPr>
                    <w:spacing w:line="360" w:lineRule="auto"/>
                    <w:jc w:val="left"/>
                    <w:rPr>
                      <w:rFonts w:ascii="宋体" w:hAnsi="宋体" w:cs="宋体"/>
                      <w:sz w:val="15"/>
                      <w:szCs w:val="15"/>
                    </w:rPr>
                  </w:pPr>
                  <w:r>
                    <w:rPr>
                      <w:rFonts w:hint="eastAsia" w:ascii="宋体" w:hAnsi="宋体" w:cs="宋体"/>
                      <w:sz w:val="15"/>
                      <w:szCs w:val="15"/>
                    </w:rPr>
                    <w:t>O</w:t>
                  </w:r>
                  <w:r>
                    <w:rPr>
                      <w:rFonts w:ascii="宋体" w:hAnsi="宋体" w:cs="宋体"/>
                      <w:sz w:val="15"/>
                      <w:szCs w:val="15"/>
                    </w:rPr>
                    <w:t>riginal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360" w:lineRule="auto"/>
                    <w:jc w:val="left"/>
                    <w:rPr>
                      <w:rFonts w:ascii="宋体" w:hAnsi="宋体" w:cs="宋体"/>
                      <w:sz w:val="15"/>
                      <w:szCs w:val="15"/>
                    </w:rPr>
                  </w:pPr>
                  <w:r>
                    <w:rPr>
                      <w:rFonts w:ascii="宋体" w:hAnsi="宋体" w:cs="宋体"/>
                      <w:sz w:val="15"/>
                      <w:szCs w:val="15"/>
                    </w:rPr>
                    <w:t>02</w:t>
                  </w:r>
                </w:p>
              </w:tc>
              <w:tc>
                <w:tcPr>
                  <w:tcW w:w="0" w:type="auto"/>
                </w:tcPr>
                <w:p>
                  <w:pPr>
                    <w:spacing w:line="360" w:lineRule="auto"/>
                    <w:jc w:val="left"/>
                    <w:rPr>
                      <w:rFonts w:ascii="宋体" w:hAnsi="宋体" w:cs="宋体"/>
                      <w:sz w:val="15"/>
                      <w:szCs w:val="15"/>
                    </w:rPr>
                  </w:pPr>
                  <w:r>
                    <w:rPr>
                      <w:rFonts w:hint="eastAsia" w:ascii="宋体" w:hAnsi="宋体" w:cs="宋体"/>
                      <w:sz w:val="15"/>
                      <w:szCs w:val="15"/>
                    </w:rPr>
                    <w:t>审核中</w:t>
                  </w:r>
                </w:p>
              </w:tc>
              <w:tc>
                <w:tcPr>
                  <w:tcW w:w="1594" w:type="dxa"/>
                </w:tcPr>
                <w:p>
                  <w:pPr>
                    <w:spacing w:line="360" w:lineRule="auto"/>
                    <w:jc w:val="left"/>
                    <w:rPr>
                      <w:rFonts w:ascii="宋体" w:hAnsi="宋体" w:cs="宋体"/>
                      <w:sz w:val="15"/>
                      <w:szCs w:val="15"/>
                    </w:rPr>
                  </w:pPr>
                  <w:r>
                    <w:rPr>
                      <w:rFonts w:ascii="宋体" w:hAnsi="宋体" w:cs="宋体"/>
                      <w:sz w:val="15"/>
                      <w:szCs w:val="15"/>
                    </w:rPr>
                    <w:t>Under Approval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spacing w:line="360" w:lineRule="auto"/>
                    <w:jc w:val="left"/>
                    <w:rPr>
                      <w:rFonts w:ascii="宋体" w:hAnsi="宋体" w:cs="宋体"/>
                      <w:sz w:val="15"/>
                      <w:szCs w:val="15"/>
                    </w:rPr>
                  </w:pPr>
                  <w:r>
                    <w:rPr>
                      <w:rFonts w:hint="eastAsia" w:ascii="宋体" w:hAnsi="宋体" w:cs="宋体"/>
                      <w:sz w:val="15"/>
                      <w:szCs w:val="15"/>
                    </w:rPr>
                    <w:t>0</w:t>
                  </w:r>
                  <w:r>
                    <w:rPr>
                      <w:rFonts w:ascii="宋体" w:hAnsi="宋体" w:cs="宋体"/>
                      <w:sz w:val="15"/>
                      <w:szCs w:val="15"/>
                    </w:rPr>
                    <w:t>3</w:t>
                  </w:r>
                </w:p>
              </w:tc>
              <w:tc>
                <w:tcPr>
                  <w:tcW w:w="0" w:type="auto"/>
                </w:tcPr>
                <w:p>
                  <w:pPr>
                    <w:spacing w:line="360" w:lineRule="auto"/>
                    <w:jc w:val="left"/>
                    <w:rPr>
                      <w:rFonts w:ascii="宋体" w:hAnsi="宋体" w:cs="宋体"/>
                      <w:sz w:val="15"/>
                      <w:szCs w:val="15"/>
                    </w:rPr>
                  </w:pPr>
                  <w:r>
                    <w:rPr>
                      <w:rFonts w:hint="eastAsia" w:ascii="宋体" w:hAnsi="宋体" w:cs="宋体"/>
                      <w:sz w:val="15"/>
                      <w:szCs w:val="15"/>
                    </w:rPr>
                    <w:t>对账中</w:t>
                  </w:r>
                </w:p>
              </w:tc>
              <w:tc>
                <w:tcPr>
                  <w:tcW w:w="1594" w:type="dxa"/>
                </w:tcPr>
                <w:p>
                  <w:pPr>
                    <w:spacing w:line="360" w:lineRule="auto"/>
                    <w:jc w:val="left"/>
                    <w:rPr>
                      <w:rFonts w:ascii="宋体" w:hAnsi="宋体" w:cs="宋体"/>
                      <w:sz w:val="15"/>
                      <w:szCs w:val="15"/>
                    </w:rPr>
                  </w:pPr>
                  <w:r>
                    <w:rPr>
                      <w:rFonts w:ascii="宋体" w:hAnsi="宋体" w:cs="宋体"/>
                      <w:sz w:val="15"/>
                      <w:szCs w:val="15"/>
                    </w:rPr>
                    <w:t>In Reconciliation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360" w:lineRule="auto"/>
                    <w:jc w:val="left"/>
                    <w:rPr>
                      <w:rFonts w:ascii="宋体" w:hAnsi="宋体" w:cs="宋体"/>
                      <w:sz w:val="15"/>
                      <w:szCs w:val="15"/>
                    </w:rPr>
                  </w:pPr>
                  <w:r>
                    <w:rPr>
                      <w:rFonts w:hint="eastAsia" w:ascii="宋体" w:hAnsi="宋体" w:cs="宋体"/>
                      <w:sz w:val="15"/>
                      <w:szCs w:val="15"/>
                    </w:rPr>
                    <w:t>0</w:t>
                  </w:r>
                  <w:r>
                    <w:rPr>
                      <w:rFonts w:ascii="宋体" w:hAnsi="宋体" w:cs="宋体"/>
                      <w:sz w:val="15"/>
                      <w:szCs w:val="15"/>
                    </w:rPr>
                    <w:t>4</w:t>
                  </w:r>
                </w:p>
              </w:tc>
              <w:tc>
                <w:tcPr>
                  <w:tcW w:w="0" w:type="auto"/>
                </w:tcPr>
                <w:p>
                  <w:pPr>
                    <w:spacing w:line="360" w:lineRule="auto"/>
                    <w:jc w:val="left"/>
                    <w:rPr>
                      <w:rFonts w:ascii="宋体" w:hAnsi="宋体" w:cs="宋体"/>
                      <w:sz w:val="15"/>
                      <w:szCs w:val="15"/>
                    </w:rPr>
                  </w:pPr>
                  <w:r>
                    <w:rPr>
                      <w:rFonts w:hint="eastAsia" w:ascii="宋体" w:hAnsi="宋体" w:cs="宋体"/>
                      <w:sz w:val="15"/>
                      <w:szCs w:val="15"/>
                    </w:rPr>
                    <w:t>对账完成</w:t>
                  </w:r>
                </w:p>
              </w:tc>
              <w:tc>
                <w:tcPr>
                  <w:tcW w:w="1594" w:type="dxa"/>
                </w:tcPr>
                <w:p>
                  <w:pPr>
                    <w:spacing w:line="360" w:lineRule="auto"/>
                    <w:jc w:val="left"/>
                    <w:rPr>
                      <w:rFonts w:ascii="宋体" w:hAnsi="宋体" w:cs="宋体"/>
                      <w:sz w:val="15"/>
                      <w:szCs w:val="15"/>
                    </w:rPr>
                  </w:pPr>
                  <w:r>
                    <w:rPr>
                      <w:rFonts w:ascii="宋体" w:hAnsi="宋体" w:cs="宋体"/>
                      <w:sz w:val="15"/>
                      <w:szCs w:val="15"/>
                    </w:rPr>
                    <w:t>Reconciliation 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360" w:lineRule="auto"/>
                    <w:jc w:val="left"/>
                    <w:rPr>
                      <w:rFonts w:ascii="宋体" w:hAnsi="宋体" w:cs="宋体"/>
                      <w:sz w:val="15"/>
                      <w:szCs w:val="15"/>
                    </w:rPr>
                  </w:pPr>
                  <w:r>
                    <w:rPr>
                      <w:rFonts w:hint="eastAsia" w:ascii="宋体" w:hAnsi="宋体" w:cs="宋体"/>
                      <w:sz w:val="15"/>
                      <w:szCs w:val="15"/>
                    </w:rPr>
                    <w:t>0</w:t>
                  </w:r>
                  <w:r>
                    <w:rPr>
                      <w:rFonts w:ascii="宋体" w:hAnsi="宋体" w:cs="宋体"/>
                      <w:sz w:val="15"/>
                      <w:szCs w:val="15"/>
                    </w:rPr>
                    <w:t>5</w:t>
                  </w:r>
                </w:p>
              </w:tc>
              <w:tc>
                <w:tcPr>
                  <w:tcW w:w="0" w:type="auto"/>
                </w:tcPr>
                <w:p>
                  <w:pPr>
                    <w:spacing w:line="360" w:lineRule="auto"/>
                    <w:jc w:val="left"/>
                    <w:rPr>
                      <w:rFonts w:ascii="宋体" w:hAnsi="宋体" w:cs="宋体"/>
                      <w:sz w:val="15"/>
                      <w:szCs w:val="15"/>
                    </w:rPr>
                  </w:pPr>
                  <w:r>
                    <w:rPr>
                      <w:rFonts w:hint="eastAsia" w:ascii="宋体" w:hAnsi="宋体" w:cs="宋体"/>
                      <w:sz w:val="15"/>
                      <w:szCs w:val="15"/>
                    </w:rPr>
                    <w:t>开票中</w:t>
                  </w:r>
                </w:p>
              </w:tc>
              <w:tc>
                <w:tcPr>
                  <w:tcW w:w="1594" w:type="dxa"/>
                </w:tcPr>
                <w:p>
                  <w:pPr>
                    <w:spacing w:line="360" w:lineRule="auto"/>
                    <w:jc w:val="left"/>
                    <w:rPr>
                      <w:rFonts w:ascii="宋体" w:hAnsi="宋体" w:cs="宋体"/>
                      <w:sz w:val="15"/>
                      <w:szCs w:val="15"/>
                    </w:rPr>
                  </w:pPr>
                  <w:r>
                    <w:rPr>
                      <w:rFonts w:ascii="宋体" w:hAnsi="宋体" w:cs="宋体"/>
                      <w:sz w:val="15"/>
                      <w:szCs w:val="15"/>
                    </w:rPr>
                    <w:t>Invoicing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360" w:lineRule="auto"/>
                    <w:jc w:val="left"/>
                    <w:rPr>
                      <w:rFonts w:ascii="宋体" w:hAnsi="宋体" w:cs="宋体"/>
                      <w:sz w:val="15"/>
                      <w:szCs w:val="15"/>
                    </w:rPr>
                  </w:pPr>
                  <w:r>
                    <w:rPr>
                      <w:rFonts w:hint="eastAsia" w:ascii="宋体" w:hAnsi="宋体" w:cs="宋体"/>
                      <w:sz w:val="15"/>
                      <w:szCs w:val="15"/>
                    </w:rPr>
                    <w:t>0</w:t>
                  </w:r>
                  <w:r>
                    <w:rPr>
                      <w:rFonts w:ascii="宋体" w:hAnsi="宋体" w:cs="宋体"/>
                      <w:sz w:val="15"/>
                      <w:szCs w:val="15"/>
                    </w:rPr>
                    <w:t>6</w:t>
                  </w:r>
                </w:p>
              </w:tc>
              <w:tc>
                <w:tcPr>
                  <w:tcW w:w="0" w:type="auto"/>
                </w:tcPr>
                <w:p>
                  <w:pPr>
                    <w:spacing w:line="360" w:lineRule="auto"/>
                    <w:jc w:val="left"/>
                    <w:rPr>
                      <w:rFonts w:ascii="宋体" w:hAnsi="宋体" w:cs="宋体"/>
                      <w:sz w:val="15"/>
                      <w:szCs w:val="15"/>
                    </w:rPr>
                  </w:pPr>
                  <w:r>
                    <w:rPr>
                      <w:rFonts w:hint="eastAsia" w:ascii="宋体" w:hAnsi="宋体" w:cs="宋体"/>
                      <w:sz w:val="15"/>
                      <w:szCs w:val="15"/>
                    </w:rPr>
                    <w:t>部分开票</w:t>
                  </w:r>
                </w:p>
              </w:tc>
              <w:tc>
                <w:tcPr>
                  <w:tcW w:w="1594" w:type="dxa"/>
                </w:tcPr>
                <w:p>
                  <w:pPr>
                    <w:spacing w:line="360" w:lineRule="auto"/>
                    <w:jc w:val="left"/>
                    <w:rPr>
                      <w:rFonts w:ascii="宋体" w:hAnsi="宋体" w:cs="宋体"/>
                      <w:sz w:val="15"/>
                      <w:szCs w:val="15"/>
                    </w:rPr>
                  </w:pPr>
                  <w:r>
                    <w:rPr>
                      <w:rFonts w:ascii="宋体" w:hAnsi="宋体" w:cs="宋体"/>
                      <w:sz w:val="15"/>
                      <w:szCs w:val="15"/>
                    </w:rPr>
                    <w:t>Partial Invoiced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line="360" w:lineRule="auto"/>
                    <w:jc w:val="left"/>
                    <w:rPr>
                      <w:rFonts w:ascii="宋体" w:hAnsi="宋体" w:cs="宋体"/>
                      <w:sz w:val="15"/>
                      <w:szCs w:val="15"/>
                    </w:rPr>
                  </w:pPr>
                  <w:r>
                    <w:rPr>
                      <w:rFonts w:hint="eastAsia" w:ascii="宋体" w:hAnsi="宋体" w:cs="宋体"/>
                      <w:sz w:val="15"/>
                      <w:szCs w:val="15"/>
                    </w:rPr>
                    <w:t>0</w:t>
                  </w:r>
                  <w:r>
                    <w:rPr>
                      <w:rFonts w:ascii="宋体" w:hAnsi="宋体" w:cs="宋体"/>
                      <w:sz w:val="15"/>
                      <w:szCs w:val="15"/>
                    </w:rPr>
                    <w:t>7</w:t>
                  </w:r>
                </w:p>
              </w:tc>
              <w:tc>
                <w:tcPr>
                  <w:tcW w:w="0" w:type="auto"/>
                </w:tcPr>
                <w:p>
                  <w:pPr>
                    <w:spacing w:line="360" w:lineRule="auto"/>
                    <w:jc w:val="left"/>
                    <w:rPr>
                      <w:rFonts w:ascii="宋体" w:hAnsi="宋体" w:cs="宋体"/>
                      <w:sz w:val="15"/>
                      <w:szCs w:val="15"/>
                    </w:rPr>
                  </w:pPr>
                  <w:r>
                    <w:rPr>
                      <w:rFonts w:hint="eastAsia" w:ascii="宋体" w:hAnsi="宋体" w:cs="宋体"/>
                      <w:sz w:val="15"/>
                      <w:szCs w:val="15"/>
                    </w:rPr>
                    <w:t>开票完成</w:t>
                  </w:r>
                </w:p>
              </w:tc>
              <w:tc>
                <w:tcPr>
                  <w:tcW w:w="1594" w:type="dxa"/>
                </w:tcPr>
                <w:p>
                  <w:pPr>
                    <w:spacing w:line="360" w:lineRule="auto"/>
                    <w:jc w:val="left"/>
                    <w:rPr>
                      <w:rFonts w:ascii="宋体" w:hAnsi="宋体" w:cs="宋体"/>
                      <w:sz w:val="15"/>
                      <w:szCs w:val="15"/>
                    </w:rPr>
                  </w:pPr>
                  <w:r>
                    <w:rPr>
                      <w:rFonts w:ascii="宋体" w:hAnsi="宋体" w:cs="宋体"/>
                      <w:sz w:val="15"/>
                      <w:szCs w:val="15"/>
                    </w:rPr>
                    <w:t>Invoiced</w:t>
                  </w:r>
                </w:p>
              </w:tc>
            </w:tr>
          </w:tbl>
          <w:p>
            <w:pPr>
              <w:spacing w:line="360" w:lineRule="auto"/>
              <w:jc w:val="left"/>
              <w:rPr>
                <w:rFonts w:ascii="宋体" w:hAnsi="宋体" w:cs="宋体"/>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对账单生成日期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日期区间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tcPr>
          <w:p>
            <w:pPr>
              <w:spacing w:line="360" w:lineRule="auto"/>
              <w:jc w:val="left"/>
              <w:rPr>
                <w:rFonts w:ascii="宋体" w:hAnsi="宋体" w:cs="宋体"/>
                <w:sz w:val="15"/>
                <w:szCs w:val="15"/>
              </w:rPr>
            </w:pPr>
            <w:r>
              <w:rPr>
                <w:rFonts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对账单生成日期，以日期区间查询；</w:t>
            </w:r>
          </w:p>
          <w:p>
            <w:pPr>
              <w:spacing w:line="360" w:lineRule="auto"/>
              <w:rPr>
                <w:rFonts w:ascii="宋体" w:hAnsi="宋体" w:cs="宋体"/>
                <w:sz w:val="15"/>
                <w:szCs w:val="15"/>
              </w:rPr>
            </w:pPr>
            <w:r>
              <w:rPr>
                <w:rFonts w:hint="eastAsia" w:ascii="宋体" w:hAnsi="宋体" w:cs="宋体"/>
                <w:sz w:val="15"/>
                <w:szCs w:val="15"/>
              </w:rPr>
              <w:t>日期时间区间选择域，起始终止日期选择分为两个录入域，终止日期不允许大于起始日期；</w:t>
            </w:r>
          </w:p>
          <w:p>
            <w:pPr>
              <w:spacing w:line="360" w:lineRule="auto"/>
              <w:jc w:val="left"/>
              <w:rPr>
                <w:rFonts w:ascii="宋体" w:hAnsi="宋体" w:cs="宋体"/>
                <w:sz w:val="15"/>
                <w:szCs w:val="15"/>
              </w:rPr>
            </w:pPr>
            <w:r>
              <w:rPr>
                <w:rFonts w:hint="eastAsia" w:ascii="宋体" w:hAnsi="宋体" w:cs="宋体"/>
                <w:sz w:val="15"/>
                <w:szCs w:val="15"/>
              </w:rPr>
              <w:t>格式为：Y</w:t>
            </w:r>
            <w:r>
              <w:rPr>
                <w:rFonts w:ascii="宋体" w:hAnsi="宋体" w:cs="宋体"/>
                <w:sz w:val="15"/>
                <w:szCs w:val="15"/>
              </w:rPr>
              <w:t>YYY-</w:t>
            </w:r>
            <w:r>
              <w:rPr>
                <w:rFonts w:hint="eastAsia" w:ascii="宋体" w:hAnsi="宋体" w:cs="宋体"/>
                <w:sz w:val="15"/>
                <w:szCs w:val="15"/>
              </w:rPr>
              <w:t>mm</w:t>
            </w:r>
            <w:r>
              <w:rPr>
                <w:rFonts w:ascii="宋体" w:hAnsi="宋体" w:cs="宋体"/>
                <w:sz w:val="15"/>
                <w:szCs w:val="15"/>
              </w:rPr>
              <w:t>-DD HH:MM:SS</w:t>
            </w:r>
            <w:r>
              <w:rPr>
                <w:rFonts w:hint="eastAsia" w:ascii="宋体" w:hAnsi="宋体" w:cs="宋体"/>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868" w:type="dxa"/>
            <w:gridSpan w:val="7"/>
            <w:shd w:val="clear" w:color="auto" w:fill="BEBEBE" w:themeFill="background1" w:themeFillShade="BF"/>
          </w:tcPr>
          <w:p>
            <w:pPr>
              <w:spacing w:line="360" w:lineRule="auto"/>
              <w:jc w:val="left"/>
              <w:rPr>
                <w:rFonts w:ascii="宋体" w:hAnsi="宋体" w:cs="宋体"/>
                <w:b/>
                <w:bCs/>
                <w:sz w:val="15"/>
                <w:szCs w:val="15"/>
              </w:rPr>
            </w:pPr>
            <w:r>
              <w:rPr>
                <w:rFonts w:hint="eastAsia" w:ascii="宋体" w:hAnsi="宋体" w:cs="宋体"/>
                <w:b/>
                <w:bCs/>
                <w:sz w:val="15"/>
                <w:szCs w:val="15"/>
              </w:rPr>
              <w:t>应收对账单查询-结算明细查询条件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业务月份</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日期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eastAsia="PingFang SC" w:cs="Arial"/>
                <w:sz w:val="15"/>
                <w:szCs w:val="15"/>
              </w:rPr>
            </w:pPr>
            <w:r>
              <w:rPr>
                <w:rFonts w:hint="eastAsia" w:eastAsia="PingFang SC" w:cs="Arial"/>
                <w:sz w:val="15"/>
                <w:szCs w:val="15"/>
              </w:rPr>
              <w:t>实际业务发生月份；</w:t>
            </w:r>
          </w:p>
          <w:p>
            <w:pPr>
              <w:spacing w:line="360" w:lineRule="auto"/>
              <w:jc w:val="left"/>
              <w:rPr>
                <w:rFonts w:ascii="宋体" w:hAnsi="宋体" w:cs="宋体"/>
                <w:sz w:val="15"/>
                <w:szCs w:val="15"/>
              </w:rPr>
            </w:pPr>
            <w:r>
              <w:rPr>
                <w:rFonts w:hint="eastAsia" w:eastAsia="PingFang SC" w:cs="Arial"/>
                <w:sz w:val="15"/>
                <w:szCs w:val="15"/>
              </w:rPr>
              <w:t>格式为：Y</w:t>
            </w:r>
            <w:r>
              <w:rPr>
                <w:rFonts w:eastAsia="PingFang SC" w:cs="Arial"/>
                <w:sz w:val="15"/>
                <w:szCs w:val="15"/>
              </w:rPr>
              <w:t>YYY-MM</w:t>
            </w:r>
            <w:r>
              <w:rPr>
                <w:rFonts w:hint="eastAsia" w:eastAsia="PingFang SC" w:cs="Arial"/>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核算项目</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搜索域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jc w:val="left"/>
              <w:rPr>
                <w:rFonts w:ascii="宋体" w:hAnsi="宋体" w:cs="宋体"/>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费用维度</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下拉选择域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收支项目</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下拉选择域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jc w:val="left"/>
              <w:rPr>
                <w:rFonts w:ascii="宋体" w:hAnsi="宋体" w:cs="宋体"/>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客户品牌</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搜索域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运输货物所属品牌；</w:t>
            </w:r>
          </w:p>
          <w:p>
            <w:pPr>
              <w:spacing w:line="360" w:lineRule="auto"/>
              <w:rPr>
                <w:rFonts w:ascii="宋体" w:hAnsi="宋体" w:cs="宋体"/>
                <w:sz w:val="15"/>
                <w:szCs w:val="15"/>
              </w:rPr>
            </w:pPr>
            <w:r>
              <w:rPr>
                <w:rFonts w:hint="eastAsia" w:ascii="宋体" w:hAnsi="宋体" w:cs="宋体"/>
                <w:sz w:val="15"/>
                <w:szCs w:val="15"/>
              </w:rPr>
              <w:t>支持手工录入文本进行模糊搜索，模糊搜索范围为Code和Name，也即代码和名称都需支持模糊搜索；</w:t>
            </w:r>
          </w:p>
          <w:p>
            <w:pPr>
              <w:spacing w:line="360" w:lineRule="auto"/>
              <w:rPr>
                <w:rFonts w:ascii="宋体" w:hAnsi="宋体" w:cs="宋体"/>
                <w:sz w:val="15"/>
                <w:szCs w:val="15"/>
              </w:rPr>
            </w:pPr>
            <w:r>
              <w:rPr>
                <w:rFonts w:hint="eastAsia" w:ascii="宋体" w:hAnsi="宋体" w:cs="宋体"/>
                <w:sz w:val="15"/>
                <w:szCs w:val="15"/>
              </w:rPr>
              <w:t>展示格式为：C</w:t>
            </w:r>
            <w:r>
              <w:rPr>
                <w:rFonts w:ascii="宋体" w:hAnsi="宋体" w:cs="宋体"/>
                <w:sz w:val="15"/>
                <w:szCs w:val="15"/>
              </w:rPr>
              <w:t>ode-Name</w:t>
            </w:r>
            <w:r>
              <w:rPr>
                <w:rFonts w:hint="eastAsia" w:ascii="宋体" w:hAnsi="宋体" w:cs="宋体"/>
                <w:sz w:val="15"/>
                <w:szCs w:val="15"/>
              </w:rPr>
              <w:t>；</w:t>
            </w:r>
          </w:p>
          <w:p>
            <w:pPr>
              <w:spacing w:line="360" w:lineRule="auto"/>
              <w:jc w:val="left"/>
              <w:rPr>
                <w:rFonts w:ascii="宋体" w:hAnsi="宋体" w:cs="宋体"/>
                <w:sz w:val="15"/>
                <w:szCs w:val="15"/>
              </w:rPr>
            </w:pPr>
            <w:r>
              <w:rPr>
                <w:rFonts w:hint="eastAsia" w:eastAsia="PingFang SC" w:cs="Arial"/>
                <w:color w:val="FF0000"/>
                <w:sz w:val="15"/>
                <w:szCs w:val="15"/>
              </w:rPr>
              <w:t>可选取值数据待补充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868" w:type="dxa"/>
            <w:gridSpan w:val="7"/>
            <w:shd w:val="clear" w:color="auto" w:fill="BEBEBE" w:themeFill="background1" w:themeFillShade="BF"/>
          </w:tcPr>
          <w:p>
            <w:pPr>
              <w:spacing w:line="360" w:lineRule="auto"/>
              <w:jc w:val="left"/>
              <w:rPr>
                <w:rFonts w:ascii="宋体" w:hAnsi="宋体" w:cs="宋体"/>
                <w:sz w:val="15"/>
                <w:szCs w:val="15"/>
              </w:rPr>
            </w:pPr>
            <w:r>
              <w:rPr>
                <w:rFonts w:hint="eastAsia" w:eastAsia="PingFang SC" w:cs="Arial"/>
                <w:b/>
                <w:sz w:val="15"/>
                <w:szCs w:val="15"/>
              </w:rPr>
              <w:t>应收对账单查询-查询结果-对账单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drawing>
                <wp:inline distT="0" distB="0" distL="0" distR="0">
                  <wp:extent cx="174625" cy="16446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stretch>
                            <a:fillRect/>
                          </a:stretch>
                        </pic:blipFill>
                        <pic:spPr>
                          <a:xfrm>
                            <a:off x="0" y="0"/>
                            <a:ext cx="192968" cy="181617"/>
                          </a:xfrm>
                          <a:prstGeom prst="rect">
                            <a:avLst/>
                          </a:prstGeom>
                        </pic:spPr>
                      </pic:pic>
                    </a:graphicData>
                  </a:graphic>
                </wp:inline>
              </w:drawing>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复选框</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可允许勾选相应的查询结果进行批量处理操作，允许全选当前查询列表；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序号</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序列</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系统根据查询结果自动生成；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操作（编辑）</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可针对查询结果列表中一条记录进行修改；</w:t>
            </w:r>
          </w:p>
          <w:p>
            <w:pPr>
              <w:spacing w:line="360" w:lineRule="auto"/>
              <w:rPr>
                <w:rFonts w:ascii="宋体" w:hAnsi="宋体" w:cs="宋体"/>
                <w:sz w:val="15"/>
                <w:szCs w:val="15"/>
              </w:rPr>
            </w:pPr>
            <w:r>
              <w:rPr>
                <w:rFonts w:hint="eastAsia" w:ascii="宋体" w:hAnsi="宋体" w:cs="宋体"/>
                <w:sz w:val="15"/>
                <w:szCs w:val="15"/>
              </w:rPr>
              <w:t>只允许对对账单状态为初始状态的数据进行「编辑」操作；</w:t>
            </w:r>
          </w:p>
          <w:p>
            <w:pPr>
              <w:widowControl/>
              <w:jc w:val="left"/>
              <w:rPr>
                <w:rFonts w:ascii="宋体" w:hAnsi="宋体" w:cs="宋体"/>
                <w:kern w:val="0"/>
                <w:szCs w:val="21"/>
              </w:rPr>
            </w:pPr>
            <w:r>
              <w:rPr>
                <w:rFonts w:hint="eastAsia" w:ascii="宋体" w:hAnsi="宋体" w:cs="宋体"/>
                <w:color w:val="000000"/>
                <w:kern w:val="0"/>
                <w:sz w:val="15"/>
                <w:szCs w:val="15"/>
              </w:rPr>
              <w:t>只允许申请人为当前登录人时，进行编辑操作</w:t>
            </w:r>
            <w:r>
              <w:rPr>
                <w:rFonts w:hint="eastAsia" w:ascii="宋体" w:hAnsi="宋体" w:cs="宋体"/>
                <w:color w:val="000000"/>
                <w:kern w:val="0"/>
                <w:szCs w:val="15"/>
              </w:rPr>
              <w:t>；</w:t>
            </w:r>
          </w:p>
          <w:p>
            <w:pPr>
              <w:spacing w:line="360" w:lineRule="auto"/>
              <w:jc w:val="left"/>
              <w:rPr>
                <w:rFonts w:ascii="宋体" w:hAnsi="宋体" w:cs="宋体"/>
                <w:sz w:val="15"/>
                <w:szCs w:val="15"/>
              </w:rPr>
            </w:pPr>
            <w:r>
              <w:rPr>
                <w:rFonts w:hint="eastAsia" w:ascii="宋体" w:hAnsi="宋体" w:cs="宋体"/>
                <w:sz w:val="15"/>
                <w:szCs w:val="15"/>
              </w:rPr>
              <w:t>点击「编辑」按钮后，在新页面中打开对账单修改页面进行修改操作；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操作（删除）</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可针对查询结果列表中一条记录进行删除；</w:t>
            </w:r>
          </w:p>
          <w:p>
            <w:pPr>
              <w:spacing w:line="360" w:lineRule="auto"/>
              <w:rPr>
                <w:rFonts w:ascii="宋体" w:hAnsi="宋体" w:cs="宋体"/>
                <w:sz w:val="15"/>
                <w:szCs w:val="15"/>
              </w:rPr>
            </w:pPr>
            <w:r>
              <w:rPr>
                <w:rFonts w:hint="eastAsia" w:ascii="宋体" w:hAnsi="宋体" w:cs="宋体"/>
                <w:sz w:val="15"/>
                <w:szCs w:val="15"/>
              </w:rPr>
              <w:t>只允许对账单状态为初始状态的数据进行「删除」操作；</w:t>
            </w:r>
          </w:p>
          <w:p>
            <w:pPr>
              <w:spacing w:line="360" w:lineRule="auto"/>
              <w:rPr>
                <w:rFonts w:ascii="宋体" w:hAnsi="宋体" w:cs="宋体"/>
                <w:sz w:val="15"/>
                <w:szCs w:val="15"/>
              </w:rPr>
            </w:pPr>
            <w:r>
              <w:rPr>
                <w:rFonts w:hint="eastAsia" w:ascii="宋体" w:hAnsi="宋体" w:cs="宋体"/>
                <w:sz w:val="15"/>
                <w:szCs w:val="15"/>
              </w:rPr>
              <w:t>「删除」操作后，同时将对账单关联的暂估单状态变更为初始状态；</w:t>
            </w:r>
          </w:p>
          <w:p>
            <w:pPr>
              <w:widowControl/>
              <w:jc w:val="left"/>
              <w:rPr>
                <w:rFonts w:ascii="宋体" w:hAnsi="宋体" w:cs="宋体"/>
                <w:kern w:val="0"/>
                <w:szCs w:val="21"/>
              </w:rPr>
            </w:pPr>
            <w:r>
              <w:rPr>
                <w:rFonts w:hint="eastAsia" w:ascii="宋体" w:hAnsi="宋体" w:cs="宋体"/>
                <w:color w:val="000000"/>
                <w:kern w:val="0"/>
                <w:sz w:val="15"/>
                <w:szCs w:val="15"/>
              </w:rPr>
              <w:t>只允许申请人为当前登录人时，进行删除操作</w:t>
            </w:r>
            <w:r>
              <w:rPr>
                <w:rFonts w:hint="eastAsia" w:ascii="宋体" w:hAnsi="宋体" w:cs="宋体"/>
                <w:color w:val="000000"/>
                <w:kern w:val="0"/>
                <w:szCs w:val="15"/>
              </w:rPr>
              <w:t>；</w:t>
            </w:r>
          </w:p>
          <w:p>
            <w:pPr>
              <w:spacing w:line="360" w:lineRule="auto"/>
              <w:jc w:val="left"/>
              <w:rPr>
                <w:rFonts w:ascii="宋体" w:hAnsi="宋体" w:cs="宋体"/>
                <w:sz w:val="15"/>
                <w:szCs w:val="15"/>
              </w:rPr>
            </w:pPr>
            <w:r>
              <w:rPr>
                <w:rFonts w:hint="eastAsia" w:ascii="宋体" w:hAnsi="宋体" w:cs="宋体"/>
                <w:sz w:val="15"/>
                <w:szCs w:val="15"/>
              </w:rPr>
              <w:t>点击「删除」操作后，提示「是否删除本条记录？」，选择「是」则删除当前选择暂估单，选择「否」关闭提示信息；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应收对账单号</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超链接</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点击对应对账单号，在新页面打开应收对账单详情页面，详情页面参考原型图「图2.1</w:t>
            </w:r>
            <w:r>
              <w:rPr>
                <w:rFonts w:ascii="宋体" w:hAnsi="宋体" w:cs="宋体"/>
                <w:sz w:val="15"/>
                <w:szCs w:val="15"/>
              </w:rPr>
              <w:t>5</w:t>
            </w:r>
            <w:r>
              <w:rPr>
                <w:rFonts w:hint="eastAsia" w:ascii="宋体" w:hAnsi="宋体" w:cs="宋体"/>
                <w:sz w:val="15"/>
                <w:szCs w:val="15"/>
              </w:rPr>
              <w:t>.2.4-</w:t>
            </w:r>
            <w:r>
              <w:rPr>
                <w:rFonts w:ascii="宋体" w:hAnsi="宋体" w:cs="宋体"/>
                <w:sz w:val="15"/>
                <w:szCs w:val="15"/>
              </w:rPr>
              <w:t>9</w:t>
            </w:r>
            <w:r>
              <w:rPr>
                <w:rFonts w:hint="eastAsia" w:ascii="宋体" w:hAnsi="宋体" w:cs="宋体"/>
                <w:sz w:val="15"/>
                <w:szCs w:val="15"/>
              </w:rPr>
              <w:t xml:space="preserve"> 暂估应收单详情页面」；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报账人</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对账单对应的报账人；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报账部门</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对账单对应的报账部门；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公司名称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对账单对应的公司名称；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对账单生成日期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日期时间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对账单对应的创建日期；</w:t>
            </w:r>
          </w:p>
          <w:p>
            <w:pPr>
              <w:spacing w:line="360" w:lineRule="auto"/>
              <w:jc w:val="left"/>
              <w:rPr>
                <w:rFonts w:ascii="宋体" w:hAnsi="宋体" w:cs="宋体"/>
                <w:sz w:val="15"/>
                <w:szCs w:val="15"/>
              </w:rPr>
            </w:pPr>
            <w:r>
              <w:rPr>
                <w:rFonts w:hint="eastAsia" w:ascii="宋体" w:hAnsi="宋体" w:cs="宋体"/>
                <w:sz w:val="15"/>
                <w:szCs w:val="15"/>
              </w:rPr>
              <w:t>格式：Y</w:t>
            </w:r>
            <w:r>
              <w:rPr>
                <w:rFonts w:ascii="宋体" w:hAnsi="宋体" w:cs="宋体"/>
                <w:sz w:val="15"/>
                <w:szCs w:val="15"/>
              </w:rPr>
              <w:t>YYY-</w:t>
            </w:r>
            <w:r>
              <w:rPr>
                <w:rFonts w:hint="eastAsia" w:ascii="宋体" w:hAnsi="宋体" w:cs="宋体"/>
                <w:sz w:val="15"/>
                <w:szCs w:val="15"/>
              </w:rPr>
              <w:t>mm</w:t>
            </w:r>
            <w:r>
              <w:rPr>
                <w:rFonts w:ascii="宋体" w:hAnsi="宋体" w:cs="宋体"/>
                <w:sz w:val="15"/>
                <w:szCs w:val="15"/>
              </w:rPr>
              <w:t>-DD HH:MM:SS</w:t>
            </w:r>
            <w:r>
              <w:rPr>
                <w:rFonts w:hint="eastAsia" w:ascii="宋体" w:hAnsi="宋体" w:cs="宋体"/>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对账日期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日期时间</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对账单对应的实际对账日期；</w:t>
            </w:r>
          </w:p>
          <w:p>
            <w:pPr>
              <w:spacing w:line="360" w:lineRule="auto"/>
              <w:jc w:val="left"/>
              <w:rPr>
                <w:rFonts w:ascii="宋体" w:hAnsi="宋体" w:cs="宋体"/>
                <w:sz w:val="15"/>
                <w:szCs w:val="15"/>
              </w:rPr>
            </w:pPr>
            <w:r>
              <w:rPr>
                <w:rFonts w:hint="eastAsia" w:ascii="宋体" w:hAnsi="宋体" w:cs="宋体"/>
                <w:sz w:val="15"/>
                <w:szCs w:val="15"/>
              </w:rPr>
              <w:t>格式：Y</w:t>
            </w:r>
            <w:r>
              <w:rPr>
                <w:rFonts w:ascii="宋体" w:hAnsi="宋体" w:cs="宋体"/>
                <w:sz w:val="15"/>
                <w:szCs w:val="15"/>
              </w:rPr>
              <w:t>YYY-</w:t>
            </w:r>
            <w:r>
              <w:rPr>
                <w:rFonts w:hint="eastAsia" w:ascii="宋体" w:hAnsi="宋体" w:cs="宋体"/>
                <w:sz w:val="15"/>
                <w:szCs w:val="15"/>
              </w:rPr>
              <w:t>mm</w:t>
            </w:r>
            <w:r>
              <w:rPr>
                <w:rFonts w:ascii="宋体" w:hAnsi="宋体" w:cs="宋体"/>
                <w:sz w:val="15"/>
                <w:szCs w:val="15"/>
              </w:rPr>
              <w:t>-DD HH:MM:SS</w:t>
            </w:r>
            <w:r>
              <w:rPr>
                <w:rFonts w:hint="eastAsia" w:ascii="宋体" w:hAnsi="宋体" w:cs="宋体"/>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客户对账人</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对账单对应的客户方对账人；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客户名称</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对账单对应的客户名称；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会计账期</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日期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对账单对应的会计账期；</w:t>
            </w:r>
          </w:p>
          <w:p>
            <w:pPr>
              <w:spacing w:line="360" w:lineRule="auto"/>
              <w:jc w:val="left"/>
              <w:rPr>
                <w:rFonts w:ascii="宋体" w:hAnsi="宋体" w:cs="宋体"/>
                <w:sz w:val="15"/>
                <w:szCs w:val="15"/>
              </w:rPr>
            </w:pPr>
            <w:r>
              <w:rPr>
                <w:rFonts w:hint="eastAsia" w:ascii="宋体" w:hAnsi="宋体" w:cs="宋体"/>
                <w:sz w:val="15"/>
                <w:szCs w:val="15"/>
              </w:rPr>
              <w:t>格式：Y</w:t>
            </w:r>
            <w:r>
              <w:rPr>
                <w:rFonts w:ascii="宋体" w:hAnsi="宋体" w:cs="宋体"/>
                <w:sz w:val="15"/>
                <w:szCs w:val="15"/>
              </w:rPr>
              <w:t>YYY-MM;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不含税总金额</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对账单对应的不含税总金额；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税额</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对账单对应的税额；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含税总金额</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对账单对应的含税总金额；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开票总金额</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对账单对应的开票总金额；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已开票金额</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对账单对应的已开票金额；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未开票金额</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对账单对应的未开票金额；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数据来源</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状态</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备注</w:t>
            </w:r>
          </w:p>
        </w:tc>
        <w:tc>
          <w:tcPr>
            <w:tcW w:w="1976" w:type="dxa"/>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jc w:val="left"/>
              <w:rPr>
                <w:rFonts w:ascii="宋体" w:hAnsi="宋体" w:cs="宋体"/>
                <w:sz w:val="15"/>
                <w:szCs w:val="15"/>
              </w:rPr>
            </w:pPr>
            <w:r>
              <w:rPr>
                <w:rFonts w:hint="eastAsia" w:ascii="宋体" w:hAnsi="宋体" w:cs="宋体"/>
                <w:sz w:val="15"/>
                <w:szCs w:val="15"/>
              </w:rPr>
              <w:t>对账单对应的备注；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汇总（金额）</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结果列表最后一行展示汇总信息，汇总字段为税额、不含税金额、含税总金额、开票总金额、已开票金额、未开票金额；</w:t>
            </w:r>
          </w:p>
          <w:p>
            <w:pPr>
              <w:spacing w:line="360" w:lineRule="auto"/>
              <w:jc w:val="left"/>
              <w:rPr>
                <w:rFonts w:ascii="宋体" w:hAnsi="宋体" w:cs="宋体"/>
                <w:sz w:val="15"/>
                <w:szCs w:val="15"/>
              </w:rPr>
            </w:pPr>
            <w:r>
              <w:rPr>
                <w:rFonts w:hint="eastAsia" w:ascii="宋体" w:hAnsi="宋体" w:cs="宋体"/>
                <w:sz w:val="15"/>
                <w:szCs w:val="15"/>
              </w:rPr>
              <w:t>汇总规则为汇总当前查询列表页的所有以上字段总金额；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868" w:type="dxa"/>
            <w:gridSpan w:val="7"/>
            <w:shd w:val="clear" w:color="auto" w:fill="BEBEBE" w:themeFill="background1" w:themeFillShade="BF"/>
          </w:tcPr>
          <w:p>
            <w:pPr>
              <w:spacing w:line="360" w:lineRule="auto"/>
              <w:rPr>
                <w:rFonts w:ascii="宋体" w:hAnsi="宋体" w:cs="宋体"/>
                <w:b/>
                <w:bCs/>
                <w:sz w:val="15"/>
                <w:szCs w:val="15"/>
              </w:rPr>
            </w:pPr>
            <w:r>
              <w:rPr>
                <w:rFonts w:hint="eastAsia" w:ascii="宋体" w:hAnsi="宋体" w:cs="宋体"/>
                <w:b/>
                <w:bCs/>
                <w:sz w:val="15"/>
                <w:szCs w:val="15"/>
              </w:rPr>
              <w:t>应收对账单查询-查询结果-结算明细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应收对账单号</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文本域</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N</w:t>
            </w:r>
          </w:p>
        </w:tc>
        <w:tc>
          <w:tcPr>
            <w:tcW w:w="981" w:type="dxa"/>
            <w:vAlign w:val="center"/>
          </w:tcPr>
          <w:p>
            <w:pPr>
              <w:spacing w:line="360" w:lineRule="auto"/>
              <w:jc w:val="left"/>
              <w:rPr>
                <w:rFonts w:ascii="宋体" w:hAnsi="宋体" w:cs="宋体"/>
                <w:sz w:val="15"/>
                <w:szCs w:val="15"/>
              </w:rPr>
            </w:pPr>
            <w:r>
              <w:rPr>
                <w:rFonts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应收对账单唯一编码；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其它结算明细字段</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其它结算明细字段参考暂估应收单查询结果-结算明细字段描述；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jc w:val="left"/>
              <w:rPr>
                <w:rFonts w:ascii="宋体" w:hAnsi="宋体" w:cs="宋体"/>
                <w:kern w:val="0"/>
                <w:sz w:val="15"/>
                <w:szCs w:val="15"/>
                <w:lang w:bidi="ar"/>
              </w:rPr>
            </w:pPr>
            <w:r>
              <w:rPr>
                <w:rFonts w:hint="eastAsia" w:ascii="宋体" w:hAnsi="宋体" w:cs="宋体"/>
                <w:kern w:val="0"/>
                <w:sz w:val="15"/>
                <w:szCs w:val="15"/>
                <w:lang w:bidi="ar"/>
              </w:rPr>
              <w:t>汇总（金额）</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jc w:val="left"/>
              <w:rPr>
                <w:rFonts w:ascii="宋体" w:hAnsi="宋体" w:cs="宋体"/>
                <w:sz w:val="15"/>
                <w:szCs w:val="15"/>
              </w:rPr>
            </w:pPr>
            <w:r>
              <w:rPr>
                <w:rFonts w:hint="eastAsia" w:ascii="宋体" w:hAnsi="宋体" w:cs="宋体"/>
                <w:sz w:val="15"/>
                <w:szCs w:val="15"/>
              </w:rPr>
              <w:t>金额</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jc w:val="left"/>
              <w:rPr>
                <w:rFonts w:ascii="宋体" w:hAnsi="宋体" w:cs="宋体"/>
                <w:sz w:val="15"/>
                <w:szCs w:val="15"/>
              </w:rPr>
            </w:pPr>
            <w:r>
              <w:rPr>
                <w:rFonts w:hint="eastAsia" w:ascii="宋体" w:hAnsi="宋体" w:cs="宋体"/>
                <w:sz w:val="15"/>
                <w:szCs w:val="15"/>
              </w:rPr>
              <w:t>Y</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结果列表最后一行展示汇总信息，汇总字段为暂定税额、暂定含税金额、暂定不含税金额、正式税额、正式含税金额、正式不含税金额及其它金额字段；</w:t>
            </w:r>
          </w:p>
          <w:p>
            <w:pPr>
              <w:spacing w:line="360" w:lineRule="auto"/>
              <w:rPr>
                <w:rFonts w:ascii="宋体" w:hAnsi="宋体" w:cs="宋体"/>
                <w:sz w:val="15"/>
                <w:szCs w:val="15"/>
              </w:rPr>
            </w:pPr>
            <w:r>
              <w:rPr>
                <w:rFonts w:hint="eastAsia" w:ascii="宋体" w:hAnsi="宋体" w:cs="宋体"/>
                <w:sz w:val="15"/>
                <w:szCs w:val="15"/>
              </w:rPr>
              <w:t>汇总规则为汇总当前查询列表页的所有以上字段总金额；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9868" w:type="dxa"/>
            <w:gridSpan w:val="7"/>
            <w:shd w:val="clear" w:color="auto" w:fill="BEBEBE" w:themeFill="background1" w:themeFillShade="BF"/>
          </w:tcPr>
          <w:p>
            <w:pPr>
              <w:spacing w:line="360" w:lineRule="auto"/>
              <w:jc w:val="left"/>
              <w:rPr>
                <w:rFonts w:ascii="宋体" w:hAnsi="宋体" w:cs="宋体"/>
                <w:b/>
                <w:bCs/>
                <w:sz w:val="15"/>
                <w:szCs w:val="15"/>
              </w:rPr>
            </w:pPr>
            <w:r>
              <w:rPr>
                <w:rFonts w:hint="eastAsia" w:ascii="宋体" w:hAnsi="宋体" w:cs="宋体"/>
                <w:b/>
                <w:bCs/>
                <w:sz w:val="15"/>
                <w:szCs w:val="15"/>
              </w:rPr>
              <w:t>应收对账单操作按钮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对账单-结算明细切换按钮</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参考暂估单「暂估单-结算明细切换」按钮逻辑；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开票</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sz w:val="15"/>
                <w:szCs w:val="15"/>
              </w:rPr>
              <w:t>点击后触发开票申请流程；</w:t>
            </w:r>
          </w:p>
          <w:p>
            <w:pPr>
              <w:tabs>
                <w:tab w:val="right" w:pos="5398"/>
              </w:tabs>
              <w:rPr>
                <w:rFonts w:ascii="Arial" w:hAnsi="Arial" w:cs="Arial"/>
                <w:color w:val="000000"/>
                <w:sz w:val="15"/>
                <w:szCs w:val="15"/>
              </w:rPr>
            </w:pPr>
            <w:r>
              <w:rPr>
                <w:rFonts w:hint="eastAsia" w:ascii="Arial" w:hAnsi="Arial" w:cs="Arial"/>
                <w:color w:val="000000"/>
                <w:sz w:val="15"/>
                <w:szCs w:val="15"/>
              </w:rPr>
              <w:t>只有「对账完成」及「部分开票」状态的应收对账单允许被开票，可选中多条应收对账单进行合并开票。</w:t>
            </w:r>
          </w:p>
          <w:p>
            <w:pPr>
              <w:tabs>
                <w:tab w:val="right" w:pos="5398"/>
              </w:tabs>
              <w:rPr>
                <w:rFonts w:ascii="Arial" w:hAnsi="Arial" w:cs="Arial"/>
                <w:color w:val="000000"/>
                <w:sz w:val="15"/>
                <w:szCs w:val="15"/>
              </w:rPr>
            </w:pPr>
            <w:r>
              <w:rPr>
                <w:rFonts w:hint="eastAsia" w:ascii="Arial" w:hAnsi="Arial" w:cs="Arial"/>
                <w:color w:val="000000"/>
                <w:sz w:val="15"/>
                <w:szCs w:val="15"/>
              </w:rPr>
              <w:t>点击按钮后校验：</w:t>
            </w:r>
          </w:p>
          <w:p>
            <w:pPr>
              <w:tabs>
                <w:tab w:val="right" w:pos="5398"/>
              </w:tabs>
              <w:rPr>
                <w:rFonts w:ascii="Arial" w:hAnsi="Arial" w:cs="Arial"/>
                <w:color w:val="000000"/>
                <w:sz w:val="15"/>
                <w:szCs w:val="15"/>
              </w:rPr>
            </w:pPr>
            <w:r>
              <w:rPr>
                <w:rFonts w:hint="eastAsia" w:ascii="Arial" w:hAnsi="Arial" w:cs="Arial"/>
                <w:color w:val="000000"/>
                <w:sz w:val="15"/>
                <w:szCs w:val="15"/>
              </w:rPr>
              <w:t>i、校验是否有勾选至少一条应收对账单，如有，校验通过，如无，提示必须勾选一条数据进行申请。</w:t>
            </w:r>
          </w:p>
          <w:p>
            <w:pPr>
              <w:tabs>
                <w:tab w:val="right" w:pos="5398"/>
              </w:tabs>
              <w:rPr>
                <w:rFonts w:ascii="Arial" w:hAnsi="Arial" w:cs="Arial"/>
                <w:color w:val="000000"/>
                <w:sz w:val="15"/>
                <w:szCs w:val="15"/>
              </w:rPr>
            </w:pPr>
            <w:r>
              <w:rPr>
                <w:rFonts w:hint="eastAsia" w:ascii="Arial" w:hAnsi="Arial" w:cs="Arial"/>
                <w:color w:val="000000"/>
                <w:sz w:val="15"/>
                <w:szCs w:val="15"/>
              </w:rPr>
              <w:t>ii、校验应收对账单的状态是否为「对账完成」或「部分开票」，如是，校验通过，如否，提示仅允许状态为「对账完成」或「部分开票」的应收对账单进行开票操作。</w:t>
            </w:r>
          </w:p>
          <w:p>
            <w:pPr>
              <w:spacing w:line="360" w:lineRule="auto"/>
              <w:rPr>
                <w:rFonts w:ascii="宋体" w:hAnsi="宋体" w:cs="宋体"/>
                <w:sz w:val="15"/>
                <w:szCs w:val="15"/>
              </w:rPr>
            </w:pPr>
            <w:r>
              <w:rPr>
                <w:rFonts w:hint="eastAsia" w:ascii="Arial" w:hAnsi="Arial" w:cs="Arial"/>
                <w:color w:val="000000"/>
                <w:sz w:val="15"/>
                <w:szCs w:val="15"/>
              </w:rPr>
              <w:t>Iii、校验通过，</w:t>
            </w:r>
            <w:r>
              <w:rPr>
                <w:rFonts w:hint="eastAsia" w:ascii="Arial" w:hAnsi="Arial" w:cs="Arial"/>
                <w:sz w:val="15"/>
                <w:szCs w:val="15"/>
              </w:rPr>
              <w:t>进入开票申请新增页面，并在新页面中展示选中的应收对账单信息。具体字段请参考开票申请新增页面中的字段说明。</w:t>
            </w:r>
          </w:p>
          <w:p>
            <w:pPr>
              <w:spacing w:line="360" w:lineRule="auto"/>
              <w:rPr>
                <w:rFonts w:ascii="宋体" w:hAnsi="宋体" w:cs="宋体"/>
                <w:sz w:val="15"/>
                <w:szCs w:val="15"/>
              </w:rPr>
            </w:pPr>
            <w:r>
              <w:rPr>
                <w:rFonts w:hint="eastAsia" w:ascii="宋体" w:hAnsi="宋体" w:cs="宋体"/>
                <w:sz w:val="15"/>
                <w:szCs w:val="15"/>
              </w:rPr>
              <w:t>开票申请页面允许选择对账单及对账单明细进行整体开票及部分开票操作（录入开票金额），判断开票金额是否与对账单对应的含税总金额相等，如果相等则为整体开票，如果不相等则为部分开票；</w:t>
            </w:r>
          </w:p>
          <w:p>
            <w:pPr>
              <w:spacing w:line="360" w:lineRule="auto"/>
              <w:rPr>
                <w:rFonts w:ascii="宋体" w:hAnsi="宋体" w:cs="宋体"/>
                <w:sz w:val="15"/>
                <w:szCs w:val="15"/>
              </w:rPr>
            </w:pPr>
            <w:r>
              <w:rPr>
                <w:rFonts w:hint="eastAsia" w:ascii="宋体" w:hAnsi="宋体" w:cs="宋体"/>
                <w:sz w:val="15"/>
                <w:szCs w:val="15"/>
              </w:rPr>
              <w:t>开票申请提交后进入开票审核流程；</w:t>
            </w:r>
          </w:p>
          <w:p>
            <w:pPr>
              <w:spacing w:line="360" w:lineRule="auto"/>
              <w:rPr>
                <w:rFonts w:ascii="宋体" w:hAnsi="宋体" w:cs="宋体"/>
                <w:sz w:val="15"/>
                <w:szCs w:val="15"/>
              </w:rPr>
            </w:pPr>
            <w:r>
              <w:rPr>
                <w:rFonts w:hint="eastAsia" w:ascii="宋体" w:hAnsi="宋体" w:cs="宋体"/>
                <w:sz w:val="15"/>
                <w:szCs w:val="15"/>
              </w:rPr>
              <w:t>开票申请更多详细规则参考收支管理需求文档开票申请功能描述；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新增</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kern w:val="0"/>
                <w:sz w:val="15"/>
                <w:szCs w:val="15"/>
              </w:rPr>
              <w:t>点击按钮，进入应收对账单新增页面。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删除</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widowControl/>
              <w:jc w:val="left"/>
              <w:rPr>
                <w:rFonts w:ascii="宋体" w:hAnsi="宋体" w:cs="宋体"/>
                <w:kern w:val="0"/>
                <w:szCs w:val="21"/>
              </w:rPr>
            </w:pPr>
            <w:r>
              <w:rPr>
                <w:rFonts w:hint="eastAsia" w:ascii="宋体" w:hAnsi="宋体" w:cs="宋体"/>
                <w:color w:val="000000"/>
                <w:kern w:val="0"/>
                <w:sz w:val="15"/>
                <w:szCs w:val="15"/>
              </w:rPr>
              <w:t>只有「初始状态」的暂估应收单允许删除，其他状态时，不允许进行删除操作。</w:t>
            </w:r>
          </w:p>
          <w:p>
            <w:pPr>
              <w:widowControl/>
              <w:jc w:val="left"/>
              <w:rPr>
                <w:rFonts w:ascii="宋体" w:hAnsi="宋体" w:cs="宋体"/>
                <w:kern w:val="0"/>
                <w:szCs w:val="21"/>
              </w:rPr>
            </w:pPr>
            <w:r>
              <w:rPr>
                <w:rFonts w:hint="eastAsia" w:ascii="宋体" w:hAnsi="宋体" w:cs="宋体"/>
                <w:color w:val="000000"/>
                <w:kern w:val="0"/>
                <w:sz w:val="15"/>
                <w:szCs w:val="15"/>
              </w:rPr>
              <w:t>操作权限：只有状态为「初始状态」且申请人为当前登录人时，允许删除。</w:t>
            </w:r>
          </w:p>
          <w:p>
            <w:pPr>
              <w:spacing w:line="360" w:lineRule="auto"/>
              <w:rPr>
                <w:rFonts w:ascii="宋体" w:hAnsi="宋体" w:cs="宋体"/>
                <w:color w:val="000000"/>
                <w:kern w:val="0"/>
                <w:sz w:val="15"/>
                <w:szCs w:val="15"/>
              </w:rPr>
            </w:pPr>
            <w:r>
              <w:rPr>
                <w:rFonts w:hint="eastAsia" w:ascii="宋体" w:hAnsi="宋体" w:cs="宋体"/>
                <w:color w:val="000000"/>
                <w:kern w:val="0"/>
                <w:sz w:val="15"/>
                <w:szCs w:val="15"/>
              </w:rPr>
              <w:t>选中一条或多条应收对账单，点击删除，给出提示信息「确定删除当前选中的应收对账单吗？」。点击确定后删除选中应收对账单，点击取消则取消本次操作。</w:t>
            </w:r>
          </w:p>
          <w:p>
            <w:pPr>
              <w:spacing w:line="360" w:lineRule="auto"/>
              <w:rPr>
                <w:rFonts w:ascii="宋体" w:hAnsi="宋体" w:cs="宋体"/>
                <w:sz w:val="15"/>
                <w:szCs w:val="15"/>
              </w:rPr>
            </w:pPr>
            <w:r>
              <w:rPr>
                <w:rFonts w:hint="eastAsia" w:ascii="宋体" w:hAnsi="宋体" w:cs="宋体"/>
                <w:color w:val="000000"/>
                <w:kern w:val="0"/>
                <w:sz w:val="15"/>
                <w:szCs w:val="15"/>
              </w:rPr>
              <w:t>删除后，需将对账单对应的暂估应收单状态变更为「初始状态」。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查询</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color w:val="000000"/>
                <w:kern w:val="0"/>
                <w:sz w:val="15"/>
                <w:szCs w:val="15"/>
              </w:rPr>
              <w:t>点击按钮，根据查询条件查询出在当前人员权限下的结果列表。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重置</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spacing w:line="360" w:lineRule="auto"/>
              <w:rPr>
                <w:rFonts w:ascii="宋体" w:hAnsi="宋体" w:cs="宋体"/>
                <w:sz w:val="15"/>
                <w:szCs w:val="15"/>
              </w:rPr>
            </w:pPr>
            <w:r>
              <w:rPr>
                <w:rFonts w:hint="eastAsia" w:ascii="宋体" w:hAnsi="宋体" w:cs="宋体"/>
                <w:color w:val="000000"/>
                <w:kern w:val="0"/>
                <w:sz w:val="15"/>
                <w:szCs w:val="15"/>
              </w:rPr>
              <w:t>点击按钮，将所有查询条件还原为默认初始值。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jc w:val="center"/>
        </w:trPr>
        <w:tc>
          <w:tcPr>
            <w:tcW w:w="612" w:type="dxa"/>
          </w:tcPr>
          <w:p>
            <w:pPr>
              <w:pStyle w:val="99"/>
              <w:numPr>
                <w:ilvl w:val="0"/>
                <w:numId w:val="80"/>
              </w:numPr>
              <w:spacing w:line="360" w:lineRule="auto"/>
              <w:ind w:firstLineChars="0"/>
              <w:jc w:val="left"/>
              <w:rPr>
                <w:rFonts w:ascii="Arial" w:hAnsi="Arial" w:eastAsia="PingFang SC" w:cs="Arial"/>
                <w:sz w:val="15"/>
                <w:szCs w:val="15"/>
              </w:rPr>
            </w:pPr>
          </w:p>
        </w:tc>
        <w:tc>
          <w:tcPr>
            <w:tcW w:w="1100" w:type="dxa"/>
            <w:vAlign w:val="center"/>
          </w:tcPr>
          <w:p>
            <w:pPr>
              <w:widowControl/>
              <w:spacing w:line="240" w:lineRule="atLeast"/>
              <w:rPr>
                <w:rFonts w:ascii="宋体" w:hAnsi="宋体" w:cs="宋体"/>
                <w:kern w:val="0"/>
                <w:sz w:val="15"/>
                <w:szCs w:val="15"/>
                <w:lang w:bidi="ar"/>
              </w:rPr>
            </w:pPr>
            <w:r>
              <w:rPr>
                <w:rFonts w:hint="eastAsia" w:ascii="宋体" w:hAnsi="宋体" w:cs="宋体"/>
                <w:kern w:val="0"/>
                <w:sz w:val="15"/>
                <w:szCs w:val="15"/>
                <w:lang w:bidi="ar"/>
              </w:rPr>
              <w:t>导出</w:t>
            </w:r>
          </w:p>
        </w:tc>
        <w:tc>
          <w:tcPr>
            <w:tcW w:w="1976" w:type="dxa"/>
            <w:vAlign w:val="center"/>
          </w:tcPr>
          <w:p>
            <w:pPr>
              <w:spacing w:line="360" w:lineRule="auto"/>
              <w:rPr>
                <w:rFonts w:eastAsia="PingFang SC" w:cs="Arial"/>
                <w:sz w:val="15"/>
                <w:szCs w:val="15"/>
              </w:rPr>
            </w:pPr>
          </w:p>
        </w:tc>
        <w:tc>
          <w:tcPr>
            <w:tcW w:w="940" w:type="dxa"/>
            <w:vAlign w:val="center"/>
          </w:tcPr>
          <w:p>
            <w:pPr>
              <w:spacing w:line="360" w:lineRule="auto"/>
              <w:rPr>
                <w:rFonts w:ascii="宋体" w:hAnsi="宋体" w:cs="宋体"/>
                <w:sz w:val="15"/>
                <w:szCs w:val="15"/>
              </w:rPr>
            </w:pPr>
            <w:r>
              <w:rPr>
                <w:rFonts w:hint="eastAsia" w:ascii="宋体" w:hAnsi="宋体" w:cs="宋体"/>
                <w:sz w:val="15"/>
                <w:szCs w:val="15"/>
              </w:rPr>
              <w:t>按钮</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981" w:type="dxa"/>
            <w:vAlign w:val="center"/>
          </w:tcPr>
          <w:p>
            <w:pPr>
              <w:spacing w:line="360" w:lineRule="auto"/>
              <w:rPr>
                <w:rFonts w:ascii="宋体" w:hAnsi="宋体" w:cs="宋体"/>
                <w:sz w:val="15"/>
                <w:szCs w:val="15"/>
              </w:rPr>
            </w:pPr>
            <w:r>
              <w:rPr>
                <w:rFonts w:hint="eastAsia" w:ascii="宋体" w:hAnsi="宋体" w:cs="宋体"/>
                <w:sz w:val="15"/>
                <w:szCs w:val="15"/>
              </w:rPr>
              <w:t>-</w:t>
            </w:r>
          </w:p>
        </w:tc>
        <w:tc>
          <w:tcPr>
            <w:tcW w:w="3278" w:type="dxa"/>
            <w:vAlign w:val="center"/>
          </w:tcPr>
          <w:p>
            <w:pPr>
              <w:widowControl/>
              <w:jc w:val="left"/>
              <w:rPr>
                <w:rFonts w:ascii="宋体" w:hAnsi="宋体" w:cs="宋体"/>
                <w:kern w:val="0"/>
                <w:szCs w:val="21"/>
              </w:rPr>
            </w:pPr>
            <w:r>
              <w:rPr>
                <w:rFonts w:hint="eastAsia" w:ascii="宋体" w:hAnsi="宋体" w:cs="宋体"/>
                <w:color w:val="000000"/>
                <w:kern w:val="0"/>
                <w:sz w:val="15"/>
                <w:szCs w:val="15"/>
              </w:rPr>
              <w:t>点击后，导出结果列表所有应收对账单数据。</w:t>
            </w:r>
          </w:p>
          <w:p>
            <w:pPr>
              <w:spacing w:line="360" w:lineRule="auto"/>
              <w:rPr>
                <w:rFonts w:ascii="宋体" w:hAnsi="宋体" w:cs="宋体"/>
                <w:sz w:val="15"/>
                <w:szCs w:val="15"/>
              </w:rPr>
            </w:pPr>
            <w:r>
              <w:rPr>
                <w:rFonts w:hint="eastAsia" w:ascii="宋体" w:hAnsi="宋体" w:cs="宋体"/>
                <w:color w:val="000000"/>
                <w:kern w:val="0"/>
                <w:sz w:val="15"/>
                <w:szCs w:val="15"/>
              </w:rPr>
              <w:t>若通过查询条件进行过滤后，则导出过滤出的所有应收对账单数据。</w:t>
            </w:r>
          </w:p>
        </w:tc>
      </w:tr>
    </w:tbl>
    <w:p/>
    <w:p>
      <w:pPr>
        <w:pStyle w:val="5"/>
        <w:numPr>
          <w:ilvl w:val="3"/>
          <w:numId w:val="19"/>
        </w:numPr>
      </w:pPr>
      <w:r>
        <w:rPr>
          <w:rFonts w:hint="eastAsia"/>
        </w:rPr>
        <w:t>应收对账单新增</w:t>
      </w:r>
    </w:p>
    <w:p/>
    <w:p>
      <w:r>
        <w:rPr>
          <w:rFonts w:hint="eastAsia"/>
        </w:rPr>
        <w:t>应收对账单新增功能字段描述如下：</w:t>
      </w:r>
    </w:p>
    <w:tbl>
      <w:tblPr>
        <w:tblStyle w:val="31"/>
        <w:tblpPr w:leftFromText="180" w:rightFromText="180" w:vertAnchor="text" w:horzAnchor="page" w:tblpX="1210" w:tblpY="310"/>
        <w:tblOverlap w:val="never"/>
        <w:tblW w:w="91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907"/>
        <w:gridCol w:w="1134"/>
        <w:gridCol w:w="1450"/>
        <w:gridCol w:w="1018"/>
        <w:gridCol w:w="923"/>
        <w:gridCol w:w="772"/>
        <w:gridCol w:w="2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38" w:hRule="atLeast"/>
        </w:trPr>
        <w:tc>
          <w:tcPr>
            <w:tcW w:w="907" w:type="dxa"/>
            <w:shd w:val="clear" w:color="auto" w:fill="A4A4A4" w:themeFill="background1" w:themeFillShade="A5"/>
            <w:tcMar>
              <w:top w:w="60" w:type="dxa"/>
              <w:left w:w="60" w:type="dxa"/>
              <w:bottom w:w="60" w:type="dxa"/>
              <w:right w:w="60" w:type="dxa"/>
            </w:tcMar>
            <w:vAlign w:val="center"/>
          </w:tcPr>
          <w:p>
            <w:pPr>
              <w:spacing w:line="360" w:lineRule="auto"/>
              <w:rPr>
                <w:rFonts w:eastAsia="PingFang SC" w:cs="Arial"/>
                <w:b/>
                <w:sz w:val="15"/>
                <w:szCs w:val="15"/>
              </w:rPr>
            </w:pPr>
            <w:r>
              <w:rPr>
                <w:rFonts w:eastAsia="PingFang SC" w:cs="Arial"/>
                <w:b/>
                <w:sz w:val="15"/>
                <w:szCs w:val="15"/>
              </w:rPr>
              <w:t>序号</w:t>
            </w:r>
          </w:p>
        </w:tc>
        <w:tc>
          <w:tcPr>
            <w:tcW w:w="1134" w:type="dxa"/>
            <w:shd w:val="clear" w:color="auto" w:fill="A4A4A4" w:themeFill="background1" w:themeFillShade="A5"/>
            <w:tcMar>
              <w:top w:w="60" w:type="dxa"/>
              <w:left w:w="60" w:type="dxa"/>
              <w:bottom w:w="60" w:type="dxa"/>
              <w:right w:w="60" w:type="dxa"/>
            </w:tcMar>
            <w:vAlign w:val="center"/>
          </w:tcPr>
          <w:p>
            <w:pPr>
              <w:spacing w:line="360" w:lineRule="auto"/>
              <w:rPr>
                <w:rFonts w:eastAsia="PingFang SC" w:cs="Arial"/>
                <w:b/>
                <w:sz w:val="15"/>
                <w:szCs w:val="15"/>
              </w:rPr>
            </w:pPr>
            <w:r>
              <w:rPr>
                <w:rFonts w:hint="eastAsia" w:eastAsia="PingFang SC" w:cs="Arial"/>
                <w:b/>
                <w:sz w:val="15"/>
                <w:szCs w:val="15"/>
              </w:rPr>
              <w:t>字段中文名</w:t>
            </w:r>
          </w:p>
        </w:tc>
        <w:tc>
          <w:tcPr>
            <w:tcW w:w="1450" w:type="dxa"/>
            <w:shd w:val="clear" w:color="auto" w:fill="A4A4A4" w:themeFill="background1" w:themeFillShade="A5"/>
            <w:tcMar>
              <w:top w:w="60" w:type="dxa"/>
              <w:left w:w="60" w:type="dxa"/>
              <w:bottom w:w="60" w:type="dxa"/>
              <w:right w:w="60" w:type="dxa"/>
            </w:tcMar>
            <w:vAlign w:val="center"/>
          </w:tcPr>
          <w:p>
            <w:pPr>
              <w:spacing w:line="360" w:lineRule="auto"/>
              <w:rPr>
                <w:rFonts w:eastAsia="PingFang SC" w:cs="Arial"/>
                <w:b/>
                <w:sz w:val="15"/>
                <w:szCs w:val="15"/>
              </w:rPr>
            </w:pPr>
            <w:r>
              <w:rPr>
                <w:rFonts w:eastAsia="PingFang SC" w:cs="Arial"/>
                <w:b/>
                <w:sz w:val="15"/>
                <w:szCs w:val="15"/>
              </w:rPr>
              <w:t>字段</w:t>
            </w:r>
            <w:r>
              <w:rPr>
                <w:rFonts w:hint="eastAsia" w:eastAsia="PingFang SC" w:cs="Arial"/>
                <w:b/>
                <w:sz w:val="15"/>
                <w:szCs w:val="15"/>
              </w:rPr>
              <w:t>英文名</w:t>
            </w:r>
          </w:p>
        </w:tc>
        <w:tc>
          <w:tcPr>
            <w:tcW w:w="1018" w:type="dxa"/>
            <w:shd w:val="clear" w:color="auto" w:fill="A4A4A4" w:themeFill="background1" w:themeFillShade="A5"/>
            <w:tcMar>
              <w:top w:w="60" w:type="dxa"/>
              <w:left w:w="60" w:type="dxa"/>
              <w:bottom w:w="60" w:type="dxa"/>
              <w:right w:w="60" w:type="dxa"/>
            </w:tcMar>
            <w:vAlign w:val="center"/>
          </w:tcPr>
          <w:p>
            <w:pPr>
              <w:spacing w:line="360" w:lineRule="auto"/>
              <w:rPr>
                <w:rFonts w:eastAsia="PingFang SC" w:cs="Arial"/>
                <w:b/>
                <w:sz w:val="15"/>
                <w:szCs w:val="15"/>
              </w:rPr>
            </w:pPr>
            <w:r>
              <w:rPr>
                <w:rFonts w:hint="eastAsia" w:eastAsia="PingFang SC" w:cs="Arial"/>
                <w:b/>
                <w:sz w:val="15"/>
                <w:szCs w:val="15"/>
              </w:rPr>
              <w:t>字段</w:t>
            </w:r>
            <w:r>
              <w:rPr>
                <w:rFonts w:eastAsia="PingFang SC" w:cs="Arial"/>
                <w:b/>
                <w:sz w:val="15"/>
                <w:szCs w:val="15"/>
              </w:rPr>
              <w:t>类型</w:t>
            </w:r>
          </w:p>
        </w:tc>
        <w:tc>
          <w:tcPr>
            <w:tcW w:w="923" w:type="dxa"/>
            <w:shd w:val="clear" w:color="auto" w:fill="A4A4A4" w:themeFill="background1" w:themeFillShade="A5"/>
            <w:tcMar>
              <w:top w:w="60" w:type="dxa"/>
              <w:left w:w="60" w:type="dxa"/>
              <w:bottom w:w="60" w:type="dxa"/>
              <w:right w:w="60" w:type="dxa"/>
            </w:tcMar>
            <w:vAlign w:val="center"/>
          </w:tcPr>
          <w:p>
            <w:pPr>
              <w:spacing w:line="360" w:lineRule="auto"/>
              <w:rPr>
                <w:rFonts w:eastAsia="PingFang SC" w:cs="Arial"/>
                <w:b/>
                <w:sz w:val="15"/>
                <w:szCs w:val="15"/>
              </w:rPr>
            </w:pPr>
            <w:r>
              <w:rPr>
                <w:rFonts w:hint="eastAsia" w:eastAsia="PingFang SC" w:cs="Arial"/>
                <w:b/>
                <w:sz w:val="15"/>
                <w:szCs w:val="15"/>
              </w:rPr>
              <w:t>是否为空</w:t>
            </w:r>
          </w:p>
        </w:tc>
        <w:tc>
          <w:tcPr>
            <w:tcW w:w="772" w:type="dxa"/>
            <w:shd w:val="clear" w:color="auto" w:fill="A4A4A4" w:themeFill="background1" w:themeFillShade="A5"/>
            <w:tcMar>
              <w:top w:w="60" w:type="dxa"/>
              <w:left w:w="60" w:type="dxa"/>
              <w:bottom w:w="60" w:type="dxa"/>
              <w:right w:w="60" w:type="dxa"/>
            </w:tcMar>
            <w:vAlign w:val="center"/>
          </w:tcPr>
          <w:p>
            <w:pPr>
              <w:spacing w:line="360" w:lineRule="auto"/>
              <w:rPr>
                <w:rFonts w:eastAsia="PingFang SC" w:cs="Arial"/>
                <w:b/>
                <w:sz w:val="15"/>
                <w:szCs w:val="15"/>
              </w:rPr>
            </w:pPr>
            <w:r>
              <w:rPr>
                <w:rFonts w:hint="eastAsia" w:eastAsia="PingFang SC" w:cs="Arial"/>
                <w:b/>
                <w:sz w:val="15"/>
                <w:szCs w:val="15"/>
              </w:rPr>
              <w:t>是否只读</w:t>
            </w:r>
          </w:p>
        </w:tc>
        <w:tc>
          <w:tcPr>
            <w:tcW w:w="2979" w:type="dxa"/>
            <w:shd w:val="clear" w:color="auto" w:fill="A4A4A4" w:themeFill="background1" w:themeFillShade="A5"/>
            <w:tcMar>
              <w:top w:w="60" w:type="dxa"/>
              <w:left w:w="60" w:type="dxa"/>
              <w:bottom w:w="60" w:type="dxa"/>
              <w:right w:w="60" w:type="dxa"/>
            </w:tcMar>
            <w:vAlign w:val="center"/>
          </w:tcPr>
          <w:p>
            <w:pPr>
              <w:spacing w:line="360" w:lineRule="auto"/>
              <w:rPr>
                <w:rFonts w:eastAsia="PingFang SC" w:cs="Arial"/>
                <w:b/>
                <w:sz w:val="15"/>
                <w:szCs w:val="15"/>
              </w:rPr>
            </w:pPr>
            <w:r>
              <w:rPr>
                <w:rFonts w:eastAsia="PingFang SC" w:cs="Arial"/>
                <w:b/>
                <w:sz w:val="15"/>
                <w:szCs w:val="15"/>
              </w:rPr>
              <w:t>规则及逻辑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183" w:type="dxa"/>
            <w:gridSpan w:val="7"/>
            <w:shd w:val="clear" w:color="auto" w:fill="A4A4A4" w:themeFill="background1" w:themeFillShade="A5"/>
            <w:tcMar>
              <w:top w:w="60" w:type="dxa"/>
              <w:left w:w="60" w:type="dxa"/>
              <w:bottom w:w="60" w:type="dxa"/>
              <w:right w:w="60" w:type="dxa"/>
            </w:tcMar>
          </w:tcPr>
          <w:p>
            <w:pPr>
              <w:tabs>
                <w:tab w:val="right" w:pos="5398"/>
              </w:tabs>
              <w:rPr>
                <w:rFonts w:ascii="微软雅黑" w:hAnsi="微软雅黑" w:eastAsia="微软雅黑" w:cs="微软雅黑"/>
                <w:b/>
                <w:sz w:val="15"/>
                <w:szCs w:val="15"/>
              </w:rPr>
            </w:pPr>
            <w:r>
              <w:rPr>
                <w:rFonts w:hint="eastAsia" w:ascii="微软雅黑" w:hAnsi="微软雅黑" w:eastAsia="微软雅黑" w:cs="微软雅黑"/>
                <w:b/>
                <w:sz w:val="15"/>
                <w:szCs w:val="15"/>
              </w:rPr>
              <w:t>基础信息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应收对账单号</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系统第一次暂存/提交时自动生成。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生成规则如下：六位组织编码-YSDZ+YYYYMMDD+4位流水号 例如：180002-YSDZ20220420-0001</w:t>
            </w:r>
            <w:r>
              <w:rPr>
                <w:rFonts w:hint="eastAsia" w:ascii="Arial" w:hAnsi="Arial" w:cs="Arial"/>
                <w:color w:val="FF0000"/>
                <w:sz w:val="15"/>
                <w:szCs w:val="15"/>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公司名称</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搜索域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系统自动带出该张应收对账单对应的公司名称。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报账部门</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搜索域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2979" w:type="dxa"/>
            <w:tcMar>
              <w:top w:w="60" w:type="dxa"/>
              <w:left w:w="60" w:type="dxa"/>
              <w:bottom w:w="60" w:type="dxa"/>
              <w:right w:w="60" w:type="dxa"/>
            </w:tcMar>
          </w:tcPr>
          <w:p>
            <w:pPr>
              <w:tabs>
                <w:tab w:val="right" w:pos="5398"/>
              </w:tabs>
              <w:rPr>
                <w:rFonts w:ascii="Arial" w:hAnsi="Arial" w:cs="Arial"/>
                <w:color w:val="FF0000"/>
                <w:sz w:val="15"/>
                <w:szCs w:val="15"/>
              </w:rPr>
            </w:pPr>
            <w:r>
              <w:rPr>
                <w:rFonts w:hint="eastAsia" w:ascii="Arial" w:hAnsi="Arial" w:cs="Arial"/>
                <w:color w:val="000000"/>
                <w:sz w:val="15"/>
                <w:szCs w:val="15"/>
              </w:rPr>
              <w:t>系统自动带出该张应收对账单对应的部门名称。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4</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对账日期</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ascii="Arial" w:cs="Arial"/>
                <w:color w:val="000000"/>
                <w:sz w:val="15"/>
                <w:szCs w:val="15"/>
              </w:rPr>
              <w:t>时间</w:t>
            </w:r>
          </w:p>
          <w:p>
            <w:pPr>
              <w:ind w:firstLine="492"/>
              <w:jc w:val="left"/>
            </w:pP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ascii="Arial" w:hAnsi="Arial" w:cs="Arial"/>
                <w:color w:val="000000"/>
                <w:sz w:val="15"/>
                <w:szCs w:val="15"/>
              </w:rPr>
              <w:t>对账后系统自动会写；为实际对账日期，暂定为客户对账完成的节点；</w:t>
            </w:r>
            <w:r>
              <w:rPr>
                <w:rFonts w:ascii="Arial" w:hAnsi="Arial" w:cs="Arial"/>
                <w:color w:val="000000"/>
                <w:sz w:val="15"/>
                <w:szCs w:val="15"/>
                <w:highlight w:val="yellow"/>
              </w:rPr>
              <w:t>具体节点待确认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5</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报账人</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系统自动带出当前用户名称。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6</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客户名称</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单选弹框</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客户名称的字段来源：供应商档案。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7</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客户对账人</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ascii="Arial" w:hAnsi="Arial" w:cs="Arial"/>
                <w:color w:val="000000"/>
                <w:sz w:val="15"/>
                <w:szCs w:val="15"/>
              </w:rPr>
              <w:t>客户方的对账人名称，此处是为了方便开放权限给客户以方便其进入业财系统进行对账相关操作；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8</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会计账期</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时间</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FF0000"/>
                <w:sz w:val="15"/>
                <w:szCs w:val="15"/>
              </w:rPr>
            </w:pPr>
            <w:r>
              <w:rPr>
                <w:rFonts w:hint="eastAsia" w:ascii="Arial" w:hAnsi="Arial" w:cs="Arial"/>
                <w:color w:val="000000"/>
                <w:sz w:val="15"/>
                <w:szCs w:val="15"/>
              </w:rPr>
              <w:t>系统自动获取当前年月，支持手动修改。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9</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数据来源</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通过新增按钮创建的应收对账单为手动创建；通过导入创建的应收对账单为手工导入。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10</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展示当前应收对账单状态。新增的应收对账单的状态为未提交。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11</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对账单生成日期</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时间</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FF0000"/>
                <w:sz w:val="15"/>
                <w:szCs w:val="15"/>
              </w:rPr>
            </w:pPr>
            <w:r>
              <w:rPr>
                <w:rFonts w:hint="eastAsia" w:ascii="Arial" w:hAnsi="Arial" w:cs="Arial"/>
                <w:color w:val="000000"/>
                <w:sz w:val="15"/>
                <w:szCs w:val="15"/>
              </w:rPr>
              <w:t>提交后，系统自动获取当前时间。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12</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备注</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sz w:val="15"/>
                <w:szCs w:val="15"/>
              </w:rPr>
              <w:t>显示该条应收对账明细对应的备注，在新增/编辑时允许手动输入或修改。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183" w:type="dxa"/>
            <w:gridSpan w:val="7"/>
            <w:shd w:val="clear" w:color="auto" w:fill="A4A4A4" w:themeFill="background1" w:themeFillShade="A5"/>
            <w:tcMar>
              <w:top w:w="60" w:type="dxa"/>
              <w:left w:w="60" w:type="dxa"/>
              <w:bottom w:w="60" w:type="dxa"/>
              <w:right w:w="60" w:type="dxa"/>
            </w:tcMar>
          </w:tcPr>
          <w:p>
            <w:pPr>
              <w:tabs>
                <w:tab w:val="right" w:pos="5398"/>
              </w:tabs>
              <w:rPr>
                <w:rFonts w:ascii="Arial" w:hAnsi="Arial" w:cs="Arial"/>
                <w:sz w:val="15"/>
                <w:szCs w:val="15"/>
              </w:rPr>
            </w:pPr>
            <w:r>
              <w:rPr>
                <w:rFonts w:hint="eastAsia" w:ascii="微软雅黑" w:hAnsi="微软雅黑" w:eastAsia="微软雅黑" w:cs="微软雅黑"/>
                <w:b/>
                <w:bCs/>
                <w:sz w:val="15"/>
                <w:szCs w:val="15"/>
              </w:rPr>
              <w:t>汇总信息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13</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税额</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ascii="Arial" w:cs="Arial"/>
                <w:color w:val="000000"/>
                <w:sz w:val="15"/>
                <w:szCs w:val="15"/>
              </w:rPr>
              <w:t>数字域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2979" w:type="dxa"/>
            <w:tcMar>
              <w:top w:w="60" w:type="dxa"/>
              <w:left w:w="60" w:type="dxa"/>
              <w:bottom w:w="60" w:type="dxa"/>
              <w:right w:w="60" w:type="dxa"/>
            </w:tcMar>
          </w:tcPr>
          <w:p>
            <w:pPr>
              <w:spacing w:line="360" w:lineRule="auto"/>
              <w:jc w:val="left"/>
              <w:rPr>
                <w:rFonts w:ascii="宋体" w:hAnsi="宋体" w:cs="宋体"/>
                <w:sz w:val="15"/>
                <w:szCs w:val="15"/>
              </w:rPr>
            </w:pPr>
            <w:r>
              <w:rPr>
                <w:rFonts w:ascii="宋体" w:hAnsi="宋体" w:cs="宋体"/>
                <w:sz w:val="15"/>
                <w:szCs w:val="15"/>
              </w:rPr>
              <w:t>页面展示规则：</w:t>
            </w:r>
            <w:r>
              <w:rPr>
                <w:rFonts w:hint="eastAsia" w:ascii="宋体" w:hAnsi="宋体" w:cs="宋体"/>
                <w:sz w:val="15"/>
                <w:szCs w:val="15"/>
              </w:rPr>
              <w:t>精确到小数点后两位；</w:t>
            </w:r>
          </w:p>
          <w:p>
            <w:pPr>
              <w:spacing w:line="360" w:lineRule="auto"/>
              <w:jc w:val="left"/>
              <w:rPr>
                <w:rFonts w:ascii="Arial" w:hAnsi="Arial" w:cs="Arial"/>
                <w:sz w:val="15"/>
                <w:szCs w:val="15"/>
              </w:rPr>
            </w:pPr>
            <w:r>
              <w:rPr>
                <w:rFonts w:ascii="宋体" w:hAnsi="宋体" w:cs="宋体"/>
                <w:sz w:val="15"/>
                <w:szCs w:val="15"/>
              </w:rPr>
              <w:t>取值规则：业财系统汇总应收对账明细中的税额</w:t>
            </w:r>
            <w:r>
              <w:rPr>
                <w:rFonts w:hint="eastAsia" w:ascii="宋体" w:hAnsi="宋体" w:cs="宋体"/>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14</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不含税总金额</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ascii="Arial" w:cs="Arial"/>
                <w:color w:val="000000"/>
                <w:sz w:val="15"/>
                <w:szCs w:val="15"/>
              </w:rPr>
              <w:t>数字域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精确到小数点后两位；</w:t>
            </w:r>
          </w:p>
          <w:p>
            <w:pPr>
              <w:tabs>
                <w:tab w:val="right" w:pos="5398"/>
              </w:tabs>
              <w:rPr>
                <w:rFonts w:ascii="Arial" w:hAnsi="Arial" w:cs="Arial"/>
                <w:sz w:val="15"/>
                <w:szCs w:val="15"/>
              </w:rPr>
            </w:pPr>
            <w:r>
              <w:rPr>
                <w:rFonts w:ascii="Arial" w:hAnsi="Arial" w:cs="Arial"/>
                <w:sz w:val="15"/>
                <w:szCs w:val="15"/>
              </w:rPr>
              <w:t>为应收对账明细中的汇总不含税总金额的</w:t>
            </w:r>
            <w:r>
              <w:rPr>
                <w:rFonts w:hint="eastAsia" w:ascii="Arial" w:hAnsi="Arial" w:cs="Arial"/>
                <w:sz w:val="15"/>
                <w:szCs w:val="15"/>
              </w:rPr>
              <w:t>15</w:t>
            </w:r>
            <w:r>
              <w:rPr>
                <w:rFonts w:ascii="Arial" w:hAnsi="Arial" w:cs="Arial"/>
                <w:sz w:val="15"/>
                <w:szCs w:val="15"/>
              </w:rPr>
              <w:t>值；可手动编辑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15</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含税总金额</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数字</w:t>
            </w:r>
            <w:r>
              <w:rPr>
                <w:rFonts w:ascii="Arial" w:cs="Arial"/>
                <w:color w:val="000000"/>
                <w:sz w:val="15"/>
                <w:szCs w:val="15"/>
              </w:rPr>
              <w:t>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精</w:t>
            </w:r>
            <w:r>
              <w:rPr>
                <w:rFonts w:hint="eastAsia" w:ascii="Arial" w:hAnsi="Arial" w:cs="Arial"/>
                <w:sz w:val="15"/>
                <w:szCs w:val="15"/>
              </w:rPr>
              <w:t>16</w:t>
            </w:r>
            <w:r>
              <w:rPr>
                <w:rFonts w:ascii="Arial" w:hAnsi="Arial" w:cs="Arial"/>
                <w:sz w:val="15"/>
                <w:szCs w:val="15"/>
              </w:rPr>
              <w:t>确到小数点后两位；</w:t>
            </w:r>
          </w:p>
          <w:p>
            <w:pPr>
              <w:tabs>
                <w:tab w:val="right" w:pos="5398"/>
              </w:tabs>
              <w:rPr>
                <w:rFonts w:ascii="Arial" w:hAnsi="Arial" w:cs="Arial"/>
                <w:sz w:val="15"/>
                <w:szCs w:val="15"/>
              </w:rPr>
            </w:pPr>
            <w:r>
              <w:rPr>
                <w:rFonts w:ascii="Arial" w:hAnsi="Arial" w:cs="Arial"/>
                <w:sz w:val="15"/>
                <w:szCs w:val="15"/>
              </w:rPr>
              <w:t>为应收对账明细中的汇总含税总金额的值；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16</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开票总金额</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数字</w:t>
            </w:r>
            <w:r>
              <w:rPr>
                <w:rFonts w:ascii="Arial" w:cs="Arial"/>
                <w:color w:val="000000"/>
                <w:sz w:val="15"/>
                <w:szCs w:val="15"/>
              </w:rPr>
              <w:t>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为该张对账单对应的开票总金额，新增对账单或未开票时默认为空，系统开票后自动会写金额；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17</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已开票金额</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数字</w:t>
            </w:r>
            <w:r>
              <w:rPr>
                <w:rFonts w:ascii="Arial" w:cs="Arial"/>
                <w:color w:val="000000"/>
                <w:sz w:val="15"/>
                <w:szCs w:val="15"/>
              </w:rPr>
              <w:t>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为该张对账单对应的已开票金额，新增对账单或未开票时默认为空，开票后系统自动回写金额；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18</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未开票金额</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数字</w:t>
            </w:r>
            <w:r>
              <w:rPr>
                <w:rFonts w:ascii="Arial" w:cs="Arial"/>
                <w:color w:val="000000"/>
                <w:sz w:val="15"/>
                <w:szCs w:val="15"/>
              </w:rPr>
              <w:t>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为该张队长应收单对应的未开票金额，新增对账单或未开票时默认为空，开票后系统自动会写金额；</w:t>
            </w:r>
          </w:p>
          <w:p>
            <w:pPr>
              <w:tabs>
                <w:tab w:val="right" w:pos="5398"/>
              </w:tabs>
              <w:rPr>
                <w:rFonts w:ascii="Arial" w:hAnsi="Arial" w:cs="Arial"/>
                <w:sz w:val="15"/>
                <w:szCs w:val="15"/>
              </w:rPr>
            </w:pPr>
            <w:r>
              <w:rPr>
                <w:rFonts w:ascii="Arial" w:hAnsi="Arial" w:cs="Arial"/>
                <w:sz w:val="15"/>
                <w:szCs w:val="15"/>
              </w:rPr>
              <w:t>未开票金额=开票总金额-已开票金额；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183" w:type="dxa"/>
            <w:gridSpan w:val="7"/>
            <w:shd w:val="clear" w:color="auto" w:fill="A4A4A4" w:themeFill="background1" w:themeFillShade="A5"/>
            <w:tcMar>
              <w:top w:w="60" w:type="dxa"/>
              <w:left w:w="60" w:type="dxa"/>
              <w:bottom w:w="60" w:type="dxa"/>
              <w:right w:w="60" w:type="dxa"/>
            </w:tcMar>
          </w:tcPr>
          <w:p>
            <w:pPr>
              <w:tabs>
                <w:tab w:val="right" w:pos="5398"/>
              </w:tabs>
              <w:rPr>
                <w:rFonts w:ascii="Arial" w:hAnsi="Arial" w:cs="Arial"/>
                <w:sz w:val="15"/>
                <w:szCs w:val="15"/>
              </w:rPr>
            </w:pPr>
            <w:r>
              <w:rPr>
                <w:rFonts w:hint="eastAsia" w:ascii="微软雅黑" w:hAnsi="微软雅黑" w:eastAsia="微软雅黑" w:cs="微软雅黑"/>
                <w:b/>
                <w:bCs/>
                <w:sz w:val="15"/>
                <w:szCs w:val="15"/>
              </w:rPr>
              <w:t>应收对账明细</w:t>
            </w:r>
            <w:r>
              <w:rPr>
                <w:rFonts w:ascii="微软雅黑" w:hAnsi="微软雅黑" w:eastAsia="微软雅黑" w:cs="微软雅黑"/>
                <w:b/>
                <w:bCs/>
                <w:sz w:val="15"/>
                <w:szCs w:val="15"/>
              </w:rPr>
              <w:t>-暂估单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19</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暂估应收单号</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color w:val="000000"/>
                <w:sz w:val="18"/>
                <w:szCs w:val="18"/>
                <w:shd w:val="clear" w:color="auto" w:fill="FFFFFF"/>
              </w:rPr>
            </w:pPr>
            <w:r>
              <w:rPr>
                <w:rFonts w:hint="eastAsia" w:ascii="Arial" w:hAnsi="Arial" w:cs="Arial"/>
                <w:color w:val="000000"/>
                <w:sz w:val="15"/>
                <w:szCs w:val="15"/>
              </w:rPr>
              <w:t>点击弹窗选择待开票的对账单明细，移入明细后显示该条明细对应的暂估应收单号。</w:t>
            </w:r>
            <w:r>
              <w:rPr>
                <w:rFonts w:hint="eastAsia" w:ascii="Arial" w:hAnsi="Arial" w:cs="Arial"/>
                <w:color w:val="FF0000"/>
                <w:sz w:val="15"/>
                <w:szCs w:val="15"/>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20</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报账部门</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spacing w:line="360" w:lineRule="auto"/>
              <w:jc w:val="left"/>
              <w:rPr>
                <w:rFonts w:ascii="宋体" w:hAnsi="宋体" w:cs="宋体"/>
                <w:sz w:val="15"/>
                <w:szCs w:val="15"/>
              </w:rPr>
            </w:pPr>
            <w:r>
              <w:rPr>
                <w:rFonts w:hint="eastAsia" w:ascii="宋体" w:hAnsi="宋体" w:cs="宋体"/>
                <w:sz w:val="15"/>
                <w:szCs w:val="15"/>
                <w:lang w:bidi="ar"/>
              </w:rPr>
              <w:t>页面展示规则：Code-Name；</w:t>
            </w:r>
          </w:p>
          <w:p>
            <w:pPr>
              <w:rPr>
                <w:rFonts w:ascii="Arial" w:hAnsi="Arial" w:cs="Arial"/>
                <w:sz w:val="15"/>
                <w:szCs w:val="15"/>
              </w:rPr>
            </w:pPr>
            <w:r>
              <w:rPr>
                <w:rFonts w:ascii="宋体" w:hAnsi="宋体" w:cs="宋体"/>
                <w:sz w:val="15"/>
                <w:szCs w:val="15"/>
                <w:lang w:bidi="ar"/>
              </w:rPr>
              <w:t>展示该条对账明细对应的公司名称</w:t>
            </w:r>
            <w:r>
              <w:rPr>
                <w:rFonts w:hint="eastAsia" w:ascii="宋体" w:hAnsi="宋体" w:cs="宋体"/>
                <w:sz w:val="15"/>
                <w:szCs w:val="15"/>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21</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公司名称</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spacing w:line="360" w:lineRule="auto"/>
              <w:jc w:val="left"/>
              <w:rPr>
                <w:rFonts w:ascii="宋体" w:hAnsi="宋体" w:cs="宋体"/>
                <w:sz w:val="15"/>
                <w:szCs w:val="15"/>
              </w:rPr>
            </w:pPr>
            <w:r>
              <w:rPr>
                <w:rFonts w:hint="eastAsia" w:ascii="宋体" w:hAnsi="宋体" w:cs="宋体"/>
                <w:sz w:val="15"/>
                <w:szCs w:val="15"/>
                <w:lang w:bidi="ar"/>
              </w:rPr>
              <w:t>页面展示规则：展示公司全称</w:t>
            </w:r>
          </w:p>
          <w:p>
            <w:pPr>
              <w:rPr>
                <w:rFonts w:ascii="Arial" w:hAnsi="Arial" w:cs="Arial"/>
                <w:sz w:val="15"/>
                <w:szCs w:val="15"/>
              </w:rPr>
            </w:pPr>
            <w:r>
              <w:rPr>
                <w:rFonts w:hint="eastAsia" w:ascii="宋体" w:hAnsi="宋体" w:cs="宋体"/>
                <w:sz w:val="15"/>
                <w:szCs w:val="15"/>
                <w:lang w:bidi="ar"/>
              </w:rPr>
              <w:t>业务规则：</w:t>
            </w:r>
            <w:r>
              <w:rPr>
                <w:rFonts w:ascii="宋体" w:hAnsi="宋体" w:cs="宋体"/>
                <w:sz w:val="15"/>
                <w:szCs w:val="15"/>
                <w:lang w:bidi="ar"/>
              </w:rPr>
              <w:t>展示该条对账明细对应的公司名称</w:t>
            </w:r>
            <w:r>
              <w:rPr>
                <w:rFonts w:hint="eastAsia" w:ascii="宋体" w:hAnsi="宋体" w:cs="宋体"/>
                <w:sz w:val="15"/>
                <w:szCs w:val="15"/>
                <w:lang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22</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客户名称</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展示该条对账明细对应的客户名称;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23</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显示该条应收对账明细对应的客户品牌。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24</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业务月份</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显示该条应收对账明细对应的业务月份；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25</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收支项目</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显示该条应收对账明细对应的收支项目。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26</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费用维度</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显示该条应收对账明细对应的费用维度。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27</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显示该条应收对账明细对应的产品小类。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28</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w:t>
            </w:r>
            <w:r>
              <w:rPr>
                <w:rFonts w:ascii="Arial" w:hAnsi="Arial" w:cs="Arial"/>
                <w:b/>
                <w:color w:val="000000"/>
                <w:sz w:val="15"/>
                <w:szCs w:val="15"/>
              </w:rPr>
              <w:t>项目</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显示该条应收对账明细对应的核算业务。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29</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会计帐期</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显示该条应收对账明细对应的会计帐期。精确到月。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183" w:type="dxa"/>
            <w:gridSpan w:val="7"/>
            <w:shd w:val="clear" w:color="auto" w:fill="D7D7D7" w:themeFill="background1" w:themeFillShade="D8"/>
            <w:tcMar>
              <w:top w:w="60" w:type="dxa"/>
              <w:left w:w="60" w:type="dxa"/>
              <w:bottom w:w="60" w:type="dxa"/>
              <w:right w:w="60" w:type="dxa"/>
            </w:tcMar>
          </w:tcPr>
          <w:p>
            <w:pPr>
              <w:rPr>
                <w:rFonts w:ascii="Arial" w:hAnsi="Arial" w:cs="Arial"/>
                <w:sz w:val="15"/>
                <w:szCs w:val="15"/>
              </w:rPr>
            </w:pPr>
            <w:r>
              <w:rPr>
                <w:rFonts w:hint="eastAsia" w:ascii="Arial" w:hAnsi="Arial" w:cs="Arial"/>
                <w:b/>
                <w:bCs/>
                <w:sz w:val="15"/>
                <w:szCs w:val="15"/>
              </w:rPr>
              <w:t>汇总信息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30</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正式税率（%）</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单击弹框</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显示该条应收对账明细对应的正式价税率（%），在新增/编辑时允许手动选择。可选值数据来源为接口：/t/m/tax/rate/queryTaxRate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31</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正式税额</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数字域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1、根据不含税总金额和税率计算出应收对账明细对应的正式税额，允许修改。</w:t>
            </w:r>
          </w:p>
          <w:p>
            <w:pPr>
              <w:tabs>
                <w:tab w:val="right" w:pos="5398"/>
              </w:tabs>
              <w:rPr>
                <w:rFonts w:ascii="Arial" w:hAnsi="Arial" w:cs="Arial"/>
                <w:sz w:val="15"/>
                <w:szCs w:val="15"/>
              </w:rPr>
            </w:pPr>
            <w:r>
              <w:rPr>
                <w:rFonts w:hint="eastAsia" w:ascii="Arial" w:hAnsi="Arial" w:cs="Arial"/>
                <w:sz w:val="15"/>
                <w:szCs w:val="15"/>
              </w:rPr>
              <w:t>2、修改后，需反算含税金额。</w:t>
            </w:r>
          </w:p>
          <w:p>
            <w:pPr>
              <w:tabs>
                <w:tab w:val="right" w:pos="5398"/>
              </w:tabs>
              <w:rPr>
                <w:rFonts w:ascii="Arial" w:hAnsi="Arial" w:cs="Arial"/>
                <w:color w:val="000000"/>
                <w:sz w:val="15"/>
                <w:szCs w:val="15"/>
              </w:rPr>
            </w:pPr>
            <w:r>
              <w:rPr>
                <w:rFonts w:hint="eastAsia" w:ascii="Arial" w:hAnsi="Arial" w:cs="Arial"/>
                <w:sz w:val="15"/>
                <w:szCs w:val="15"/>
              </w:rPr>
              <w:t>税额=不含税金额*税率（%）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32</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正式含税金额</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数字域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系统自动计算该条应收对账明细对应的正式含税总金额，不允许手动修改。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33</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正式不含税金额</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数字域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显示该条应收对账明细对应的正式不含税总金额，在新增/编辑时允许手动输入或修改。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34</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备注</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数字域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sz w:val="15"/>
                <w:szCs w:val="15"/>
              </w:rPr>
              <w:t>显示该条应收对账明细对应的备注，在新增/编辑时允许手动输入或修改。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35</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新增</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点击按钮，弹框暂估</w:t>
            </w:r>
            <w:r>
              <w:rPr>
                <w:rFonts w:hint="eastAsia" w:ascii="Arial" w:hAnsi="Arial" w:cs="Arial"/>
                <w:color w:val="000000"/>
                <w:sz w:val="15"/>
                <w:szCs w:val="15"/>
              </w:rPr>
              <w:t>应收单查询页面，进行一条或多条暂估应收明细录入。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36</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删除</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1、校验是否有勾选暂估应收信息，如有，校验通过，如无，提示必需勾选一条数据进行删除。</w:t>
            </w:r>
          </w:p>
          <w:p>
            <w:pPr>
              <w:tabs>
                <w:tab w:val="right" w:pos="5398"/>
              </w:tabs>
              <w:rPr>
                <w:rFonts w:ascii="Arial" w:hAnsi="Arial" w:cs="Arial"/>
                <w:color w:val="000000"/>
                <w:sz w:val="15"/>
                <w:szCs w:val="15"/>
              </w:rPr>
            </w:pPr>
            <w:r>
              <w:rPr>
                <w:rFonts w:hint="eastAsia" w:ascii="Arial" w:hAnsi="Arial" w:cs="Arial"/>
                <w:sz w:val="15"/>
                <w:szCs w:val="15"/>
              </w:rPr>
              <w:t>2、校验通过，删除对应的暂估应收信息。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183" w:type="dxa"/>
            <w:gridSpan w:val="7"/>
            <w:shd w:val="clear" w:color="auto" w:fill="A4A4A4" w:themeFill="background1" w:themeFillShade="A5"/>
            <w:tcMar>
              <w:top w:w="60" w:type="dxa"/>
              <w:left w:w="60" w:type="dxa"/>
              <w:bottom w:w="60" w:type="dxa"/>
              <w:right w:w="60" w:type="dxa"/>
            </w:tcMar>
          </w:tcPr>
          <w:p>
            <w:pPr>
              <w:tabs>
                <w:tab w:val="right" w:pos="5398"/>
              </w:tabs>
              <w:rPr>
                <w:rFonts w:ascii="微软雅黑" w:hAnsi="微软雅黑" w:eastAsia="微软雅黑" w:cs="微软雅黑"/>
                <w:b/>
                <w:bCs/>
                <w:sz w:val="15"/>
                <w:szCs w:val="15"/>
              </w:rPr>
            </w:pPr>
            <w:r>
              <w:rPr>
                <w:rFonts w:ascii="微软雅黑" w:hAnsi="微软雅黑" w:eastAsia="微软雅黑" w:cs="微软雅黑"/>
                <w:b/>
                <w:bCs/>
                <w:sz w:val="15"/>
                <w:szCs w:val="15"/>
              </w:rPr>
              <w:t>应收对账明细-结算明细查看页的字段规则与结算单查询页结果列表的规则一致，在此处不多做赘述；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183" w:type="dxa"/>
            <w:gridSpan w:val="7"/>
            <w:shd w:val="clear" w:color="auto" w:fill="A4A4A4" w:themeFill="background1" w:themeFillShade="A5"/>
            <w:tcMar>
              <w:top w:w="60" w:type="dxa"/>
              <w:left w:w="60" w:type="dxa"/>
              <w:bottom w:w="60" w:type="dxa"/>
              <w:right w:w="60" w:type="dxa"/>
            </w:tcMar>
          </w:tcPr>
          <w:p>
            <w:pPr>
              <w:tabs>
                <w:tab w:val="right" w:pos="5398"/>
              </w:tabs>
              <w:rPr>
                <w:rFonts w:ascii="Arial" w:hAnsi="Arial" w:cs="Arial"/>
                <w:sz w:val="15"/>
                <w:szCs w:val="15"/>
              </w:rPr>
            </w:pPr>
            <w:r>
              <w:rPr>
                <w:rFonts w:hint="eastAsia" w:ascii="微软雅黑" w:hAnsi="微软雅黑" w:eastAsia="微软雅黑" w:cs="微软雅黑"/>
                <w:b/>
                <w:bCs/>
                <w:sz w:val="15"/>
                <w:szCs w:val="15"/>
              </w:rPr>
              <w:t>附件信息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37</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sz w:val="15"/>
                <w:szCs w:val="15"/>
              </w:rPr>
              <w:t>展示该附件的文件名。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38</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上传时间</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展示该附件的上传时间。精确到时分秒。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39</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文件大小</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展示该附件的文件大小。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40</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文件类型</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宋体" w:hAnsi="宋体" w:cs="宋体"/>
                <w:sz w:val="15"/>
                <w:szCs w:val="15"/>
                <w:shd w:val="clear" w:color="auto" w:fill="FFFFFF"/>
              </w:rPr>
            </w:pPr>
            <w:r>
              <w:rPr>
                <w:rFonts w:hint="eastAsia" w:ascii="宋体" w:hAnsi="宋体" w:cs="宋体"/>
                <w:sz w:val="15"/>
                <w:szCs w:val="15"/>
                <w:shd w:val="clear" w:color="auto" w:fill="FFFFFF"/>
              </w:rPr>
              <w:t>展示该附件的文件类型。</w:t>
            </w:r>
          </w:p>
          <w:p>
            <w:pPr>
              <w:tabs>
                <w:tab w:val="right" w:pos="5398"/>
              </w:tabs>
              <w:rPr>
                <w:rFonts w:ascii="Arial" w:hAnsi="Arial" w:cs="Arial"/>
                <w:color w:val="000000"/>
                <w:sz w:val="15"/>
                <w:szCs w:val="15"/>
              </w:rPr>
            </w:pPr>
            <w:r>
              <w:rPr>
                <w:rFonts w:hint="eastAsia" w:ascii="宋体" w:hAnsi="宋体" w:cs="宋体"/>
                <w:sz w:val="15"/>
                <w:szCs w:val="15"/>
                <w:shd w:val="clear" w:color="auto" w:fill="FFFFFF"/>
              </w:rPr>
              <w:t>文件类型包含：png/jpeg/jpg/txt/xls/xlsx/doc/docx/pdf/rar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41</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下载</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下载链接</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点击后，将对应的文件下载到本地。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0"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42</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备注</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772" w:type="dxa"/>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点击后，可手动输入该附件的备注。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43</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点击按钮，弹出上传附件页面，点击选择，打开本地文件选择页面，双击选择。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44</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删除</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23"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772" w:type="dxa"/>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2979" w:type="dxa"/>
            <w:tcMar>
              <w:top w:w="60" w:type="dxa"/>
              <w:left w:w="60" w:type="dxa"/>
              <w:bottom w:w="60" w:type="dxa"/>
              <w:right w:w="60" w:type="dxa"/>
            </w:tcMar>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1、校验是否有勾选附件信息，如有，校验通过，如无，提示必需勾选一条数据进行删除。</w:t>
            </w:r>
          </w:p>
          <w:p>
            <w:pPr>
              <w:tabs>
                <w:tab w:val="right" w:pos="5398"/>
              </w:tabs>
              <w:rPr>
                <w:rFonts w:ascii="Arial" w:hAnsi="Arial" w:cs="Arial"/>
                <w:sz w:val="15"/>
                <w:szCs w:val="15"/>
              </w:rPr>
            </w:pPr>
            <w:r>
              <w:rPr>
                <w:rFonts w:hint="eastAsia" w:ascii="Arial" w:hAnsi="Arial" w:cs="Arial"/>
                <w:sz w:val="15"/>
                <w:szCs w:val="15"/>
              </w:rPr>
              <w:t>2、校验通过，删除对应的附件信息。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183" w:type="dxa"/>
            <w:gridSpan w:val="7"/>
            <w:shd w:val="clear" w:color="auto" w:fill="A4A4A4" w:themeFill="background1" w:themeFillShade="A5"/>
            <w:tcMar>
              <w:top w:w="60" w:type="dxa"/>
              <w:left w:w="60" w:type="dxa"/>
              <w:bottom w:w="60" w:type="dxa"/>
              <w:right w:w="60" w:type="dxa"/>
            </w:tcMar>
          </w:tcPr>
          <w:p>
            <w:pPr>
              <w:tabs>
                <w:tab w:val="right" w:pos="5398"/>
              </w:tabs>
              <w:rPr>
                <w:rFonts w:ascii="Arial" w:hAnsi="Arial" w:cs="Arial"/>
                <w:sz w:val="15"/>
                <w:szCs w:val="15"/>
              </w:rPr>
            </w:pPr>
            <w:r>
              <w:rPr>
                <w:rFonts w:hint="eastAsia" w:ascii="微软雅黑" w:hAnsi="微软雅黑" w:eastAsia="微软雅黑" w:cs="微软雅黑"/>
                <w:b/>
                <w:bCs/>
                <w:sz w:val="15"/>
                <w:szCs w:val="15"/>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45</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23" w:type="dxa"/>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772" w:type="dxa"/>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点击后返回应收对账单查询页面，取消本次应收对账单的新增/编辑操作，不保存新增/编辑的信息。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46</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23" w:type="dxa"/>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772" w:type="dxa"/>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2979" w:type="dxa"/>
            <w:tcMar>
              <w:top w:w="60" w:type="dxa"/>
              <w:left w:w="60" w:type="dxa"/>
              <w:bottom w:w="60" w:type="dxa"/>
              <w:right w:w="60" w:type="dxa"/>
            </w:tcMar>
          </w:tcPr>
          <w:p>
            <w:pPr>
              <w:numPr>
                <w:ilvl w:val="0"/>
                <w:numId w:val="81"/>
              </w:numPr>
              <w:tabs>
                <w:tab w:val="right" w:pos="5398"/>
              </w:tabs>
              <w:rPr>
                <w:rFonts w:ascii="Arial" w:hAnsi="Arial" w:cs="Arial"/>
                <w:sz w:val="15"/>
                <w:szCs w:val="15"/>
              </w:rPr>
            </w:pPr>
            <w:r>
              <w:rPr>
                <w:rFonts w:hint="eastAsia" w:ascii="Arial" w:hAnsi="Arial" w:cs="Arial"/>
                <w:sz w:val="15"/>
                <w:szCs w:val="15"/>
              </w:rPr>
              <w:t>点击按钮，保存当前页面录入的信息，生成应收对账单号。</w:t>
            </w:r>
          </w:p>
          <w:p>
            <w:pPr>
              <w:numPr>
                <w:ilvl w:val="0"/>
                <w:numId w:val="81"/>
              </w:numPr>
              <w:tabs>
                <w:tab w:val="right" w:pos="5398"/>
              </w:tabs>
              <w:rPr>
                <w:rFonts w:ascii="Arial" w:hAnsi="Arial" w:cs="Arial"/>
                <w:sz w:val="15"/>
                <w:szCs w:val="15"/>
              </w:rPr>
            </w:pPr>
            <w:r>
              <w:rPr>
                <w:rFonts w:hint="eastAsia" w:ascii="Arial" w:hAnsi="Arial" w:cs="Arial"/>
                <w:sz w:val="15"/>
                <w:szCs w:val="15"/>
              </w:rPr>
              <w:t>暂存时无需校验必录项。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3" w:hRule="atLeast"/>
        </w:trPr>
        <w:tc>
          <w:tcPr>
            <w:tcW w:w="907"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47</w:t>
            </w:r>
          </w:p>
        </w:tc>
        <w:tc>
          <w:tcPr>
            <w:tcW w:w="1134" w:type="dxa"/>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450" w:type="dxa"/>
            <w:tcMar>
              <w:top w:w="60" w:type="dxa"/>
              <w:left w:w="60" w:type="dxa"/>
              <w:bottom w:w="60" w:type="dxa"/>
              <w:right w:w="60" w:type="dxa"/>
            </w:tcMar>
          </w:tcPr>
          <w:p>
            <w:pPr>
              <w:rPr>
                <w:rFonts w:ascii="Arial" w:cs="Arial"/>
                <w:color w:val="000000"/>
                <w:sz w:val="15"/>
                <w:szCs w:val="15"/>
              </w:rPr>
            </w:pPr>
          </w:p>
        </w:tc>
        <w:tc>
          <w:tcPr>
            <w:tcW w:w="1018" w:type="dxa"/>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23" w:type="dxa"/>
            <w:tcMar>
              <w:top w:w="60" w:type="dxa"/>
              <w:left w:w="60" w:type="dxa"/>
              <w:bottom w:w="60" w:type="dxa"/>
              <w:right w:w="60" w:type="dxa"/>
            </w:tcMar>
          </w:tcPr>
          <w:p>
            <w:pPr>
              <w:ind w:firstLine="284"/>
              <w:rPr>
                <w:rFonts w:ascii="Arial" w:hAnsi="Arial" w:cs="Arial"/>
                <w:color w:val="000000"/>
                <w:sz w:val="15"/>
                <w:szCs w:val="15"/>
              </w:rPr>
            </w:pPr>
            <w:r>
              <w:rPr>
                <w:rFonts w:hint="eastAsia" w:ascii="Arial" w:hAnsi="Arial" w:cs="Arial"/>
                <w:color w:val="000000"/>
                <w:sz w:val="15"/>
                <w:szCs w:val="15"/>
              </w:rPr>
              <w:t>——</w:t>
            </w:r>
          </w:p>
        </w:tc>
        <w:tc>
          <w:tcPr>
            <w:tcW w:w="772" w:type="dxa"/>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2979" w:type="dxa"/>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1、点击后，保存当前页面录入的信息，并提交。</w:t>
            </w:r>
          </w:p>
          <w:p>
            <w:pPr>
              <w:tabs>
                <w:tab w:val="right" w:pos="5398"/>
              </w:tabs>
              <w:rPr>
                <w:rFonts w:ascii="Arial" w:hAnsi="Arial" w:cs="Arial"/>
                <w:sz w:val="15"/>
                <w:szCs w:val="15"/>
              </w:rPr>
            </w:pPr>
            <w:r>
              <w:rPr>
                <w:rFonts w:hint="eastAsia" w:ascii="Arial" w:hAnsi="Arial" w:cs="Arial"/>
                <w:sz w:val="15"/>
                <w:szCs w:val="15"/>
              </w:rPr>
              <w:t>2、提交时，校验必录项，如存在未录入的必录项，提示必录，如无，校验通过。</w:t>
            </w:r>
          </w:p>
          <w:p>
            <w:pPr>
              <w:tabs>
                <w:tab w:val="right" w:pos="5398"/>
              </w:tabs>
              <w:rPr>
                <w:rFonts w:ascii="Arial" w:hAnsi="Arial" w:cs="Arial"/>
                <w:sz w:val="15"/>
                <w:szCs w:val="15"/>
              </w:rPr>
            </w:pPr>
            <w:r>
              <w:rPr>
                <w:rFonts w:hint="eastAsia" w:ascii="Arial" w:hAnsi="Arial" w:cs="Arial"/>
                <w:sz w:val="15"/>
                <w:szCs w:val="15"/>
              </w:rPr>
              <w:t>3、校验通过后，将应收对账单申请提交给对应的人进行审批。</w:t>
            </w:r>
          </w:p>
        </w:tc>
      </w:tr>
    </w:tbl>
    <w:p/>
    <w:bookmarkEnd w:id="218"/>
    <w:p/>
    <w:p>
      <w:pPr>
        <w:pStyle w:val="4"/>
        <w:numPr>
          <w:ilvl w:val="2"/>
          <w:numId w:val="19"/>
        </w:numPr>
        <w:rPr>
          <w:lang w:eastAsia="zh-CN"/>
        </w:rPr>
      </w:pPr>
      <w:bookmarkStart w:id="219" w:name="_Toc112954649"/>
      <w:r>
        <w:rPr>
          <w:rFonts w:hint="eastAsia"/>
          <w:lang w:eastAsia="zh-CN"/>
        </w:rPr>
        <w:t>应付对账单</w:t>
      </w:r>
      <w:bookmarkEnd w:id="219"/>
    </w:p>
    <w:p/>
    <w:p/>
    <w:p/>
    <w:p/>
    <w:p/>
    <w:p/>
    <w:p/>
    <w:p/>
    <w:p>
      <w:pPr>
        <w:pStyle w:val="2"/>
        <w:numPr>
          <w:ilvl w:val="0"/>
          <w:numId w:val="19"/>
        </w:numPr>
      </w:pPr>
      <w:bookmarkStart w:id="220" w:name="_Toc112954650"/>
      <w:r>
        <w:rPr>
          <w:rFonts w:hint="eastAsia"/>
        </w:rPr>
        <w:t>非功能性需求</w:t>
      </w:r>
      <w:bookmarkEnd w:id="220"/>
    </w:p>
    <w:p/>
    <w:p>
      <w:pPr>
        <w:pStyle w:val="2"/>
        <w:numPr>
          <w:ilvl w:val="0"/>
          <w:numId w:val="19"/>
        </w:numPr>
      </w:pPr>
      <w:bookmarkStart w:id="221" w:name="_Toc112954651"/>
      <w:r>
        <w:rPr>
          <w:rFonts w:hint="eastAsia"/>
        </w:rPr>
        <w:t>附件引用</w:t>
      </w:r>
      <w:bookmarkEnd w:id="221"/>
    </w:p>
    <w:p/>
    <w:p/>
    <w:p/>
    <w:p/>
    <w:p/>
    <w:p/>
    <w:p>
      <w:pPr>
        <w:pStyle w:val="2"/>
        <w:numPr>
          <w:ilvl w:val="0"/>
          <w:numId w:val="19"/>
        </w:numPr>
      </w:pPr>
      <w:bookmarkStart w:id="222" w:name="_Toc112954652"/>
      <w:r>
        <w:rPr>
          <w:rFonts w:hint="eastAsia"/>
        </w:rPr>
        <w:t>待确认问题清单</w:t>
      </w:r>
      <w:bookmarkEnd w:id="222"/>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5"/>
        <w:gridCol w:w="1925"/>
        <w:gridCol w:w="1926"/>
        <w:gridCol w:w="1926"/>
        <w:gridCol w:w="1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shd w:val="clear" w:color="auto" w:fill="BEBEBE" w:themeFill="background1" w:themeFillShade="BF"/>
          </w:tcPr>
          <w:p>
            <w:r>
              <w:rPr>
                <w:rFonts w:hint="eastAsia"/>
              </w:rPr>
              <w:t>序号</w:t>
            </w:r>
          </w:p>
        </w:tc>
        <w:tc>
          <w:tcPr>
            <w:tcW w:w="1925" w:type="dxa"/>
            <w:shd w:val="clear" w:color="auto" w:fill="BEBEBE" w:themeFill="background1" w:themeFillShade="BF"/>
          </w:tcPr>
          <w:p>
            <w:r>
              <w:rPr>
                <w:rFonts w:hint="eastAsia"/>
              </w:rPr>
              <w:t>问题描述</w:t>
            </w:r>
          </w:p>
        </w:tc>
        <w:tc>
          <w:tcPr>
            <w:tcW w:w="1926" w:type="dxa"/>
            <w:shd w:val="clear" w:color="auto" w:fill="BEBEBE" w:themeFill="background1" w:themeFillShade="BF"/>
          </w:tcPr>
          <w:p>
            <w:r>
              <w:rPr>
                <w:rFonts w:hint="eastAsia"/>
              </w:rPr>
              <w:t>问题提出人</w:t>
            </w:r>
          </w:p>
        </w:tc>
        <w:tc>
          <w:tcPr>
            <w:tcW w:w="1926" w:type="dxa"/>
            <w:shd w:val="clear" w:color="auto" w:fill="BEBEBE" w:themeFill="background1" w:themeFillShade="BF"/>
          </w:tcPr>
          <w:p>
            <w:r>
              <w:rPr>
                <w:rFonts w:hint="eastAsia"/>
              </w:rPr>
              <w:t>问题责任人</w:t>
            </w:r>
          </w:p>
        </w:tc>
        <w:tc>
          <w:tcPr>
            <w:tcW w:w="1926" w:type="dxa"/>
            <w:shd w:val="clear" w:color="auto" w:fill="BEBEBE" w:themeFill="background1" w:themeFillShade="BF"/>
          </w:tcPr>
          <w:p>
            <w:r>
              <w:rPr>
                <w:rFonts w:hint="eastAsia"/>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100"/>
              <w:numPr>
                <w:ilvl w:val="0"/>
                <w:numId w:val="82"/>
              </w:numPr>
              <w:ind w:firstLineChars="0"/>
            </w:pPr>
          </w:p>
        </w:tc>
        <w:tc>
          <w:tcPr>
            <w:tcW w:w="1925" w:type="dxa"/>
          </w:tcPr>
          <w:p/>
        </w:tc>
        <w:tc>
          <w:tcPr>
            <w:tcW w:w="1926" w:type="dxa"/>
          </w:tcPr>
          <w:p/>
        </w:tc>
        <w:tc>
          <w:tcPr>
            <w:tcW w:w="1926" w:type="dxa"/>
          </w:tcPr>
          <w:p/>
        </w:tc>
        <w:tc>
          <w:tcPr>
            <w:tcW w:w="192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100"/>
              <w:numPr>
                <w:ilvl w:val="0"/>
                <w:numId w:val="82"/>
              </w:numPr>
              <w:ind w:firstLineChars="0"/>
            </w:pPr>
          </w:p>
        </w:tc>
        <w:tc>
          <w:tcPr>
            <w:tcW w:w="1925" w:type="dxa"/>
          </w:tcPr>
          <w:p/>
        </w:tc>
        <w:tc>
          <w:tcPr>
            <w:tcW w:w="1926" w:type="dxa"/>
          </w:tcPr>
          <w:p/>
        </w:tc>
        <w:tc>
          <w:tcPr>
            <w:tcW w:w="1926" w:type="dxa"/>
          </w:tcPr>
          <w:p/>
        </w:tc>
        <w:tc>
          <w:tcPr>
            <w:tcW w:w="1926" w:type="dxa"/>
          </w:tcPr>
          <w:p/>
        </w:tc>
      </w:tr>
    </w:tbl>
    <w:p/>
    <w:p/>
    <w:p/>
    <w:p/>
    <w:sectPr>
      <w:headerReference r:id="rId6" w:type="first"/>
      <w:footerReference r:id="rId8" w:type="first"/>
      <w:headerReference r:id="rId5" w:type="default"/>
      <w:footerReference r:id="rId7" w:type="default"/>
      <w:pgSz w:w="11906" w:h="16838"/>
      <w:pgMar w:top="1701" w:right="1134" w:bottom="1418" w:left="1134" w:header="851" w:footer="992" w:gutter="0"/>
      <w:pgNumType w:start="1"/>
      <w:cols w:space="720" w:num="1"/>
      <w:titlePg/>
      <w:docGrid w:type="linesAndChar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段悦敏" w:date="2022-08-24T15:17:00Z" w:initials="">
    <w:p w14:paraId="15204166">
      <w:pPr>
        <w:pStyle w:val="15"/>
      </w:pPr>
      <w:bookmarkStart w:id="223" w:name="_T9e5c5c089179482462fdde9987793353"/>
      <w:r>
        <w:t>费用项是从运输系统来，但是与结算有关，不确定是否只读</w:t>
      </w:r>
    </w:p>
    <w:bookmarkEnd w:id="223"/>
  </w:comment>
  <w:comment w:id="1" w:author="段悦敏" w:date="2022-08-24T15:43:00Z" w:initials="">
    <w:p w14:paraId="19084505">
      <w:pPr>
        <w:pStyle w:val="15"/>
      </w:pPr>
      <w:bookmarkStart w:id="224" w:name="_T9fd2ca67b1b3447b7ec620a74b8eb5f0"/>
      <w:r>
        <w:t>如果是只读，那么字段类型改成只读域。如果可以修改，就是下拉单选框</w:t>
      </w:r>
    </w:p>
    <w:bookmarkEnd w:id="224"/>
  </w:comment>
  <w:comment w:id="2" w:author="⊙▽⊙冰" w:date="2022-08-24T10:00:00Z" w:initials="">
    <w:p w14:paraId="1F0D0319">
      <w:pPr>
        <w:pStyle w:val="15"/>
      </w:pPr>
      <w:r>
        <w:rPr>
          <w:rFonts w:hint="eastAsia"/>
        </w:rPr>
        <w:t>规则及逻辑中写三个东西：</w:t>
      </w:r>
    </w:p>
    <w:p w14:paraId="7993576A">
      <w:pPr>
        <w:pStyle w:val="15"/>
        <w:numPr>
          <w:ilvl w:val="0"/>
          <w:numId w:val="3"/>
        </w:numPr>
      </w:pPr>
      <w:r>
        <w:rPr>
          <w:rFonts w:hint="eastAsia"/>
        </w:rPr>
        <w:t xml:space="preserve"> 页面展示规则，如日期、时间的展示方式，前后注意统一；</w:t>
      </w:r>
    </w:p>
    <w:p w14:paraId="6DB3218C">
      <w:pPr>
        <w:pStyle w:val="15"/>
        <w:numPr>
          <w:ilvl w:val="0"/>
          <w:numId w:val="3"/>
        </w:numPr>
      </w:pPr>
      <w:r>
        <w:rPr>
          <w:rFonts w:hint="eastAsia"/>
        </w:rPr>
        <w:t xml:space="preserve"> 取值规则，如业务项目取值自 业务项目数据字典；</w:t>
      </w:r>
    </w:p>
    <w:p w14:paraId="66162EBC">
      <w:pPr>
        <w:pStyle w:val="15"/>
        <w:numPr>
          <w:ilvl w:val="0"/>
          <w:numId w:val="3"/>
        </w:numPr>
      </w:pPr>
      <w:r>
        <w:rPr>
          <w:rFonts w:hint="eastAsia"/>
        </w:rPr>
        <w:t>业务规则或业务含义。</w:t>
      </w:r>
    </w:p>
    <w:p w14:paraId="25A04FD5">
      <w:pPr>
        <w:pStyle w:val="15"/>
      </w:pPr>
      <w:r>
        <w:rPr>
          <w:rFonts w:hint="eastAsia"/>
        </w:rPr>
        <w:t>注：没有可写的可以空着，如果清楚的知道取值自哪个系统哪个单据。</w:t>
      </w:r>
    </w:p>
  </w:comment>
  <w:comment w:id="3" w:author="段悦敏" w:date="2022-08-24T15:20:00Z" w:initials="">
    <w:p w14:paraId="404563DB">
      <w:pPr>
        <w:pStyle w:val="15"/>
      </w:pPr>
      <w:bookmarkStart w:id="225" w:name="_Td0c436e6528d4a6a599f5fb9f523a173"/>
      <w:r>
        <w:t>建文的意思是：做的好的话应该是要做的，点击链接可以看到关联的合同。</w:t>
      </w:r>
    </w:p>
    <w:bookmarkEnd w:id="225"/>
  </w:comment>
  <w:comment w:id="4" w:author="段悦敏" w:date="2022-08-24T16:51:00Z" w:initials="">
    <w:p w14:paraId="13C523E9">
      <w:pPr>
        <w:pStyle w:val="15"/>
      </w:pPr>
      <w:bookmarkStart w:id="226" w:name="_T24f21e6d7f674181706021a0c0ac54b0"/>
      <w:r>
        <w:t>该sigebian字段在按方结算时为必填，按趟结算时为非必填</w:t>
      </w:r>
    </w:p>
    <w:bookmarkEnd w:id="226"/>
  </w:comment>
  <w:comment w:id="5" w:author="段悦敏" w:date="2022-08-24T16:58:00Z" w:initials="">
    <w:p w14:paraId="072C2387">
      <w:pPr>
        <w:pStyle w:val="15"/>
      </w:pPr>
      <w:bookmarkStart w:id="227" w:name="_Tcd293f00f79947b8418f50ed36fd380b"/>
      <w:r>
        <w:t>需确认按趟结算时，尺寸信息、箱数、托盘这三个字段是否与结算相关？如果不相关则在按趟结算时应为非必填</w:t>
      </w:r>
    </w:p>
    <w:bookmarkEnd w:id="227"/>
  </w:comment>
  <w:comment w:id="6" w:author="段悦敏" w:date="2022-08-24T17:23:00Z" w:initials="">
    <w:p w14:paraId="4F3550B2">
      <w:pPr>
        <w:pStyle w:val="15"/>
      </w:pPr>
      <w:bookmarkStart w:id="228" w:name="_T572231dd570a4db57280d75a946ef34a"/>
      <w:r>
        <w:t>这里的其他费用指什么？仅知道考核扣款来自运输系统</w:t>
      </w:r>
    </w:p>
    <w:bookmarkEnd w:id="228"/>
  </w:comment>
  <w:comment w:id="7" w:author="⊙▽⊙冰" w:date="2022-08-24T10:00:00Z" w:initials="">
    <w:p w14:paraId="27145919">
      <w:pPr>
        <w:pStyle w:val="15"/>
      </w:pPr>
      <w:r>
        <w:rPr>
          <w:rFonts w:hint="eastAsia"/>
        </w:rPr>
        <w:t>规则及逻辑中写三个东西：</w:t>
      </w:r>
    </w:p>
    <w:p w14:paraId="282A4661">
      <w:pPr>
        <w:pStyle w:val="15"/>
        <w:numPr>
          <w:ilvl w:val="0"/>
          <w:numId w:val="3"/>
        </w:numPr>
      </w:pPr>
      <w:r>
        <w:rPr>
          <w:rFonts w:hint="eastAsia"/>
        </w:rPr>
        <w:t xml:space="preserve"> 页面展示规则，如日期、时间的展示方式，前后注意统一；</w:t>
      </w:r>
    </w:p>
    <w:p w14:paraId="00AA7170">
      <w:pPr>
        <w:pStyle w:val="15"/>
        <w:numPr>
          <w:ilvl w:val="0"/>
          <w:numId w:val="3"/>
        </w:numPr>
      </w:pPr>
      <w:r>
        <w:rPr>
          <w:rFonts w:hint="eastAsia"/>
        </w:rPr>
        <w:t xml:space="preserve"> 取值规则，如业务项目取值自 业务项目数据字典；</w:t>
      </w:r>
    </w:p>
    <w:p w14:paraId="08492D06">
      <w:pPr>
        <w:pStyle w:val="15"/>
        <w:numPr>
          <w:ilvl w:val="0"/>
          <w:numId w:val="3"/>
        </w:numPr>
      </w:pPr>
      <w:r>
        <w:rPr>
          <w:rFonts w:hint="eastAsia"/>
        </w:rPr>
        <w:t>业务规则或业务含义。</w:t>
      </w:r>
    </w:p>
    <w:p w14:paraId="6B5E4A2F">
      <w:pPr>
        <w:pStyle w:val="15"/>
      </w:pPr>
      <w:r>
        <w:rPr>
          <w:rFonts w:hint="eastAsia"/>
        </w:rPr>
        <w:t>注：没有可写的可以空着，如果清楚的知道取值自哪个系统哪个单据。</w:t>
      </w:r>
    </w:p>
  </w:comment>
  <w:comment w:id="8" w:author="段悦敏" w:date="2022-08-24T17:23:00Z" w:initials="">
    <w:p w14:paraId="28276D5D">
      <w:pPr>
        <w:pStyle w:val="15"/>
      </w:pPr>
      <w:r>
        <w:t>这里的其他费用指什么？仅知道考核扣款来自运输系统</w:t>
      </w:r>
    </w:p>
  </w:comment>
  <w:comment w:id="9" w:author="段悦敏" w:date="2022-08-24T15:17:00Z" w:initials="">
    <w:p w14:paraId="370A2126">
      <w:pPr>
        <w:pStyle w:val="15"/>
      </w:pPr>
      <w:r>
        <w:t>费用项是从运输系统来，但是与结算有关，不确定是否只读</w:t>
      </w:r>
    </w:p>
  </w:comment>
  <w:comment w:id="10" w:author="段悦敏" w:date="2022-08-24T15:43:00Z" w:initials="">
    <w:p w14:paraId="3E0B3BEB">
      <w:pPr>
        <w:pStyle w:val="15"/>
      </w:pPr>
      <w:r>
        <w:t>如果是只读，那么字段类型改成只读域。如果可以修改，就是下拉单选框</w:t>
      </w:r>
    </w:p>
  </w:comment>
  <w:comment w:id="11" w:author="⊙▽⊙冰" w:date="2022-08-24T10:00:00Z" w:initials="">
    <w:p w14:paraId="70D4180D">
      <w:pPr>
        <w:pStyle w:val="15"/>
      </w:pPr>
      <w:r>
        <w:rPr>
          <w:rFonts w:hint="eastAsia"/>
        </w:rPr>
        <w:t>规则及逻辑中写三个东西：</w:t>
      </w:r>
    </w:p>
    <w:p w14:paraId="09F65A4A">
      <w:pPr>
        <w:pStyle w:val="15"/>
        <w:numPr>
          <w:ilvl w:val="0"/>
          <w:numId w:val="3"/>
        </w:numPr>
      </w:pPr>
      <w:r>
        <w:rPr>
          <w:rFonts w:hint="eastAsia"/>
        </w:rPr>
        <w:t xml:space="preserve"> 页面展示规则，如日期、时间的展示方式，前后注意统一；</w:t>
      </w:r>
    </w:p>
    <w:p w14:paraId="6F552078">
      <w:pPr>
        <w:pStyle w:val="15"/>
        <w:numPr>
          <w:ilvl w:val="0"/>
          <w:numId w:val="3"/>
        </w:numPr>
      </w:pPr>
      <w:r>
        <w:rPr>
          <w:rFonts w:hint="eastAsia"/>
        </w:rPr>
        <w:t xml:space="preserve"> 取值规则，如业务项目取值自 业务项目数据字典；</w:t>
      </w:r>
    </w:p>
    <w:p w14:paraId="62E002C2">
      <w:pPr>
        <w:pStyle w:val="15"/>
        <w:numPr>
          <w:ilvl w:val="0"/>
          <w:numId w:val="3"/>
        </w:numPr>
      </w:pPr>
      <w:r>
        <w:rPr>
          <w:rFonts w:hint="eastAsia"/>
        </w:rPr>
        <w:t>业务规则或业务含义。</w:t>
      </w:r>
    </w:p>
    <w:p w14:paraId="69FB6407">
      <w:pPr>
        <w:pStyle w:val="15"/>
      </w:pPr>
      <w:r>
        <w:rPr>
          <w:rFonts w:hint="eastAsia"/>
        </w:rPr>
        <w:t>注：没有可写的可以空着，如果清楚的知道取值自哪个系统哪个单据。</w:t>
      </w:r>
    </w:p>
  </w:comment>
  <w:comment w:id="12" w:author="段悦敏" w:date="2022-08-25T09:33:00Z" w:initials="">
    <w:p w14:paraId="29453219">
      <w:pPr>
        <w:pStyle w:val="15"/>
      </w:pPr>
      <w:bookmarkStart w:id="229" w:name="_T3eb137c333a84a366dfc13cd1dd79cc5"/>
      <w:r>
        <w:t>确认这里的单据编号是四种订单的哪一种。如果属于四种单据，则可以删除该字段，如果不属于，保留此处字段说明</w:t>
      </w:r>
    </w:p>
    <w:bookmarkEnd w:id="229"/>
  </w:comment>
  <w:comment w:id="13" w:author="段悦敏" w:date="2022-08-25T09:37:00Z" w:initials="">
    <w:p w14:paraId="1FAB7CDD">
      <w:pPr>
        <w:pStyle w:val="15"/>
      </w:pPr>
      <w:bookmarkStart w:id="230" w:name="_T59ba6f3a4e7d49416d62e296fd154a65"/>
      <w:r>
        <w:t>确认使用四个单据中的哪个发货时间</w:t>
      </w:r>
    </w:p>
    <w:bookmarkEnd w:id="230"/>
  </w:comment>
  <w:comment w:id="14" w:author="段悦敏" w:date="2022-08-25T09:41:00Z" w:initials="">
    <w:p w14:paraId="42E043AB">
      <w:pPr>
        <w:pStyle w:val="15"/>
      </w:pPr>
      <w:bookmarkStart w:id="231" w:name="_T46860727a34b47ec60dd7787f27fa8dd"/>
      <w:r>
        <w:t>具体来源不明确</w:t>
      </w:r>
    </w:p>
    <w:bookmarkEnd w:id="231"/>
  </w:comment>
  <w:comment w:id="15" w:author="段悦敏" w:date="2022-08-24T15:17:00Z" w:initials="">
    <w:p w14:paraId="50AB1254">
      <w:pPr>
        <w:pStyle w:val="15"/>
      </w:pPr>
      <w:r>
        <w:t>费用项是从运输系统来，但是与结算有关，不确定是否只读</w:t>
      </w:r>
    </w:p>
  </w:comment>
  <w:comment w:id="16" w:author="段悦敏" w:date="2022-08-24T15:43:00Z" w:initials="">
    <w:p w14:paraId="03B713BD">
      <w:pPr>
        <w:pStyle w:val="15"/>
      </w:pPr>
      <w:r>
        <w:t>如果是只读，那么字段类型改成只读域。如果可以修改，就是下拉单选框</w:t>
      </w:r>
    </w:p>
  </w:comment>
  <w:comment w:id="17" w:author="⊙▽⊙冰" w:date="2022-08-24T10:00:00Z" w:initials="">
    <w:p w14:paraId="0FC02DEF">
      <w:pPr>
        <w:pStyle w:val="15"/>
      </w:pPr>
      <w:r>
        <w:rPr>
          <w:rFonts w:hint="eastAsia"/>
        </w:rPr>
        <w:t>规则及逻辑中写三个东西：</w:t>
      </w:r>
    </w:p>
    <w:p w14:paraId="28571C0E">
      <w:pPr>
        <w:pStyle w:val="15"/>
        <w:numPr>
          <w:ilvl w:val="0"/>
          <w:numId w:val="3"/>
        </w:numPr>
      </w:pPr>
      <w:r>
        <w:rPr>
          <w:rFonts w:hint="eastAsia"/>
        </w:rPr>
        <w:t xml:space="preserve"> 页面展示规则，如日期、时间的展示方式，前后注意统一；</w:t>
      </w:r>
    </w:p>
    <w:p w14:paraId="2E935C91">
      <w:pPr>
        <w:pStyle w:val="15"/>
        <w:numPr>
          <w:ilvl w:val="0"/>
          <w:numId w:val="3"/>
        </w:numPr>
      </w:pPr>
      <w:r>
        <w:rPr>
          <w:rFonts w:hint="eastAsia"/>
        </w:rPr>
        <w:t xml:space="preserve"> 取值规则，如业务项目取值自 业务项目数据字典；</w:t>
      </w:r>
    </w:p>
    <w:p w14:paraId="45613EAF">
      <w:pPr>
        <w:pStyle w:val="15"/>
        <w:numPr>
          <w:ilvl w:val="0"/>
          <w:numId w:val="3"/>
        </w:numPr>
      </w:pPr>
      <w:r>
        <w:rPr>
          <w:rFonts w:hint="eastAsia"/>
        </w:rPr>
        <w:t>业务规则或业务含义。</w:t>
      </w:r>
    </w:p>
    <w:p w14:paraId="49596FEC">
      <w:pPr>
        <w:pStyle w:val="15"/>
      </w:pPr>
      <w:r>
        <w:rPr>
          <w:rFonts w:hint="eastAsia"/>
        </w:rPr>
        <w:t>注：没有可写的可以空着，如果清楚的知道取值自哪个系统哪个单据。</w:t>
      </w:r>
    </w:p>
  </w:comment>
  <w:comment w:id="18" w:author="段悦敏" w:date="2022-08-25T09:49:00Z" w:initials="">
    <w:p w14:paraId="50453315">
      <w:pPr>
        <w:pStyle w:val="15"/>
      </w:pPr>
      <w:bookmarkStart w:id="232" w:name="_T54abedcccc994811685c43f47512c9e1"/>
      <w:r>
        <w:t>模板中的例子是：运输，确认是否与费用项相似？或与产品小类相似？</w:t>
      </w:r>
    </w:p>
    <w:bookmarkEnd w:id="232"/>
  </w:comment>
  <w:comment w:id="19" w:author="段悦敏" w:date="2022-08-24T15:17:00Z" w:initials="">
    <w:p w14:paraId="35B3743B">
      <w:pPr>
        <w:pStyle w:val="15"/>
      </w:pPr>
      <w:r>
        <w:t>费用项是从运输系统来，但是与结算有关，不确定是否只读</w:t>
      </w:r>
    </w:p>
  </w:comment>
  <w:comment w:id="20" w:author="段悦敏" w:date="2022-08-24T15:43:00Z" w:initials="">
    <w:p w14:paraId="254E496D">
      <w:pPr>
        <w:pStyle w:val="15"/>
      </w:pPr>
      <w:r>
        <w:t>如果是只读，那么字段类型改成只读域。如果可以修改，就是下拉单选框</w:t>
      </w:r>
    </w:p>
  </w:comment>
  <w:comment w:id="21" w:author="⊙▽⊙冰" w:date="2022-08-24T10:00:00Z" w:initials="">
    <w:p w14:paraId="58D32E34">
      <w:pPr>
        <w:pStyle w:val="15"/>
      </w:pPr>
      <w:r>
        <w:rPr>
          <w:rFonts w:hint="eastAsia"/>
        </w:rPr>
        <w:t>规则及逻辑中写三个东西：</w:t>
      </w:r>
    </w:p>
    <w:p w14:paraId="2EDF782F">
      <w:pPr>
        <w:pStyle w:val="15"/>
        <w:numPr>
          <w:ilvl w:val="0"/>
          <w:numId w:val="3"/>
        </w:numPr>
      </w:pPr>
      <w:r>
        <w:rPr>
          <w:rFonts w:hint="eastAsia"/>
        </w:rPr>
        <w:t xml:space="preserve"> 页面展示规则，如日期、时间的展示方式，前后注意统一；</w:t>
      </w:r>
    </w:p>
    <w:p w14:paraId="28E13538">
      <w:pPr>
        <w:pStyle w:val="15"/>
        <w:numPr>
          <w:ilvl w:val="0"/>
          <w:numId w:val="3"/>
        </w:numPr>
      </w:pPr>
      <w:r>
        <w:rPr>
          <w:rFonts w:hint="eastAsia"/>
        </w:rPr>
        <w:t xml:space="preserve"> 取值规则，如业务项目取值自 业务项目数据字典；</w:t>
      </w:r>
    </w:p>
    <w:p w14:paraId="11FC67F6">
      <w:pPr>
        <w:pStyle w:val="15"/>
        <w:numPr>
          <w:ilvl w:val="0"/>
          <w:numId w:val="3"/>
        </w:numPr>
      </w:pPr>
      <w:r>
        <w:rPr>
          <w:rFonts w:hint="eastAsia"/>
        </w:rPr>
        <w:t>业务规则或业务含义。</w:t>
      </w:r>
    </w:p>
    <w:p w14:paraId="5D9D7DCE">
      <w:pPr>
        <w:pStyle w:val="15"/>
      </w:pPr>
      <w:r>
        <w:rPr>
          <w:rFonts w:hint="eastAsia"/>
        </w:rPr>
        <w:t>注：没有可写的可以空着，如果清楚的知道取值自哪个系统哪个单据。</w:t>
      </w:r>
    </w:p>
  </w:comment>
  <w:comment w:id="22" w:author="段悦敏" w:date="2022-08-25T09:49:00Z" w:initials="">
    <w:p w14:paraId="040B718F">
      <w:pPr>
        <w:pStyle w:val="15"/>
      </w:pPr>
      <w:r>
        <w:t>模板中的例子是：运输，确认是否与费用项相似？或与产品小类相似？</w:t>
      </w:r>
    </w:p>
  </w:comment>
  <w:comment w:id="23" w:author="段悦敏" w:date="2022-08-24T15:17:00Z" w:initials="">
    <w:p w14:paraId="1445684F">
      <w:pPr>
        <w:pStyle w:val="15"/>
      </w:pPr>
      <w:r>
        <w:t>费用项是从运输系统来，但是与结算有关，不确定是否只读</w:t>
      </w:r>
    </w:p>
  </w:comment>
  <w:comment w:id="24" w:author="段悦敏" w:date="2022-08-24T15:43:00Z" w:initials="">
    <w:p w14:paraId="2DDC424F">
      <w:pPr>
        <w:pStyle w:val="15"/>
      </w:pPr>
      <w:r>
        <w:t>如果是只读，那么字段类型改成只读域。如果可以修改，就是下拉单选框</w:t>
      </w:r>
    </w:p>
  </w:comment>
  <w:comment w:id="25" w:author="⊙▽⊙冰" w:date="2022-08-24T10:00:00Z" w:initials="">
    <w:p w14:paraId="6AB927E3">
      <w:pPr>
        <w:pStyle w:val="15"/>
      </w:pPr>
      <w:r>
        <w:rPr>
          <w:rFonts w:hint="eastAsia"/>
        </w:rPr>
        <w:t>规则及逻辑中写三个东西：</w:t>
      </w:r>
    </w:p>
    <w:p w14:paraId="3FE81AAA">
      <w:pPr>
        <w:pStyle w:val="15"/>
        <w:numPr>
          <w:ilvl w:val="0"/>
          <w:numId w:val="3"/>
        </w:numPr>
      </w:pPr>
      <w:r>
        <w:rPr>
          <w:rFonts w:hint="eastAsia"/>
        </w:rPr>
        <w:t xml:space="preserve"> 页面展示规则，如日期、时间的展示方式，前后注意统一；</w:t>
      </w:r>
    </w:p>
    <w:p w14:paraId="55DD15AB">
      <w:pPr>
        <w:pStyle w:val="15"/>
        <w:numPr>
          <w:ilvl w:val="0"/>
          <w:numId w:val="3"/>
        </w:numPr>
      </w:pPr>
      <w:r>
        <w:rPr>
          <w:rFonts w:hint="eastAsia"/>
        </w:rPr>
        <w:t xml:space="preserve"> 取值规则，如业务项目取值自 业务项目数据字典；</w:t>
      </w:r>
    </w:p>
    <w:p w14:paraId="1BD65B02">
      <w:pPr>
        <w:pStyle w:val="15"/>
        <w:numPr>
          <w:ilvl w:val="0"/>
          <w:numId w:val="3"/>
        </w:numPr>
      </w:pPr>
      <w:r>
        <w:rPr>
          <w:rFonts w:hint="eastAsia"/>
        </w:rPr>
        <w:t>业务规则或业务含义。</w:t>
      </w:r>
    </w:p>
    <w:p w14:paraId="373F4440">
      <w:pPr>
        <w:pStyle w:val="15"/>
      </w:pPr>
      <w:r>
        <w:rPr>
          <w:rFonts w:hint="eastAsia"/>
        </w:rPr>
        <w:t>注：没有可写的可以空着，如果清楚的知道取值自哪个系统哪个单据。</w:t>
      </w:r>
    </w:p>
  </w:comment>
  <w:comment w:id="26" w:author="段悦敏" w:date="2022-08-24T15:20:00Z" w:initials="">
    <w:p w14:paraId="374452BD">
      <w:pPr>
        <w:pStyle w:val="15"/>
      </w:pPr>
      <w:r>
        <w:t>建文的意思是：做的好的话应该是要做的，点击链接可以看到关联的合同。</w:t>
      </w:r>
    </w:p>
  </w:comment>
  <w:comment w:id="27" w:author="段悦敏" w:date="2022-08-24T16:51:00Z" w:initials="">
    <w:p w14:paraId="75FA675D">
      <w:pPr>
        <w:pStyle w:val="15"/>
      </w:pPr>
      <w:r>
        <w:t>该sigebian字段在按方结算时为必填，按趟结算时为非必填</w:t>
      </w:r>
    </w:p>
  </w:comment>
  <w:comment w:id="28" w:author="段悦敏" w:date="2022-08-24T16:58:00Z" w:initials="">
    <w:p w14:paraId="1BC3059A">
      <w:pPr>
        <w:pStyle w:val="15"/>
      </w:pPr>
      <w:r>
        <w:t>需确认按趟结算时，尺寸信息、箱数、托盘这三个字段是否与结算相关？如果不相关则在按趟结算时应为非必填</w:t>
      </w:r>
    </w:p>
  </w:comment>
  <w:comment w:id="29" w:author="段悦敏" w:date="2022-08-24T17:23:00Z" w:initials="">
    <w:p w14:paraId="1EDA63D8">
      <w:pPr>
        <w:pStyle w:val="15"/>
      </w:pPr>
      <w:r>
        <w:t>这里的其他费用指什么？仅知道考核扣款来自运输系统</w:t>
      </w:r>
    </w:p>
  </w:comment>
  <w:comment w:id="30" w:author="段悦敏" w:date="2022-08-24T15:17:00Z" w:initials="">
    <w:p w14:paraId="28235B45">
      <w:pPr>
        <w:pStyle w:val="15"/>
      </w:pPr>
      <w:r>
        <w:t>费用项是从运输系统来，但是与结算有关，不确定是否只读</w:t>
      </w:r>
    </w:p>
  </w:comment>
  <w:comment w:id="31" w:author="段悦敏" w:date="2022-08-24T15:43:00Z" w:initials="">
    <w:p w14:paraId="4FC01BD7">
      <w:pPr>
        <w:pStyle w:val="15"/>
      </w:pPr>
      <w:r>
        <w:t>如果是只读，那么字段类型改成只读域。如果可以修改，就是下拉单选框</w:t>
      </w:r>
    </w:p>
  </w:comment>
  <w:comment w:id="32" w:author="⊙▽⊙冰" w:date="2022-08-24T10:00:00Z" w:initials="">
    <w:p w14:paraId="76F26D29">
      <w:pPr>
        <w:pStyle w:val="15"/>
      </w:pPr>
      <w:r>
        <w:rPr>
          <w:rFonts w:hint="eastAsia"/>
        </w:rPr>
        <w:t>规则及逻辑中写三个东西：</w:t>
      </w:r>
    </w:p>
    <w:p w14:paraId="72484B40">
      <w:pPr>
        <w:pStyle w:val="15"/>
        <w:numPr>
          <w:ilvl w:val="0"/>
          <w:numId w:val="3"/>
        </w:numPr>
      </w:pPr>
      <w:r>
        <w:rPr>
          <w:rFonts w:hint="eastAsia"/>
        </w:rPr>
        <w:t xml:space="preserve"> 页面展示规则，如日期、时间的展示方式，前后注意统一；</w:t>
      </w:r>
    </w:p>
    <w:p w14:paraId="0E3F6685">
      <w:pPr>
        <w:pStyle w:val="15"/>
        <w:numPr>
          <w:ilvl w:val="0"/>
          <w:numId w:val="3"/>
        </w:numPr>
      </w:pPr>
      <w:r>
        <w:rPr>
          <w:rFonts w:hint="eastAsia"/>
        </w:rPr>
        <w:t xml:space="preserve"> 取值规则，如业务项目取值自 业务项目数据字典；</w:t>
      </w:r>
    </w:p>
    <w:p w14:paraId="09AA0871">
      <w:pPr>
        <w:pStyle w:val="15"/>
        <w:numPr>
          <w:ilvl w:val="0"/>
          <w:numId w:val="3"/>
        </w:numPr>
      </w:pPr>
      <w:r>
        <w:rPr>
          <w:rFonts w:hint="eastAsia"/>
        </w:rPr>
        <w:t>业务规则或业务含义。</w:t>
      </w:r>
    </w:p>
    <w:p w14:paraId="3CA32AC2">
      <w:pPr>
        <w:pStyle w:val="15"/>
      </w:pPr>
      <w:r>
        <w:rPr>
          <w:rFonts w:hint="eastAsia"/>
        </w:rPr>
        <w:t>注：没有可写的可以空着，如果清楚的知道取值自哪个系统哪个单据。</w:t>
      </w:r>
    </w:p>
  </w:comment>
  <w:comment w:id="33" w:author="段悦敏" w:date="2022-08-24T15:17:00Z" w:initials="">
    <w:p w14:paraId="17DE3D32">
      <w:pPr>
        <w:pStyle w:val="15"/>
      </w:pPr>
      <w:r>
        <w:t>费用项是从运输系统来，但是与结算有关，不确定是否只读</w:t>
      </w:r>
    </w:p>
  </w:comment>
  <w:comment w:id="34" w:author="段悦敏" w:date="2022-08-24T15:43:00Z" w:initials="">
    <w:p w14:paraId="47833604">
      <w:pPr>
        <w:pStyle w:val="15"/>
      </w:pPr>
      <w:r>
        <w:t>如果是只读，那么字段类型改成只读域。如果可以修改，就是下拉单选框</w:t>
      </w:r>
    </w:p>
  </w:comment>
  <w:comment w:id="35" w:author="⊙▽⊙冰" w:date="2022-08-24T10:00:00Z" w:initials="">
    <w:p w14:paraId="5E042BE7">
      <w:pPr>
        <w:pStyle w:val="15"/>
      </w:pPr>
      <w:r>
        <w:rPr>
          <w:rFonts w:hint="eastAsia"/>
        </w:rPr>
        <w:t>规则及逻辑中写三个东西：</w:t>
      </w:r>
    </w:p>
    <w:p w14:paraId="4E8F6BFF">
      <w:pPr>
        <w:pStyle w:val="15"/>
        <w:numPr>
          <w:ilvl w:val="0"/>
          <w:numId w:val="3"/>
        </w:numPr>
      </w:pPr>
      <w:r>
        <w:rPr>
          <w:rFonts w:hint="eastAsia"/>
        </w:rPr>
        <w:t xml:space="preserve"> 页面展示规则，如日期、时间的展示方式，前后注意统一；</w:t>
      </w:r>
    </w:p>
    <w:p w14:paraId="7C02550B">
      <w:pPr>
        <w:pStyle w:val="15"/>
        <w:numPr>
          <w:ilvl w:val="0"/>
          <w:numId w:val="3"/>
        </w:numPr>
      </w:pPr>
      <w:r>
        <w:rPr>
          <w:rFonts w:hint="eastAsia"/>
        </w:rPr>
        <w:t xml:space="preserve"> 取值规则，如业务项目取值自 业务项目数据字典；</w:t>
      </w:r>
    </w:p>
    <w:p w14:paraId="088E490C">
      <w:pPr>
        <w:pStyle w:val="15"/>
        <w:numPr>
          <w:ilvl w:val="0"/>
          <w:numId w:val="3"/>
        </w:numPr>
      </w:pPr>
      <w:r>
        <w:rPr>
          <w:rFonts w:hint="eastAsia"/>
        </w:rPr>
        <w:t>业务规则或业务含义。</w:t>
      </w:r>
    </w:p>
    <w:p w14:paraId="336F50D9">
      <w:pPr>
        <w:pStyle w:val="15"/>
      </w:pPr>
      <w:r>
        <w:rPr>
          <w:rFonts w:hint="eastAsia"/>
        </w:rPr>
        <w:t>注：没有可写的可以空着，如果清楚的知道取值自哪个系统哪个单据。</w:t>
      </w:r>
    </w:p>
  </w:comment>
  <w:comment w:id="36" w:author="段悦敏" w:date="2022-08-25T10:43:00Z" w:initials="">
    <w:p w14:paraId="3D5E297B">
      <w:pPr>
        <w:pStyle w:val="15"/>
      </w:pPr>
      <w:bookmarkStart w:id="233" w:name="_T814b106bea4249fc45d587f45bb5c818"/>
      <w:r>
        <w:t>确认定义，如果是线路、费用小项都可以提供</w:t>
      </w:r>
    </w:p>
    <w:bookmarkEnd w:id="233"/>
  </w:comment>
  <w:comment w:id="37" w:author="段悦敏" w:date="2022-08-25T10:48:00Z" w:initials="">
    <w:p w14:paraId="51B0714C">
      <w:pPr>
        <w:pStyle w:val="15"/>
      </w:pPr>
      <w:bookmarkStart w:id="234" w:name="_T9b3635c9456e47284cbb5aa3ff877051"/>
      <w:r>
        <w:t>不确定来源于那个系统？</w:t>
      </w:r>
    </w:p>
    <w:bookmarkEnd w:id="234"/>
  </w:comment>
  <w:comment w:id="38" w:author="段悦敏" w:date="2022-08-25T10:48:00Z" w:initials="">
    <w:p w14:paraId="21361B2B">
      <w:pPr>
        <w:pStyle w:val="15"/>
      </w:pPr>
      <w:r>
        <w:t>不确定来源于那个系统？</w:t>
      </w:r>
    </w:p>
  </w:comment>
  <w:comment w:id="39" w:author="段悦敏" w:date="2022-08-25T10:55:00Z" w:initials="">
    <w:p w14:paraId="0560404A">
      <w:pPr>
        <w:pStyle w:val="15"/>
      </w:pPr>
      <w:bookmarkStart w:id="235" w:name="_Te2086fe133c446de79ef21d066e6b9bf"/>
      <w:r>
        <w:t>来源不明确</w:t>
      </w:r>
    </w:p>
    <w:bookmarkEnd w:id="235"/>
  </w:comment>
  <w:comment w:id="40" w:author="段悦敏" w:date="2022-08-24T15:17:00Z" w:initials="">
    <w:p w14:paraId="752F6D59">
      <w:pPr>
        <w:pStyle w:val="15"/>
      </w:pPr>
      <w:r>
        <w:t>费用项是从运输系统来，但是与结算有关，不确定是否只读</w:t>
      </w:r>
    </w:p>
  </w:comment>
  <w:comment w:id="41" w:author="段悦敏" w:date="2022-08-24T15:43:00Z" w:initials="">
    <w:p w14:paraId="22F62E1C">
      <w:pPr>
        <w:pStyle w:val="15"/>
      </w:pPr>
      <w:r>
        <w:t>如果是只读，那么字段类型改成只读域。如果可以修改，就是下拉单选框</w:t>
      </w:r>
    </w:p>
  </w:comment>
  <w:comment w:id="42" w:author="⊙▽⊙冰" w:date="2022-08-24T10:00:00Z" w:initials="">
    <w:p w14:paraId="110372B6">
      <w:pPr>
        <w:pStyle w:val="15"/>
      </w:pPr>
      <w:r>
        <w:rPr>
          <w:rFonts w:hint="eastAsia"/>
        </w:rPr>
        <w:t>规则及逻辑中写三个东西：</w:t>
      </w:r>
    </w:p>
    <w:p w14:paraId="1CA10422">
      <w:pPr>
        <w:pStyle w:val="15"/>
        <w:numPr>
          <w:ilvl w:val="0"/>
          <w:numId w:val="3"/>
        </w:numPr>
      </w:pPr>
      <w:r>
        <w:rPr>
          <w:rFonts w:hint="eastAsia"/>
        </w:rPr>
        <w:t xml:space="preserve"> 页面展示规则，如日期、时间的展示方式，前后注意统一；</w:t>
      </w:r>
    </w:p>
    <w:p w14:paraId="3A1429BC">
      <w:pPr>
        <w:pStyle w:val="15"/>
        <w:numPr>
          <w:ilvl w:val="0"/>
          <w:numId w:val="3"/>
        </w:numPr>
      </w:pPr>
      <w:r>
        <w:rPr>
          <w:rFonts w:hint="eastAsia"/>
        </w:rPr>
        <w:t xml:space="preserve"> 取值规则，如业务项目取值自 业务项目数据字典；</w:t>
      </w:r>
    </w:p>
    <w:p w14:paraId="31776FC5">
      <w:pPr>
        <w:pStyle w:val="15"/>
        <w:numPr>
          <w:ilvl w:val="0"/>
          <w:numId w:val="3"/>
        </w:numPr>
      </w:pPr>
      <w:r>
        <w:rPr>
          <w:rFonts w:hint="eastAsia"/>
        </w:rPr>
        <w:t>业务规则或业务含义。</w:t>
      </w:r>
    </w:p>
    <w:p w14:paraId="6BB03F41">
      <w:pPr>
        <w:pStyle w:val="15"/>
      </w:pPr>
      <w:r>
        <w:rPr>
          <w:rFonts w:hint="eastAsia"/>
        </w:rPr>
        <w:t>注：没有可写的可以空着，如果清楚的知道取值自哪个系统哪个单据。</w:t>
      </w:r>
    </w:p>
  </w:comment>
  <w:comment w:id="43" w:author="段悦敏" w:date="2022-08-25T11:01:00Z" w:initials="">
    <w:p w14:paraId="17CF39AC">
      <w:pPr>
        <w:pStyle w:val="15"/>
      </w:pPr>
      <w:bookmarkStart w:id="236" w:name="_T52bc2f8feca946b07c0ca6c369b69287"/>
      <w:r>
        <w:t>来源不明确</w:t>
      </w:r>
    </w:p>
    <w:bookmarkEnd w:id="236"/>
  </w:comment>
  <w:comment w:id="44" w:author="段悦敏" w:date="2022-08-24T15:17:00Z" w:initials="">
    <w:p w14:paraId="74931F4D">
      <w:pPr>
        <w:pStyle w:val="15"/>
      </w:pPr>
      <w:r>
        <w:t>费用项是从运输系统来，但是与结算有关，不确定是否只读</w:t>
      </w:r>
    </w:p>
  </w:comment>
  <w:comment w:id="45" w:author="段悦敏" w:date="2022-08-24T15:43:00Z" w:initials="">
    <w:p w14:paraId="26EB7D33">
      <w:pPr>
        <w:pStyle w:val="15"/>
      </w:pPr>
      <w:r>
        <w:t>如果是只读，那么字段类型改成只读域。如果可以修改，就是下拉单选框</w:t>
      </w:r>
    </w:p>
  </w:comment>
  <w:comment w:id="46" w:author="⊙▽⊙冰" w:date="2022-08-24T10:00:00Z" w:initials="">
    <w:p w14:paraId="0DAD0829">
      <w:pPr>
        <w:pStyle w:val="15"/>
      </w:pPr>
      <w:r>
        <w:rPr>
          <w:rFonts w:hint="eastAsia"/>
        </w:rPr>
        <w:t>规则及逻辑中写三个东西：</w:t>
      </w:r>
    </w:p>
    <w:p w14:paraId="43DB7419">
      <w:pPr>
        <w:pStyle w:val="15"/>
        <w:numPr>
          <w:ilvl w:val="0"/>
          <w:numId w:val="3"/>
        </w:numPr>
      </w:pPr>
      <w:r>
        <w:rPr>
          <w:rFonts w:hint="eastAsia"/>
        </w:rPr>
        <w:t xml:space="preserve"> 页面展示规则，如日期、时间的展示方式，前后注意统一；</w:t>
      </w:r>
    </w:p>
    <w:p w14:paraId="4E2653B8">
      <w:pPr>
        <w:pStyle w:val="15"/>
        <w:numPr>
          <w:ilvl w:val="0"/>
          <w:numId w:val="3"/>
        </w:numPr>
      </w:pPr>
      <w:r>
        <w:rPr>
          <w:rFonts w:hint="eastAsia"/>
        </w:rPr>
        <w:t xml:space="preserve"> 取值规则，如业务项目取值自 业务项目数据字典；</w:t>
      </w:r>
    </w:p>
    <w:p w14:paraId="159D2A78">
      <w:pPr>
        <w:pStyle w:val="15"/>
        <w:numPr>
          <w:ilvl w:val="0"/>
          <w:numId w:val="3"/>
        </w:numPr>
      </w:pPr>
      <w:r>
        <w:rPr>
          <w:rFonts w:hint="eastAsia"/>
        </w:rPr>
        <w:t>业务规则或业务含义。</w:t>
      </w:r>
    </w:p>
    <w:p w14:paraId="20A06B0A">
      <w:pPr>
        <w:pStyle w:val="15"/>
      </w:pPr>
      <w:r>
        <w:rPr>
          <w:rFonts w:hint="eastAsia"/>
        </w:rPr>
        <w:t>注：没有可写的可以空着，如果清楚的知道取值自哪个系统哪个单据。</w:t>
      </w:r>
    </w:p>
  </w:comment>
  <w:comment w:id="47" w:author="段悦敏" w:date="2022-08-25T10:43:00Z" w:initials="">
    <w:p w14:paraId="44892EFB">
      <w:pPr>
        <w:pStyle w:val="15"/>
      </w:pPr>
      <w:r>
        <w:t>确认定义，如果是线路、费用小项都可以提供</w:t>
      </w:r>
    </w:p>
  </w:comment>
  <w:comment w:id="48" w:author="段悦敏" w:date="2022-08-26T15:10:00Z" w:initials="">
    <w:p w14:paraId="1DBC182F">
      <w:pPr>
        <w:pStyle w:val="15"/>
      </w:pPr>
      <w:bookmarkStart w:id="237" w:name="_T456742fae890471a5216462cf9015b6c"/>
      <w:r>
        <w:t>需要调整模板</w:t>
      </w:r>
    </w:p>
    <w:bookmarkEnd w:id="237"/>
  </w:comment>
  <w:comment w:id="49" w:author="段悦敏" w:date="2022-08-24T15:17:00Z" w:initials="">
    <w:p w14:paraId="48ED134B">
      <w:pPr>
        <w:pStyle w:val="15"/>
      </w:pPr>
      <w:r>
        <w:t>费用项是从运输系统来，但是与结算有关，不确定是否只读</w:t>
      </w:r>
    </w:p>
  </w:comment>
  <w:comment w:id="50" w:author="段悦敏" w:date="2022-08-24T15:43:00Z" w:initials="">
    <w:p w14:paraId="6FDF2A49">
      <w:pPr>
        <w:pStyle w:val="15"/>
      </w:pPr>
      <w:r>
        <w:t>如果是只读，那么字段类型改成只读域。如果可以修改，就是下拉单选框</w:t>
      </w:r>
    </w:p>
  </w:comment>
  <w:comment w:id="51" w:author="⊙▽⊙冰" w:date="2022-08-24T10:00:00Z" w:initials="">
    <w:p w14:paraId="0CF450CA">
      <w:pPr>
        <w:pStyle w:val="15"/>
      </w:pPr>
      <w:r>
        <w:rPr>
          <w:rFonts w:hint="eastAsia"/>
        </w:rPr>
        <w:t>规则及逻辑中写三个东西：</w:t>
      </w:r>
    </w:p>
    <w:p w14:paraId="24361FE5">
      <w:pPr>
        <w:pStyle w:val="15"/>
        <w:numPr>
          <w:ilvl w:val="0"/>
          <w:numId w:val="3"/>
        </w:numPr>
      </w:pPr>
      <w:r>
        <w:rPr>
          <w:rFonts w:hint="eastAsia"/>
        </w:rPr>
        <w:t xml:space="preserve"> 页面展示规则，如日期、时间的展示方式，前后注意统一；</w:t>
      </w:r>
    </w:p>
    <w:p w14:paraId="65CC6584">
      <w:pPr>
        <w:pStyle w:val="15"/>
        <w:numPr>
          <w:ilvl w:val="0"/>
          <w:numId w:val="3"/>
        </w:numPr>
      </w:pPr>
      <w:r>
        <w:rPr>
          <w:rFonts w:hint="eastAsia"/>
        </w:rPr>
        <w:t xml:space="preserve"> 取值规则，如业务项目取值自 业务项目数据字典；</w:t>
      </w:r>
    </w:p>
    <w:p w14:paraId="0CF74B8C">
      <w:pPr>
        <w:pStyle w:val="15"/>
        <w:numPr>
          <w:ilvl w:val="0"/>
          <w:numId w:val="3"/>
        </w:numPr>
      </w:pPr>
      <w:r>
        <w:rPr>
          <w:rFonts w:hint="eastAsia"/>
        </w:rPr>
        <w:t>业务规则或业务含义。</w:t>
      </w:r>
    </w:p>
    <w:p w14:paraId="28073D63">
      <w:pPr>
        <w:pStyle w:val="15"/>
      </w:pPr>
      <w:r>
        <w:rPr>
          <w:rFonts w:hint="eastAsia"/>
        </w:rPr>
        <w:t>注：没有可写的可以空着，如果清楚的知道取值自哪个系统哪个单据。</w:t>
      </w:r>
    </w:p>
  </w:comment>
  <w:comment w:id="52" w:author="段悦敏" w:date="2022-08-25T10:40:00Z" w:initials="">
    <w:p w14:paraId="18EA2694">
      <w:pPr>
        <w:pStyle w:val="15"/>
      </w:pPr>
      <w:r>
        <w:t>确认是否为运输系统的核算项目</w:t>
      </w:r>
    </w:p>
  </w:comment>
  <w:comment w:id="53" w:author="段悦敏" w:date="2022-08-25T10:43:00Z" w:initials="">
    <w:p w14:paraId="5B423BA2">
      <w:pPr>
        <w:pStyle w:val="15"/>
      </w:pPr>
      <w:r>
        <w:t>确认定义，如果是线路、费用小项都可以提供</w:t>
      </w:r>
    </w:p>
  </w:comment>
  <w:comment w:id="54" w:author="段悦敏" w:date="2022-08-24T15:17:00Z" w:initials="">
    <w:p w14:paraId="4429463C">
      <w:pPr>
        <w:pStyle w:val="15"/>
      </w:pPr>
      <w:r>
        <w:t>费用项是从运输系统来，但是与结算有关，不确定是否只读</w:t>
      </w:r>
    </w:p>
  </w:comment>
  <w:comment w:id="55" w:author="段悦敏" w:date="2022-08-24T15:43:00Z" w:initials="">
    <w:p w14:paraId="51057883">
      <w:pPr>
        <w:pStyle w:val="15"/>
      </w:pPr>
      <w:r>
        <w:t>如果是只读，那么字段类型改成只读域。如果可以修改，就是下拉单选框</w:t>
      </w:r>
    </w:p>
  </w:comment>
  <w:comment w:id="56" w:author="⊙▽⊙冰" w:date="2022-08-24T10:00:00Z" w:initials="">
    <w:p w14:paraId="062426F9">
      <w:pPr>
        <w:pStyle w:val="15"/>
      </w:pPr>
      <w:r>
        <w:rPr>
          <w:rFonts w:hint="eastAsia"/>
        </w:rPr>
        <w:t>规则及逻辑中写三个东西：</w:t>
      </w:r>
    </w:p>
    <w:p w14:paraId="22EB0745">
      <w:pPr>
        <w:pStyle w:val="15"/>
        <w:numPr>
          <w:ilvl w:val="0"/>
          <w:numId w:val="3"/>
        </w:numPr>
      </w:pPr>
      <w:r>
        <w:rPr>
          <w:rFonts w:hint="eastAsia"/>
        </w:rPr>
        <w:t xml:space="preserve"> 页面展示规则，如日期、时间的展示方式，前后注意统一；</w:t>
      </w:r>
    </w:p>
    <w:p w14:paraId="60E7420A">
      <w:pPr>
        <w:pStyle w:val="15"/>
        <w:numPr>
          <w:ilvl w:val="0"/>
          <w:numId w:val="3"/>
        </w:numPr>
      </w:pPr>
      <w:r>
        <w:rPr>
          <w:rFonts w:hint="eastAsia"/>
        </w:rPr>
        <w:t xml:space="preserve"> 取值规则，如业务项目取值自 业务项目数据字典；</w:t>
      </w:r>
    </w:p>
    <w:p w14:paraId="5C035850">
      <w:pPr>
        <w:pStyle w:val="15"/>
        <w:numPr>
          <w:ilvl w:val="0"/>
          <w:numId w:val="3"/>
        </w:numPr>
      </w:pPr>
      <w:r>
        <w:rPr>
          <w:rFonts w:hint="eastAsia"/>
        </w:rPr>
        <w:t>业务规则或业务含义。</w:t>
      </w:r>
    </w:p>
    <w:p w14:paraId="75A02152">
      <w:pPr>
        <w:pStyle w:val="15"/>
      </w:pPr>
      <w:r>
        <w:rPr>
          <w:rFonts w:hint="eastAsia"/>
        </w:rPr>
        <w:t>注：没有可写的可以空着，如果清楚的知道取值自哪个系统哪个单据。</w:t>
      </w:r>
    </w:p>
  </w:comment>
  <w:comment w:id="57" w:author="段悦敏" w:date="2022-08-25T12:30:00Z" w:initials="">
    <w:p w14:paraId="51750BB4">
      <w:pPr>
        <w:pStyle w:val="15"/>
      </w:pPr>
      <w:bookmarkStart w:id="238" w:name="_T11c89780a47e431f7236e33d4ecda0a5"/>
      <w:r>
        <w:t>不确定数据来源</w:t>
      </w:r>
    </w:p>
    <w:bookmarkEnd w:id="238"/>
  </w:comment>
  <w:comment w:id="58" w:author="段悦敏" w:date="2022-08-24T15:17:00Z" w:initials="">
    <w:p w14:paraId="425B6567">
      <w:pPr>
        <w:pStyle w:val="15"/>
      </w:pPr>
      <w:r>
        <w:t>费用项是从运输系统来，但是与结算有关，不确定是否只读</w:t>
      </w:r>
    </w:p>
  </w:comment>
  <w:comment w:id="59" w:author="段悦敏" w:date="2022-08-24T15:43:00Z" w:initials="">
    <w:p w14:paraId="6E6947D1">
      <w:pPr>
        <w:pStyle w:val="15"/>
      </w:pPr>
      <w:r>
        <w:t>如果是只读，那么字段类型改成只读域。如果可以修改，就是下拉单选框</w:t>
      </w:r>
    </w:p>
  </w:comment>
  <w:comment w:id="60" w:author="⊙▽⊙冰" w:date="2022-08-24T10:00:00Z" w:initials="">
    <w:p w14:paraId="6D1171E7">
      <w:pPr>
        <w:pStyle w:val="15"/>
      </w:pPr>
      <w:r>
        <w:rPr>
          <w:rFonts w:hint="eastAsia"/>
        </w:rPr>
        <w:t>规则及逻辑中写三个东西：</w:t>
      </w:r>
    </w:p>
    <w:p w14:paraId="77246857">
      <w:pPr>
        <w:pStyle w:val="15"/>
        <w:numPr>
          <w:ilvl w:val="0"/>
          <w:numId w:val="3"/>
        </w:numPr>
      </w:pPr>
      <w:r>
        <w:rPr>
          <w:rFonts w:hint="eastAsia"/>
        </w:rPr>
        <w:t xml:space="preserve"> 页面展示规则，如日期、时间的展示方式，前后注意统一；</w:t>
      </w:r>
    </w:p>
    <w:p w14:paraId="3FE1340B">
      <w:pPr>
        <w:pStyle w:val="15"/>
        <w:numPr>
          <w:ilvl w:val="0"/>
          <w:numId w:val="3"/>
        </w:numPr>
      </w:pPr>
      <w:r>
        <w:rPr>
          <w:rFonts w:hint="eastAsia"/>
        </w:rPr>
        <w:t xml:space="preserve"> 取值规则，如业务项目取值自 业务项目数据字典；</w:t>
      </w:r>
    </w:p>
    <w:p w14:paraId="07741972">
      <w:pPr>
        <w:pStyle w:val="15"/>
        <w:numPr>
          <w:ilvl w:val="0"/>
          <w:numId w:val="3"/>
        </w:numPr>
      </w:pPr>
      <w:r>
        <w:rPr>
          <w:rFonts w:hint="eastAsia"/>
        </w:rPr>
        <w:t>业务规则或业务含义。</w:t>
      </w:r>
    </w:p>
    <w:p w14:paraId="3A9D377E">
      <w:pPr>
        <w:pStyle w:val="15"/>
      </w:pPr>
      <w:r>
        <w:rPr>
          <w:rFonts w:hint="eastAsia"/>
        </w:rPr>
        <w:t>注：没有可写的可以空着，如果清楚的知道取值自哪个系统哪个单据。</w:t>
      </w:r>
    </w:p>
  </w:comment>
  <w:comment w:id="61" w:author="段悦敏" w:date="2022-08-25T12:30:00Z" w:initials="">
    <w:p w14:paraId="504F333E">
      <w:pPr>
        <w:pStyle w:val="15"/>
      </w:pPr>
      <w:r>
        <w:t>不确定数据来源</w:t>
      </w:r>
    </w:p>
  </w:comment>
  <w:comment w:id="62" w:author="段悦敏" w:date="2022-08-24T15:17:00Z" w:initials="">
    <w:p w14:paraId="5D887D6F">
      <w:pPr>
        <w:pStyle w:val="15"/>
      </w:pPr>
      <w:r>
        <w:t>费用项是从运输系统来，但是与结算有关，不确定是否只读</w:t>
      </w:r>
    </w:p>
  </w:comment>
  <w:comment w:id="63" w:author="段悦敏" w:date="2022-08-24T15:43:00Z" w:initials="">
    <w:p w14:paraId="58B76981">
      <w:pPr>
        <w:pStyle w:val="15"/>
      </w:pPr>
      <w:r>
        <w:t>如果是只读，那么字段类型改成只读域。如果可以修改，就是下拉单选框</w:t>
      </w:r>
    </w:p>
  </w:comment>
  <w:comment w:id="64" w:author="⊙▽⊙冰" w:date="2022-08-24T10:00:00Z" w:initials="">
    <w:p w14:paraId="115E49E5">
      <w:pPr>
        <w:pStyle w:val="15"/>
      </w:pPr>
      <w:r>
        <w:rPr>
          <w:rFonts w:hint="eastAsia"/>
        </w:rPr>
        <w:t>规则及逻辑中写三个东西：</w:t>
      </w:r>
    </w:p>
    <w:p w14:paraId="45E02399">
      <w:pPr>
        <w:pStyle w:val="15"/>
        <w:numPr>
          <w:ilvl w:val="0"/>
          <w:numId w:val="3"/>
        </w:numPr>
      </w:pPr>
      <w:r>
        <w:rPr>
          <w:rFonts w:hint="eastAsia"/>
        </w:rPr>
        <w:t xml:space="preserve"> 页面展示规则，如日期、时间的展示方式，前后注意统一；</w:t>
      </w:r>
    </w:p>
    <w:p w14:paraId="50955B52">
      <w:pPr>
        <w:pStyle w:val="15"/>
        <w:numPr>
          <w:ilvl w:val="0"/>
          <w:numId w:val="3"/>
        </w:numPr>
      </w:pPr>
      <w:r>
        <w:rPr>
          <w:rFonts w:hint="eastAsia"/>
        </w:rPr>
        <w:t xml:space="preserve"> 取值规则，如业务项目取值自 业务项目数据字典；</w:t>
      </w:r>
    </w:p>
    <w:p w14:paraId="6E9510B3">
      <w:pPr>
        <w:pStyle w:val="15"/>
        <w:numPr>
          <w:ilvl w:val="0"/>
          <w:numId w:val="3"/>
        </w:numPr>
      </w:pPr>
      <w:r>
        <w:rPr>
          <w:rFonts w:hint="eastAsia"/>
        </w:rPr>
        <w:t>业务规则或业务含义。</w:t>
      </w:r>
    </w:p>
    <w:p w14:paraId="75E3406C">
      <w:pPr>
        <w:pStyle w:val="15"/>
      </w:pPr>
      <w:r>
        <w:rPr>
          <w:rFonts w:hint="eastAsia"/>
        </w:rPr>
        <w:t>注：没有可写的可以空着，如果清楚的知道取值自哪个系统哪个单据。</w:t>
      </w:r>
    </w:p>
  </w:comment>
  <w:comment w:id="65" w:author="段悦敏" w:date="2022-08-24T17:23:00Z" w:initials="">
    <w:p w14:paraId="3DD84C3E">
      <w:pPr>
        <w:pStyle w:val="15"/>
      </w:pPr>
      <w:r>
        <w:t>这里的其他费用指什么？仅知道考核扣款来自运输系统</w:t>
      </w:r>
    </w:p>
  </w:comment>
  <w:comment w:id="66" w:author="段悦敏" w:date="2022-08-24T17:23:00Z" w:initials="">
    <w:p w14:paraId="54004038">
      <w:pPr>
        <w:pStyle w:val="15"/>
      </w:pPr>
      <w:r>
        <w:t>这里的其他费用指什么？仅知道考核扣款来自运输系统</w:t>
      </w:r>
    </w:p>
  </w:comment>
  <w:comment w:id="67" w:author="段悦敏" w:date="2022-08-24T15:17:00Z" w:initials="">
    <w:p w14:paraId="28C926A0">
      <w:pPr>
        <w:pStyle w:val="15"/>
      </w:pPr>
      <w:r>
        <w:t>费用项是从运输系统来，但是与结算有关，不确定是否只读</w:t>
      </w:r>
    </w:p>
  </w:comment>
  <w:comment w:id="68" w:author="段悦敏" w:date="2022-08-24T15:43:00Z" w:initials="">
    <w:p w14:paraId="7AAD0867">
      <w:pPr>
        <w:pStyle w:val="15"/>
      </w:pPr>
      <w:r>
        <w:t>如果是只读，那么字段类型改成只读域。如果可以修改，就是下拉单选框</w:t>
      </w:r>
    </w:p>
  </w:comment>
  <w:comment w:id="69" w:author="⊙▽⊙冰" w:date="2022-08-24T10:00:00Z" w:initials="">
    <w:p w14:paraId="3BC96627">
      <w:pPr>
        <w:pStyle w:val="15"/>
      </w:pPr>
      <w:r>
        <w:rPr>
          <w:rFonts w:hint="eastAsia"/>
        </w:rPr>
        <w:t>规则及逻辑中写三个东西：</w:t>
      </w:r>
    </w:p>
    <w:p w14:paraId="4CF515E6">
      <w:pPr>
        <w:pStyle w:val="15"/>
        <w:numPr>
          <w:ilvl w:val="0"/>
          <w:numId w:val="3"/>
        </w:numPr>
      </w:pPr>
      <w:r>
        <w:rPr>
          <w:rFonts w:hint="eastAsia"/>
        </w:rPr>
        <w:t xml:space="preserve"> 页面展示规则，如日期、时间的展示方式，前后注意统一；</w:t>
      </w:r>
    </w:p>
    <w:p w14:paraId="02DE1442">
      <w:pPr>
        <w:pStyle w:val="15"/>
        <w:numPr>
          <w:ilvl w:val="0"/>
          <w:numId w:val="3"/>
        </w:numPr>
      </w:pPr>
      <w:r>
        <w:rPr>
          <w:rFonts w:hint="eastAsia"/>
        </w:rPr>
        <w:t xml:space="preserve"> 取值规则，如业务项目取值自 业务项目数据字典；</w:t>
      </w:r>
    </w:p>
    <w:p w14:paraId="4CB30BB1">
      <w:pPr>
        <w:pStyle w:val="15"/>
        <w:numPr>
          <w:ilvl w:val="0"/>
          <w:numId w:val="3"/>
        </w:numPr>
      </w:pPr>
      <w:r>
        <w:rPr>
          <w:rFonts w:hint="eastAsia"/>
        </w:rPr>
        <w:t>业务规则或业务含义。</w:t>
      </w:r>
    </w:p>
    <w:p w14:paraId="51592AF1">
      <w:pPr>
        <w:pStyle w:val="15"/>
      </w:pPr>
      <w:r>
        <w:rPr>
          <w:rFonts w:hint="eastAsia"/>
        </w:rPr>
        <w:t>注：没有可写的可以空着，如果清楚的知道取值自哪个系统哪个单据。</w:t>
      </w:r>
    </w:p>
  </w:comment>
  <w:comment w:id="70" w:author="段悦敏" w:date="2022-08-25T12:34:00Z" w:initials="">
    <w:p w14:paraId="3F546BE8">
      <w:pPr>
        <w:pStyle w:val="15"/>
      </w:pPr>
      <w:bookmarkStart w:id="239" w:name="_Te304dbc679a34f555940b201701f2f72"/>
      <w:r>
        <w:t>运输只能给到最多可以加多少升</w:t>
      </w:r>
    </w:p>
    <w:bookmarkEnd w:id="239"/>
  </w:comment>
  <w:comment w:id="71" w:author="段悦敏" w:date="2022-08-25T12:35:00Z" w:initials="">
    <w:p w14:paraId="2CB7367A">
      <w:pPr>
        <w:pStyle w:val="15"/>
      </w:pPr>
      <w:bookmarkStart w:id="240" w:name="_T72248a34a981459c6398819a6074fed7"/>
      <w:r>
        <w:t>确认是否在业财维护</w:t>
      </w:r>
    </w:p>
    <w:bookmarkEnd w:id="240"/>
  </w:comment>
  <w:comment w:id="72" w:author="段悦敏" w:date="2022-08-24T15:17:00Z" w:initials="">
    <w:p w14:paraId="0FDE6724">
      <w:pPr>
        <w:pStyle w:val="15"/>
      </w:pPr>
      <w:r>
        <w:t>费用项是从运输系统来，但是与结算有关，不确定是否只读</w:t>
      </w:r>
    </w:p>
  </w:comment>
  <w:comment w:id="73" w:author="段悦敏" w:date="2022-08-24T15:43:00Z" w:initials="">
    <w:p w14:paraId="5EC63F5E">
      <w:pPr>
        <w:pStyle w:val="15"/>
      </w:pPr>
      <w:r>
        <w:t>如果是只读，那么字段类型改成只读域。如果可以修改，就是下拉单选框</w:t>
      </w:r>
    </w:p>
  </w:comment>
  <w:comment w:id="74" w:author="⊙▽⊙冰" w:date="2022-08-24T10:00:00Z" w:initials="">
    <w:p w14:paraId="1231360B">
      <w:pPr>
        <w:pStyle w:val="15"/>
      </w:pPr>
      <w:r>
        <w:rPr>
          <w:rFonts w:hint="eastAsia"/>
        </w:rPr>
        <w:t>规则及逻辑中写三个东西：</w:t>
      </w:r>
    </w:p>
    <w:p w14:paraId="7309108B">
      <w:pPr>
        <w:pStyle w:val="15"/>
        <w:numPr>
          <w:ilvl w:val="0"/>
          <w:numId w:val="3"/>
        </w:numPr>
      </w:pPr>
      <w:r>
        <w:rPr>
          <w:rFonts w:hint="eastAsia"/>
        </w:rPr>
        <w:t xml:space="preserve"> 页面展示规则，如日期、时间的展示方式，前后注意统一；</w:t>
      </w:r>
    </w:p>
    <w:p w14:paraId="0B8E3122">
      <w:pPr>
        <w:pStyle w:val="15"/>
        <w:numPr>
          <w:ilvl w:val="0"/>
          <w:numId w:val="3"/>
        </w:numPr>
      </w:pPr>
      <w:r>
        <w:rPr>
          <w:rFonts w:hint="eastAsia"/>
        </w:rPr>
        <w:t xml:space="preserve"> 取值规则，如业务项目取值自 业务项目数据字典；</w:t>
      </w:r>
    </w:p>
    <w:p w14:paraId="235C2DD3">
      <w:pPr>
        <w:pStyle w:val="15"/>
        <w:numPr>
          <w:ilvl w:val="0"/>
          <w:numId w:val="3"/>
        </w:numPr>
      </w:pPr>
      <w:r>
        <w:rPr>
          <w:rFonts w:hint="eastAsia"/>
        </w:rPr>
        <w:t>业务规则或业务含义。</w:t>
      </w:r>
    </w:p>
    <w:p w14:paraId="24551AE3">
      <w:pPr>
        <w:pStyle w:val="15"/>
      </w:pPr>
      <w:r>
        <w:rPr>
          <w:rFonts w:hint="eastAsia"/>
        </w:rPr>
        <w:t>注：没有可写的可以空着，如果清楚的知道取值自哪个系统哪个单据。</w:t>
      </w:r>
    </w:p>
  </w:comment>
  <w:comment w:id="75" w:author="段悦敏" w:date="2022-08-25T12:46:00Z" w:initials="">
    <w:p w14:paraId="77DB0E9D">
      <w:pPr>
        <w:pStyle w:val="15"/>
      </w:pPr>
      <w:bookmarkStart w:id="241" w:name="_T43a88cca35804315674e8d632e06fd6b"/>
      <w:r>
        <w:t>确认是否指四个单据的其中之一？如果是，删除该字段，如果不是添加对字段的描述</w:t>
      </w:r>
    </w:p>
    <w:bookmarkEnd w:id="241"/>
  </w:comment>
  <w:comment w:id="76" w:author="段悦敏" w:date="2022-08-25T12:51:00Z" w:initials="">
    <w:p w14:paraId="27135010">
      <w:pPr>
        <w:pStyle w:val="15"/>
      </w:pPr>
      <w:bookmarkStart w:id="242" w:name="_T02a9f19c088242967dae625e701b7b15"/>
      <w:r>
        <w:t>数据来源不确认</w:t>
      </w:r>
    </w:p>
    <w:bookmarkEnd w:id="242"/>
  </w:comment>
  <w:comment w:id="77" w:author="段悦敏" w:date="2022-08-24T15:17:00Z" w:initials="">
    <w:p w14:paraId="1E0170DA">
      <w:pPr>
        <w:pStyle w:val="15"/>
      </w:pPr>
      <w:r>
        <w:t>费用项是从运输系统来，但是与结算有关，不确定是否只读</w:t>
      </w:r>
    </w:p>
  </w:comment>
  <w:comment w:id="78" w:author="段悦敏" w:date="2022-08-24T15:43:00Z" w:initials="">
    <w:p w14:paraId="30BB5246">
      <w:pPr>
        <w:pStyle w:val="15"/>
      </w:pPr>
      <w:r>
        <w:t>如果是只读，那么字段类型改成只读域。如果可以修改，就是下拉单选框</w:t>
      </w:r>
    </w:p>
  </w:comment>
  <w:comment w:id="79" w:author="⊙▽⊙冰" w:date="2022-08-24T10:00:00Z" w:initials="">
    <w:p w14:paraId="3B0D583B">
      <w:pPr>
        <w:pStyle w:val="15"/>
      </w:pPr>
      <w:r>
        <w:rPr>
          <w:rFonts w:hint="eastAsia"/>
        </w:rPr>
        <w:t>规则及逻辑中写三个东西：</w:t>
      </w:r>
    </w:p>
    <w:p w14:paraId="363460D5">
      <w:pPr>
        <w:pStyle w:val="15"/>
        <w:numPr>
          <w:ilvl w:val="0"/>
          <w:numId w:val="3"/>
        </w:numPr>
      </w:pPr>
      <w:r>
        <w:rPr>
          <w:rFonts w:hint="eastAsia"/>
        </w:rPr>
        <w:t xml:space="preserve"> 页面展示规则，如日期、时间的展示方式，前后注意统一；</w:t>
      </w:r>
    </w:p>
    <w:p w14:paraId="3DAA0DA1">
      <w:pPr>
        <w:pStyle w:val="15"/>
        <w:numPr>
          <w:ilvl w:val="0"/>
          <w:numId w:val="3"/>
        </w:numPr>
      </w:pPr>
      <w:r>
        <w:rPr>
          <w:rFonts w:hint="eastAsia"/>
        </w:rPr>
        <w:t xml:space="preserve"> 取值规则，如业务项目取值自 业务项目数据字典；</w:t>
      </w:r>
    </w:p>
    <w:p w14:paraId="031413CF">
      <w:pPr>
        <w:pStyle w:val="15"/>
        <w:numPr>
          <w:ilvl w:val="0"/>
          <w:numId w:val="3"/>
        </w:numPr>
      </w:pPr>
      <w:r>
        <w:rPr>
          <w:rFonts w:hint="eastAsia"/>
        </w:rPr>
        <w:t>业务规则或业务含义。</w:t>
      </w:r>
    </w:p>
    <w:p w14:paraId="72CE32D6">
      <w:pPr>
        <w:pStyle w:val="15"/>
      </w:pPr>
      <w:r>
        <w:rPr>
          <w:rFonts w:hint="eastAsia"/>
        </w:rPr>
        <w:t>注：没有可写的可以空着，如果清楚的知道取值自哪个系统哪个单据。</w:t>
      </w:r>
    </w:p>
  </w:comment>
  <w:comment w:id="80" w:author="段悦敏" w:date="2022-08-25T12:30:00Z" w:initials="">
    <w:p w14:paraId="15AC2D5F">
      <w:pPr>
        <w:pStyle w:val="15"/>
      </w:pPr>
      <w:r>
        <w:t>不确定数据来源</w:t>
      </w:r>
    </w:p>
  </w:comment>
  <w:comment w:id="81" w:author="段悦敏" w:date="2022-08-24T15:17:00Z" w:initials="">
    <w:p w14:paraId="61E33E7A">
      <w:pPr>
        <w:pStyle w:val="15"/>
      </w:pPr>
      <w:r>
        <w:t>费用项是从运输系统来，但是与结算有关，不确定是否只读</w:t>
      </w:r>
    </w:p>
  </w:comment>
  <w:comment w:id="82" w:author="段悦敏" w:date="2022-08-24T15:43:00Z" w:initials="">
    <w:p w14:paraId="7C44155C">
      <w:pPr>
        <w:pStyle w:val="15"/>
      </w:pPr>
      <w:r>
        <w:t>如果是只读，那么字段类型改成只读域。如果可以修改，就是下拉单选框</w:t>
      </w:r>
    </w:p>
  </w:comment>
  <w:comment w:id="83" w:author="⊙▽⊙冰" w:date="2022-08-24T10:00:00Z" w:initials="">
    <w:p w14:paraId="34257440">
      <w:pPr>
        <w:pStyle w:val="15"/>
      </w:pPr>
      <w:r>
        <w:rPr>
          <w:rFonts w:hint="eastAsia"/>
        </w:rPr>
        <w:t>规则及逻辑中写三个东西：</w:t>
      </w:r>
    </w:p>
    <w:p w14:paraId="17A7331E">
      <w:pPr>
        <w:pStyle w:val="15"/>
        <w:numPr>
          <w:ilvl w:val="0"/>
          <w:numId w:val="3"/>
        </w:numPr>
      </w:pPr>
      <w:r>
        <w:rPr>
          <w:rFonts w:hint="eastAsia"/>
        </w:rPr>
        <w:t xml:space="preserve"> 页面展示规则，如日期、时间的展示方式，前后注意统一；</w:t>
      </w:r>
    </w:p>
    <w:p w14:paraId="2B4B2D5A">
      <w:pPr>
        <w:pStyle w:val="15"/>
        <w:numPr>
          <w:ilvl w:val="0"/>
          <w:numId w:val="3"/>
        </w:numPr>
      </w:pPr>
      <w:r>
        <w:rPr>
          <w:rFonts w:hint="eastAsia"/>
        </w:rPr>
        <w:t xml:space="preserve"> 取值规则，如业务项目取值自 业务项目数据字典；</w:t>
      </w:r>
    </w:p>
    <w:p w14:paraId="66E31991">
      <w:pPr>
        <w:pStyle w:val="15"/>
        <w:numPr>
          <w:ilvl w:val="0"/>
          <w:numId w:val="3"/>
        </w:numPr>
      </w:pPr>
      <w:r>
        <w:rPr>
          <w:rFonts w:hint="eastAsia"/>
        </w:rPr>
        <w:t>业务规则或业务含义。</w:t>
      </w:r>
    </w:p>
    <w:p w14:paraId="6B690531">
      <w:pPr>
        <w:pStyle w:val="15"/>
      </w:pPr>
      <w:r>
        <w:rPr>
          <w:rFonts w:hint="eastAsia"/>
        </w:rPr>
        <w:t>注：没有可写的可以空着，如果清楚的知道取值自哪个系统哪个单据。</w:t>
      </w:r>
    </w:p>
  </w:comment>
  <w:comment w:id="84" w:author="段悦敏" w:date="2022-08-24T17:23:00Z" w:initials="">
    <w:p w14:paraId="404A3987">
      <w:pPr>
        <w:pStyle w:val="15"/>
      </w:pPr>
      <w:r>
        <w:t>这里的其他费用指什么？仅知道考核扣款来自运输系统</w:t>
      </w:r>
    </w:p>
  </w:comment>
  <w:comment w:id="85" w:author="段悦敏" w:date="2022-08-24T15:17:00Z" w:initials="">
    <w:p w14:paraId="1C153E5A">
      <w:pPr>
        <w:pStyle w:val="15"/>
      </w:pPr>
      <w:r>
        <w:t>费用项是从运输系统来，但是与结算有关，不确定是否只读</w:t>
      </w:r>
    </w:p>
  </w:comment>
  <w:comment w:id="86" w:author="段悦敏" w:date="2022-08-24T15:43:00Z" w:initials="">
    <w:p w14:paraId="1BBC0E53">
      <w:pPr>
        <w:pStyle w:val="15"/>
      </w:pPr>
      <w:r>
        <w:t>如果是只读，那么字段类型改成只读域。如果可以修改，就是下拉单选框</w:t>
      </w:r>
    </w:p>
  </w:comment>
  <w:comment w:id="87" w:author="⊙▽⊙冰" w:date="2022-08-24T10:00:00Z" w:initials="">
    <w:p w14:paraId="24C973C5">
      <w:pPr>
        <w:pStyle w:val="15"/>
      </w:pPr>
      <w:r>
        <w:rPr>
          <w:rFonts w:hint="eastAsia"/>
        </w:rPr>
        <w:t>规则及逻辑中写三个东西：</w:t>
      </w:r>
    </w:p>
    <w:p w14:paraId="52297893">
      <w:pPr>
        <w:pStyle w:val="15"/>
        <w:numPr>
          <w:ilvl w:val="0"/>
          <w:numId w:val="3"/>
        </w:numPr>
      </w:pPr>
      <w:r>
        <w:rPr>
          <w:rFonts w:hint="eastAsia"/>
        </w:rPr>
        <w:t xml:space="preserve"> 页面展示规则，如日期、时间的展示方式，前后注意统一；</w:t>
      </w:r>
    </w:p>
    <w:p w14:paraId="08886A38">
      <w:pPr>
        <w:pStyle w:val="15"/>
        <w:numPr>
          <w:ilvl w:val="0"/>
          <w:numId w:val="3"/>
        </w:numPr>
      </w:pPr>
      <w:r>
        <w:rPr>
          <w:rFonts w:hint="eastAsia"/>
        </w:rPr>
        <w:t xml:space="preserve"> 取值规则，如业务项目取值自 业务项目数据字典；</w:t>
      </w:r>
    </w:p>
    <w:p w14:paraId="76513B4D">
      <w:pPr>
        <w:pStyle w:val="15"/>
        <w:numPr>
          <w:ilvl w:val="0"/>
          <w:numId w:val="3"/>
        </w:numPr>
      </w:pPr>
      <w:r>
        <w:rPr>
          <w:rFonts w:hint="eastAsia"/>
        </w:rPr>
        <w:t>业务规则或业务含义。</w:t>
      </w:r>
    </w:p>
    <w:p w14:paraId="24C415FC">
      <w:pPr>
        <w:pStyle w:val="15"/>
      </w:pPr>
      <w:r>
        <w:rPr>
          <w:rFonts w:hint="eastAsia"/>
        </w:rPr>
        <w:t>注：没有可写的可以空着，如果清楚的知道取值自哪个系统哪个单据。</w:t>
      </w:r>
    </w:p>
  </w:comment>
  <w:comment w:id="88" w:author="段悦敏" w:date="2022-08-24T17:23:00Z" w:initials="">
    <w:p w14:paraId="2ACE4F3E">
      <w:pPr>
        <w:pStyle w:val="15"/>
      </w:pPr>
      <w:r>
        <w:t>这里的其他费用指什么？仅知道考核扣款来自运输系统</w:t>
      </w:r>
    </w:p>
  </w:comment>
  <w:comment w:id="89" w:author="段悦敏" w:date="2022-08-24T17:23:00Z" w:initials="">
    <w:p w14:paraId="578028D7">
      <w:pPr>
        <w:pStyle w:val="15"/>
      </w:pPr>
      <w:r>
        <w:t>这里的其他费用指什么？仅知道考核扣款来自运输系统</w:t>
      </w:r>
    </w:p>
  </w:comment>
  <w:comment w:id="90" w:author="段悦敏" w:date="2022-08-24T15:17:00Z" w:initials="">
    <w:p w14:paraId="1955006E">
      <w:pPr>
        <w:pStyle w:val="15"/>
      </w:pPr>
      <w:r>
        <w:t>费用项是从运输系统来，但是与结算有关，不确定是否只读</w:t>
      </w:r>
    </w:p>
  </w:comment>
  <w:comment w:id="91" w:author="段悦敏" w:date="2022-08-24T15:43:00Z" w:initials="">
    <w:p w14:paraId="50B23C3A">
      <w:pPr>
        <w:pStyle w:val="15"/>
      </w:pPr>
      <w:r>
        <w:t>如果是只读，那么字段类型改成只读域。如果可以修改，就是下拉单选框</w:t>
      </w:r>
    </w:p>
  </w:comment>
  <w:comment w:id="92" w:author="⊙▽⊙冰" w:date="2022-08-24T10:00:00Z" w:initials="">
    <w:p w14:paraId="6F390A08">
      <w:pPr>
        <w:pStyle w:val="15"/>
      </w:pPr>
      <w:r>
        <w:rPr>
          <w:rFonts w:hint="eastAsia"/>
        </w:rPr>
        <w:t>规则及逻辑中写三个东西：</w:t>
      </w:r>
    </w:p>
    <w:p w14:paraId="12EB6BBA">
      <w:pPr>
        <w:pStyle w:val="15"/>
        <w:numPr>
          <w:ilvl w:val="0"/>
          <w:numId w:val="3"/>
        </w:numPr>
      </w:pPr>
      <w:r>
        <w:rPr>
          <w:rFonts w:hint="eastAsia"/>
        </w:rPr>
        <w:t xml:space="preserve"> 页面展示规则，如日期、时间的展示方式，前后注意统一；</w:t>
      </w:r>
    </w:p>
    <w:p w14:paraId="03302469">
      <w:pPr>
        <w:pStyle w:val="15"/>
        <w:numPr>
          <w:ilvl w:val="0"/>
          <w:numId w:val="3"/>
        </w:numPr>
      </w:pPr>
      <w:r>
        <w:rPr>
          <w:rFonts w:hint="eastAsia"/>
        </w:rPr>
        <w:t xml:space="preserve"> 取值规则，如业务项目取值自 业务项目数据字典；</w:t>
      </w:r>
    </w:p>
    <w:p w14:paraId="673973C4">
      <w:pPr>
        <w:pStyle w:val="15"/>
        <w:numPr>
          <w:ilvl w:val="0"/>
          <w:numId w:val="3"/>
        </w:numPr>
      </w:pPr>
      <w:r>
        <w:rPr>
          <w:rFonts w:hint="eastAsia"/>
        </w:rPr>
        <w:t>业务规则或业务含义。</w:t>
      </w:r>
    </w:p>
    <w:p w14:paraId="085A3977">
      <w:pPr>
        <w:pStyle w:val="15"/>
      </w:pPr>
      <w:r>
        <w:rPr>
          <w:rFonts w:hint="eastAsia"/>
        </w:rPr>
        <w:t>注：没有可写的可以空着，如果清楚的知道取值自哪个系统哪个单据。</w:t>
      </w:r>
    </w:p>
  </w:comment>
  <w:comment w:id="93" w:author="段悦敏" w:date="2022-08-25T12:34:00Z" w:initials="">
    <w:p w14:paraId="484D288D">
      <w:pPr>
        <w:pStyle w:val="15"/>
      </w:pPr>
      <w:r>
        <w:t>运输只能给到最多可以加多少升</w:t>
      </w:r>
    </w:p>
  </w:comment>
  <w:comment w:id="94" w:author="段悦敏" w:date="2022-08-25T12:35:00Z" w:initials="">
    <w:p w14:paraId="727F3334">
      <w:pPr>
        <w:pStyle w:val="15"/>
      </w:pPr>
      <w:r>
        <w:t>确认是否在业财维护</w:t>
      </w:r>
    </w:p>
  </w:comment>
  <w:comment w:id="95" w:author="段悦敏" w:date="2022-08-24T15:17:00Z" w:initials="">
    <w:p w14:paraId="08D95949">
      <w:pPr>
        <w:pStyle w:val="15"/>
      </w:pPr>
      <w:r>
        <w:t>费用项是从运输系统来，但是与结算有关，不确定是否只读</w:t>
      </w:r>
    </w:p>
  </w:comment>
  <w:comment w:id="96" w:author="段悦敏" w:date="2022-08-24T15:43:00Z" w:initials="">
    <w:p w14:paraId="6F991893">
      <w:pPr>
        <w:pStyle w:val="15"/>
      </w:pPr>
      <w:r>
        <w:t>如果是只读，那么字段类型改成只读域。如果可以修改，就是下拉单选框</w:t>
      </w:r>
    </w:p>
  </w:comment>
  <w:comment w:id="97" w:author="⊙▽⊙冰" w:date="2022-08-24T10:00:00Z" w:initials="">
    <w:p w14:paraId="393C739D">
      <w:pPr>
        <w:pStyle w:val="15"/>
      </w:pPr>
      <w:r>
        <w:rPr>
          <w:rFonts w:hint="eastAsia"/>
        </w:rPr>
        <w:t>规则及逻辑中写三个东西：</w:t>
      </w:r>
    </w:p>
    <w:p w14:paraId="1A926C8A">
      <w:pPr>
        <w:pStyle w:val="15"/>
        <w:numPr>
          <w:ilvl w:val="0"/>
          <w:numId w:val="3"/>
        </w:numPr>
      </w:pPr>
      <w:r>
        <w:rPr>
          <w:rFonts w:hint="eastAsia"/>
        </w:rPr>
        <w:t xml:space="preserve"> 页面展示规则，如日期、时间的展示方式，前后注意统一；</w:t>
      </w:r>
    </w:p>
    <w:p w14:paraId="10617B56">
      <w:pPr>
        <w:pStyle w:val="15"/>
        <w:numPr>
          <w:ilvl w:val="0"/>
          <w:numId w:val="3"/>
        </w:numPr>
      </w:pPr>
      <w:r>
        <w:rPr>
          <w:rFonts w:hint="eastAsia"/>
        </w:rPr>
        <w:t xml:space="preserve"> 取值规则，如业务项目取值自 业务项目数据字典；</w:t>
      </w:r>
    </w:p>
    <w:p w14:paraId="4B4E0368">
      <w:pPr>
        <w:pStyle w:val="15"/>
        <w:numPr>
          <w:ilvl w:val="0"/>
          <w:numId w:val="3"/>
        </w:numPr>
      </w:pPr>
      <w:r>
        <w:rPr>
          <w:rFonts w:hint="eastAsia"/>
        </w:rPr>
        <w:t>业务规则或业务含义。</w:t>
      </w:r>
    </w:p>
    <w:p w14:paraId="5BE42A5B">
      <w:pPr>
        <w:pStyle w:val="15"/>
      </w:pPr>
      <w:r>
        <w:rPr>
          <w:rFonts w:hint="eastAsia"/>
        </w:rPr>
        <w:t>注：没有可写的可以空着，如果清楚的知道取值自哪个系统哪个单据。</w:t>
      </w:r>
    </w:p>
  </w:comment>
  <w:comment w:id="98" w:author="段悦敏" w:date="2022-08-25T12:46:00Z" w:initials="">
    <w:p w14:paraId="27EC4269">
      <w:pPr>
        <w:pStyle w:val="15"/>
      </w:pPr>
      <w:r>
        <w:t>确认是否指四个单据的其中之一？如果是，删除该字段，如果不是添加对字段的描述</w:t>
      </w:r>
    </w:p>
  </w:comment>
  <w:comment w:id="99" w:author="段悦敏" w:date="2022-08-25T12:51:00Z" w:initials="">
    <w:p w14:paraId="3B774CE0">
      <w:pPr>
        <w:pStyle w:val="15"/>
      </w:pPr>
      <w:r>
        <w:t>数据来源不确认</w:t>
      </w:r>
    </w:p>
  </w:comment>
  <w:comment w:id="100" w:author="段悦敏" w:date="2022-08-24T15:17:00Z" w:initials="">
    <w:p w14:paraId="5B497D87">
      <w:pPr>
        <w:pStyle w:val="15"/>
      </w:pPr>
      <w:r>
        <w:t>费用项是从运输系统来，但是与结算有关，不确定是否只读</w:t>
      </w:r>
    </w:p>
  </w:comment>
  <w:comment w:id="101" w:author="段悦敏" w:date="2022-08-24T15:43:00Z" w:initials="">
    <w:p w14:paraId="2B852DDD">
      <w:pPr>
        <w:pStyle w:val="15"/>
      </w:pPr>
      <w:r>
        <w:t>如果是只读，那么字段类型改成只读域。如果可以修改，就是下拉单选框</w:t>
      </w:r>
    </w:p>
  </w:comment>
  <w:comment w:id="102" w:author="⊙▽⊙冰" w:date="2022-08-24T10:00:00Z" w:initials="">
    <w:p w14:paraId="14C66794">
      <w:pPr>
        <w:pStyle w:val="15"/>
      </w:pPr>
      <w:r>
        <w:rPr>
          <w:rFonts w:hint="eastAsia"/>
        </w:rPr>
        <w:t>规则及逻辑中写三个东西：</w:t>
      </w:r>
    </w:p>
    <w:p w14:paraId="231527BF">
      <w:pPr>
        <w:pStyle w:val="15"/>
        <w:numPr>
          <w:ilvl w:val="0"/>
          <w:numId w:val="3"/>
        </w:numPr>
      </w:pPr>
      <w:r>
        <w:rPr>
          <w:rFonts w:hint="eastAsia"/>
        </w:rPr>
        <w:t xml:space="preserve"> 页面展示规则，如日期、时间的展示方式，前后注意统一；</w:t>
      </w:r>
    </w:p>
    <w:p w14:paraId="354C4886">
      <w:pPr>
        <w:pStyle w:val="15"/>
        <w:numPr>
          <w:ilvl w:val="0"/>
          <w:numId w:val="3"/>
        </w:numPr>
      </w:pPr>
      <w:r>
        <w:rPr>
          <w:rFonts w:hint="eastAsia"/>
        </w:rPr>
        <w:t xml:space="preserve"> 取值规则，如业务项目取值自 业务项目数据字典；</w:t>
      </w:r>
    </w:p>
    <w:p w14:paraId="48F02D5D">
      <w:pPr>
        <w:pStyle w:val="15"/>
        <w:numPr>
          <w:ilvl w:val="0"/>
          <w:numId w:val="3"/>
        </w:numPr>
      </w:pPr>
      <w:r>
        <w:rPr>
          <w:rFonts w:hint="eastAsia"/>
        </w:rPr>
        <w:t>业务规则或业务含义。</w:t>
      </w:r>
    </w:p>
    <w:p w14:paraId="4D8D6E12">
      <w:pPr>
        <w:pStyle w:val="15"/>
      </w:pPr>
      <w:r>
        <w:rPr>
          <w:rFonts w:hint="eastAsia"/>
        </w:rPr>
        <w:t>注：没有可写的可以空着，如果清楚的知道取值自哪个系统哪个单据。</w:t>
      </w:r>
    </w:p>
  </w:comment>
  <w:comment w:id="103" w:author="段悦敏" w:date="2022-08-25T12:30:00Z" w:initials="">
    <w:p w14:paraId="04065F2D">
      <w:pPr>
        <w:pStyle w:val="15"/>
      </w:pPr>
      <w:r>
        <w:t>不确定数据来源</w:t>
      </w:r>
    </w:p>
  </w:comment>
  <w:comment w:id="104" w:author="段悦敏" w:date="2022-08-24T15:17:00Z" w:initials="">
    <w:p w14:paraId="518C0A7C">
      <w:pPr>
        <w:pStyle w:val="15"/>
      </w:pPr>
      <w:r>
        <w:t>费用项是从运输系统来，但是与结算有关，不确定是否只读</w:t>
      </w:r>
    </w:p>
  </w:comment>
  <w:comment w:id="105" w:author="段悦敏" w:date="2022-08-24T15:43:00Z" w:initials="">
    <w:p w14:paraId="6B0E00B8">
      <w:pPr>
        <w:pStyle w:val="15"/>
      </w:pPr>
      <w:r>
        <w:t>如果是只读，那么字段类型改成只读域。如果可以修改，就是下拉单选框</w:t>
      </w:r>
    </w:p>
  </w:comment>
  <w:comment w:id="106" w:author="⊙▽⊙冰" w:date="2022-08-24T10:00:00Z" w:initials="">
    <w:p w14:paraId="255F75AD">
      <w:pPr>
        <w:pStyle w:val="15"/>
      </w:pPr>
      <w:r>
        <w:rPr>
          <w:rFonts w:hint="eastAsia"/>
        </w:rPr>
        <w:t>规则及逻辑中写三个东西：</w:t>
      </w:r>
    </w:p>
    <w:p w14:paraId="576D624B">
      <w:pPr>
        <w:pStyle w:val="15"/>
        <w:numPr>
          <w:ilvl w:val="0"/>
          <w:numId w:val="3"/>
        </w:numPr>
      </w:pPr>
      <w:r>
        <w:rPr>
          <w:rFonts w:hint="eastAsia"/>
        </w:rPr>
        <w:t xml:space="preserve"> 页面展示规则，如日期、时间的展示方式，前后注意统一；</w:t>
      </w:r>
    </w:p>
    <w:p w14:paraId="67330486">
      <w:pPr>
        <w:pStyle w:val="15"/>
        <w:numPr>
          <w:ilvl w:val="0"/>
          <w:numId w:val="3"/>
        </w:numPr>
      </w:pPr>
      <w:r>
        <w:rPr>
          <w:rFonts w:hint="eastAsia"/>
        </w:rPr>
        <w:t xml:space="preserve"> 取值规则，如业务项目取值自 业务项目数据字典；</w:t>
      </w:r>
    </w:p>
    <w:p w14:paraId="1F5912F0">
      <w:pPr>
        <w:pStyle w:val="15"/>
        <w:numPr>
          <w:ilvl w:val="0"/>
          <w:numId w:val="3"/>
        </w:numPr>
      </w:pPr>
      <w:r>
        <w:rPr>
          <w:rFonts w:hint="eastAsia"/>
        </w:rPr>
        <w:t>业务规则或业务含义。</w:t>
      </w:r>
    </w:p>
    <w:p w14:paraId="1A926A74">
      <w:pPr>
        <w:pStyle w:val="15"/>
      </w:pPr>
      <w:r>
        <w:rPr>
          <w:rFonts w:hint="eastAsia"/>
        </w:rPr>
        <w:t>注：没有可写的可以空着，如果清楚的知道取值自哪个系统哪个单据。</w:t>
      </w:r>
    </w:p>
  </w:comment>
  <w:comment w:id="107" w:author="段悦敏" w:date="2022-08-25T12:30:00Z" w:initials="">
    <w:p w14:paraId="3B3E6E9C">
      <w:pPr>
        <w:pStyle w:val="15"/>
      </w:pPr>
      <w:r>
        <w:t>不确定数据来源</w:t>
      </w:r>
    </w:p>
  </w:comment>
  <w:comment w:id="108" w:author="段悦敏" w:date="2022-08-24T15:17:00Z" w:initials="">
    <w:p w14:paraId="18E15944">
      <w:pPr>
        <w:pStyle w:val="15"/>
      </w:pPr>
      <w:r>
        <w:t>费用项是从运输系统来，但是与结算有关，不确定是否只读</w:t>
      </w:r>
    </w:p>
  </w:comment>
  <w:comment w:id="109" w:author="段悦敏" w:date="2022-08-24T15:43:00Z" w:initials="">
    <w:p w14:paraId="5A605CAA">
      <w:pPr>
        <w:pStyle w:val="15"/>
      </w:pPr>
      <w:r>
        <w:t>如果是只读，那么字段类型改成只读域。如果可以修改，就是下拉单选框</w:t>
      </w:r>
    </w:p>
  </w:comment>
  <w:comment w:id="110" w:author="⊙▽⊙冰" w:date="2022-08-24T10:00:00Z" w:initials="">
    <w:p w14:paraId="6B2D5339">
      <w:pPr>
        <w:pStyle w:val="15"/>
      </w:pPr>
      <w:r>
        <w:rPr>
          <w:rFonts w:hint="eastAsia"/>
        </w:rPr>
        <w:t>规则及逻辑中写三个东西：</w:t>
      </w:r>
    </w:p>
    <w:p w14:paraId="2AC35288">
      <w:pPr>
        <w:pStyle w:val="15"/>
        <w:numPr>
          <w:ilvl w:val="0"/>
          <w:numId w:val="3"/>
        </w:numPr>
      </w:pPr>
      <w:r>
        <w:rPr>
          <w:rFonts w:hint="eastAsia"/>
        </w:rPr>
        <w:t xml:space="preserve"> 页面展示规则，如日期、时间的展示方式，前后注意统一；</w:t>
      </w:r>
    </w:p>
    <w:p w14:paraId="7127635C">
      <w:pPr>
        <w:pStyle w:val="15"/>
        <w:numPr>
          <w:ilvl w:val="0"/>
          <w:numId w:val="3"/>
        </w:numPr>
      </w:pPr>
      <w:r>
        <w:rPr>
          <w:rFonts w:hint="eastAsia"/>
        </w:rPr>
        <w:t xml:space="preserve"> 取值规则，如业务项目取值自 业务项目数据字典；</w:t>
      </w:r>
    </w:p>
    <w:p w14:paraId="58486EB1">
      <w:pPr>
        <w:pStyle w:val="15"/>
        <w:numPr>
          <w:ilvl w:val="0"/>
          <w:numId w:val="3"/>
        </w:numPr>
      </w:pPr>
      <w:r>
        <w:rPr>
          <w:rFonts w:hint="eastAsia"/>
        </w:rPr>
        <w:t>业务规则或业务含义。</w:t>
      </w:r>
    </w:p>
    <w:p w14:paraId="796C3014">
      <w:pPr>
        <w:pStyle w:val="15"/>
      </w:pPr>
      <w:r>
        <w:rPr>
          <w:rFonts w:hint="eastAsia"/>
        </w:rPr>
        <w:t>注：没有可写的可以空着，如果清楚的知道取值自哪个系统哪个单据。</w:t>
      </w:r>
    </w:p>
  </w:comment>
  <w:comment w:id="111" w:author="段悦敏" w:date="2022-08-25T13:03:00Z" w:initials="">
    <w:p w14:paraId="07183FDB">
      <w:pPr>
        <w:pStyle w:val="15"/>
      </w:pPr>
      <w:bookmarkStart w:id="243" w:name="_Tce74ab6dba14497556a426edfb7cc39a"/>
      <w:r>
        <w:t>确认是否指四个单据其中一个单据，如果是，替代这条字段；如果否，添加描述</w:t>
      </w:r>
    </w:p>
    <w:bookmarkEnd w:id="243"/>
  </w:comment>
  <w:comment w:id="112" w:author="段悦敏" w:date="2022-08-25T12:51:00Z" w:initials="">
    <w:p w14:paraId="2F0A1BF6">
      <w:pPr>
        <w:pStyle w:val="15"/>
      </w:pPr>
      <w:r>
        <w:t>数据来源不确认</w:t>
      </w:r>
    </w:p>
  </w:comment>
  <w:comment w:id="113" w:author="段悦敏" w:date="2022-08-24T15:17:00Z" w:initials="">
    <w:p w14:paraId="4D450C71">
      <w:pPr>
        <w:pStyle w:val="15"/>
      </w:pPr>
      <w:r>
        <w:t>费用项是从运输系统来，但是与结算有关，不确定是否只读</w:t>
      </w:r>
    </w:p>
  </w:comment>
  <w:comment w:id="114" w:author="段悦敏" w:date="2022-08-24T15:43:00Z" w:initials="">
    <w:p w14:paraId="004068DE">
      <w:pPr>
        <w:pStyle w:val="15"/>
      </w:pPr>
      <w:r>
        <w:t>如果是只读，那么字段类型改成只读域。如果可以修改，就是下拉单选框</w:t>
      </w:r>
    </w:p>
  </w:comment>
  <w:comment w:id="115" w:author="⊙▽⊙冰" w:date="2022-08-24T10:00:00Z" w:initials="">
    <w:p w14:paraId="6FAF2E43">
      <w:pPr>
        <w:pStyle w:val="15"/>
      </w:pPr>
      <w:r>
        <w:rPr>
          <w:rFonts w:hint="eastAsia"/>
        </w:rPr>
        <w:t>规则及逻辑中写三个东西：</w:t>
      </w:r>
    </w:p>
    <w:p w14:paraId="6286113F">
      <w:pPr>
        <w:pStyle w:val="15"/>
        <w:numPr>
          <w:ilvl w:val="0"/>
          <w:numId w:val="3"/>
        </w:numPr>
      </w:pPr>
      <w:r>
        <w:rPr>
          <w:rFonts w:hint="eastAsia"/>
        </w:rPr>
        <w:t xml:space="preserve"> 页面展示规则，如日期、时间的展示方式，前后注意统一；</w:t>
      </w:r>
    </w:p>
    <w:p w14:paraId="6625567D">
      <w:pPr>
        <w:pStyle w:val="15"/>
        <w:numPr>
          <w:ilvl w:val="0"/>
          <w:numId w:val="3"/>
        </w:numPr>
      </w:pPr>
      <w:r>
        <w:rPr>
          <w:rFonts w:hint="eastAsia"/>
        </w:rPr>
        <w:t xml:space="preserve"> 取值规则，如业务项目取值自 业务项目数据字典；</w:t>
      </w:r>
    </w:p>
    <w:p w14:paraId="17CD4BB7">
      <w:pPr>
        <w:pStyle w:val="15"/>
        <w:numPr>
          <w:ilvl w:val="0"/>
          <w:numId w:val="3"/>
        </w:numPr>
      </w:pPr>
      <w:r>
        <w:rPr>
          <w:rFonts w:hint="eastAsia"/>
        </w:rPr>
        <w:t>业务规则或业务含义。</w:t>
      </w:r>
    </w:p>
    <w:p w14:paraId="6ACD4DD5">
      <w:pPr>
        <w:pStyle w:val="15"/>
      </w:pPr>
      <w:r>
        <w:rPr>
          <w:rFonts w:hint="eastAsia"/>
        </w:rPr>
        <w:t>注：没有可写的可以空着，如果清楚的知道取值自哪个系统哪个单据。</w:t>
      </w:r>
    </w:p>
  </w:comment>
  <w:comment w:id="116" w:author="段悦敏" w:date="2022-08-25T12:30:00Z" w:initials="">
    <w:p w14:paraId="59086CE7">
      <w:pPr>
        <w:pStyle w:val="15"/>
      </w:pPr>
      <w:r>
        <w:t>不确定数据来源</w:t>
      </w:r>
    </w:p>
  </w:comment>
  <w:comment w:id="117" w:author="段悦敏" w:date="2022-08-24T15:17:00Z" w:initials="">
    <w:p w14:paraId="18C60509">
      <w:pPr>
        <w:pStyle w:val="15"/>
      </w:pPr>
      <w:r>
        <w:t>费用项是从运输系统来，但是与结算有关，不确定是否只读</w:t>
      </w:r>
    </w:p>
  </w:comment>
  <w:comment w:id="118" w:author="段悦敏" w:date="2022-08-24T15:43:00Z" w:initials="">
    <w:p w14:paraId="09EB1B81">
      <w:pPr>
        <w:pStyle w:val="15"/>
      </w:pPr>
      <w:r>
        <w:t>如果是只读，那么字段类型改成只读域。如果可以修改，就是下拉单选框</w:t>
      </w:r>
    </w:p>
  </w:comment>
  <w:comment w:id="119" w:author="⊙▽⊙冰" w:date="2022-08-24T10:00:00Z" w:initials="">
    <w:p w14:paraId="5E0B0989">
      <w:pPr>
        <w:pStyle w:val="15"/>
      </w:pPr>
      <w:r>
        <w:rPr>
          <w:rFonts w:hint="eastAsia"/>
        </w:rPr>
        <w:t>规则及逻辑中写三个东西：</w:t>
      </w:r>
    </w:p>
    <w:p w14:paraId="59F30AA2">
      <w:pPr>
        <w:pStyle w:val="15"/>
        <w:numPr>
          <w:ilvl w:val="0"/>
          <w:numId w:val="3"/>
        </w:numPr>
      </w:pPr>
      <w:r>
        <w:rPr>
          <w:rFonts w:hint="eastAsia"/>
        </w:rPr>
        <w:t xml:space="preserve"> 页面展示规则，如日期、时间的展示方式，前后注意统一；</w:t>
      </w:r>
    </w:p>
    <w:p w14:paraId="449B3270">
      <w:pPr>
        <w:pStyle w:val="15"/>
        <w:numPr>
          <w:ilvl w:val="0"/>
          <w:numId w:val="3"/>
        </w:numPr>
      </w:pPr>
      <w:r>
        <w:rPr>
          <w:rFonts w:hint="eastAsia"/>
        </w:rPr>
        <w:t xml:space="preserve"> 取值规则，如业务项目取值自 业务项目数据字典；</w:t>
      </w:r>
    </w:p>
    <w:p w14:paraId="76A62E63">
      <w:pPr>
        <w:pStyle w:val="15"/>
        <w:numPr>
          <w:ilvl w:val="0"/>
          <w:numId w:val="3"/>
        </w:numPr>
      </w:pPr>
      <w:r>
        <w:rPr>
          <w:rFonts w:hint="eastAsia"/>
        </w:rPr>
        <w:t>业务规则或业务含义。</w:t>
      </w:r>
    </w:p>
    <w:p w14:paraId="56D719B9">
      <w:pPr>
        <w:pStyle w:val="15"/>
      </w:pPr>
      <w:r>
        <w:rPr>
          <w:rFonts w:hint="eastAsia"/>
        </w:rPr>
        <w:t>注：没有可写的可以空着，如果清楚的知道取值自哪个系统哪个单据。</w:t>
      </w:r>
    </w:p>
  </w:comment>
  <w:comment w:id="120" w:author="段悦敏" w:date="2022-08-24T15:17:00Z" w:initials="">
    <w:p w14:paraId="331C1EAB">
      <w:pPr>
        <w:pStyle w:val="15"/>
      </w:pPr>
      <w:r>
        <w:t>费用项是从运输系统来，但是与结算有关，不确定是否只读</w:t>
      </w:r>
    </w:p>
  </w:comment>
  <w:comment w:id="121" w:author="段悦敏" w:date="2022-08-24T15:43:00Z" w:initials="">
    <w:p w14:paraId="232B35B0">
      <w:pPr>
        <w:pStyle w:val="15"/>
      </w:pPr>
      <w:r>
        <w:t>如果是只读，那么字段类型改成只读域。如果可以修改，就是下拉单选框</w:t>
      </w:r>
    </w:p>
  </w:comment>
  <w:comment w:id="122" w:author="⊙▽⊙冰" w:date="2022-08-24T10:00:00Z" w:initials="">
    <w:p w14:paraId="48BE1C47">
      <w:pPr>
        <w:pStyle w:val="15"/>
      </w:pPr>
      <w:r>
        <w:rPr>
          <w:rFonts w:hint="eastAsia"/>
        </w:rPr>
        <w:t>规则及逻辑中写三个东西：</w:t>
      </w:r>
    </w:p>
    <w:p w14:paraId="22F026A6">
      <w:pPr>
        <w:pStyle w:val="15"/>
        <w:numPr>
          <w:ilvl w:val="0"/>
          <w:numId w:val="3"/>
        </w:numPr>
      </w:pPr>
      <w:r>
        <w:rPr>
          <w:rFonts w:hint="eastAsia"/>
        </w:rPr>
        <w:t xml:space="preserve"> 页面展示规则，如日期、时间的展示方式，前后注意统一；</w:t>
      </w:r>
    </w:p>
    <w:p w14:paraId="154E6C3C">
      <w:pPr>
        <w:pStyle w:val="15"/>
        <w:numPr>
          <w:ilvl w:val="0"/>
          <w:numId w:val="3"/>
        </w:numPr>
      </w:pPr>
      <w:r>
        <w:rPr>
          <w:rFonts w:hint="eastAsia"/>
        </w:rPr>
        <w:t xml:space="preserve"> 取值规则，如业务项目取值自 业务项目数据字典；</w:t>
      </w:r>
    </w:p>
    <w:p w14:paraId="08910CE9">
      <w:pPr>
        <w:pStyle w:val="15"/>
        <w:numPr>
          <w:ilvl w:val="0"/>
          <w:numId w:val="3"/>
        </w:numPr>
      </w:pPr>
      <w:r>
        <w:rPr>
          <w:rFonts w:hint="eastAsia"/>
        </w:rPr>
        <w:t>业务规则或业务含义。</w:t>
      </w:r>
    </w:p>
    <w:p w14:paraId="7A287D5B">
      <w:pPr>
        <w:pStyle w:val="15"/>
      </w:pPr>
      <w:r>
        <w:rPr>
          <w:rFonts w:hint="eastAsia"/>
        </w:rPr>
        <w:t>注：没有可写的可以空着，如果清楚的知道取值自哪个系统哪个单据。</w:t>
      </w:r>
    </w:p>
  </w:comment>
  <w:comment w:id="123" w:author="段悦敏" w:date="2022-08-24T15:17:00Z" w:initials="">
    <w:p w14:paraId="38ED7AF4">
      <w:pPr>
        <w:pStyle w:val="15"/>
      </w:pPr>
      <w:r>
        <w:t>费用项是从运输系统来，但是与结算有关，不确定是否只读</w:t>
      </w:r>
    </w:p>
  </w:comment>
  <w:comment w:id="124" w:author="段悦敏" w:date="2022-08-24T15:43:00Z" w:initials="">
    <w:p w14:paraId="40C70C17">
      <w:pPr>
        <w:pStyle w:val="15"/>
      </w:pPr>
      <w:r>
        <w:t>如果是只读，那么字段类型改成只读域。如果可以修改，就是下拉单选框</w:t>
      </w:r>
    </w:p>
  </w:comment>
  <w:comment w:id="125" w:author="⊙▽⊙冰" w:date="2022-08-24T10:00:00Z" w:initials="">
    <w:p w14:paraId="73FD57E2">
      <w:pPr>
        <w:pStyle w:val="15"/>
      </w:pPr>
      <w:r>
        <w:rPr>
          <w:rFonts w:hint="eastAsia"/>
        </w:rPr>
        <w:t>规则及逻辑中写三个东西：</w:t>
      </w:r>
    </w:p>
    <w:p w14:paraId="288A3894">
      <w:pPr>
        <w:pStyle w:val="15"/>
        <w:numPr>
          <w:ilvl w:val="0"/>
          <w:numId w:val="3"/>
        </w:numPr>
      </w:pPr>
      <w:r>
        <w:rPr>
          <w:rFonts w:hint="eastAsia"/>
        </w:rPr>
        <w:t xml:space="preserve"> 页面展示规则，如日期、时间的展示方式，前后注意统一；</w:t>
      </w:r>
    </w:p>
    <w:p w14:paraId="70B74629">
      <w:pPr>
        <w:pStyle w:val="15"/>
        <w:numPr>
          <w:ilvl w:val="0"/>
          <w:numId w:val="3"/>
        </w:numPr>
      </w:pPr>
      <w:r>
        <w:rPr>
          <w:rFonts w:hint="eastAsia"/>
        </w:rPr>
        <w:t xml:space="preserve"> 取值规则，如业务项目取值自 业务项目数据字典；</w:t>
      </w:r>
    </w:p>
    <w:p w14:paraId="01B84300">
      <w:pPr>
        <w:pStyle w:val="15"/>
        <w:numPr>
          <w:ilvl w:val="0"/>
          <w:numId w:val="3"/>
        </w:numPr>
      </w:pPr>
      <w:r>
        <w:rPr>
          <w:rFonts w:hint="eastAsia"/>
        </w:rPr>
        <w:t>业务规则或业务含义。</w:t>
      </w:r>
    </w:p>
    <w:p w14:paraId="70326284">
      <w:pPr>
        <w:pStyle w:val="15"/>
      </w:pPr>
      <w:r>
        <w:rPr>
          <w:rFonts w:hint="eastAsia"/>
        </w:rPr>
        <w:t>注：没有可写的可以空着，如果清楚的知道取值自哪个系统哪个单据。</w:t>
      </w:r>
    </w:p>
  </w:comment>
  <w:comment w:id="126" w:author="段悦敏" w:date="2022-08-25T12:30:00Z" w:initials="">
    <w:p w14:paraId="79C36226">
      <w:pPr>
        <w:pStyle w:val="15"/>
      </w:pPr>
      <w:r>
        <w:t>不确定数据来源</w:t>
      </w:r>
    </w:p>
  </w:comment>
  <w:comment w:id="127" w:author="段悦敏" w:date="2022-08-24T15:17:00Z" w:initials="">
    <w:p w14:paraId="0C0A6F31">
      <w:pPr>
        <w:pStyle w:val="15"/>
      </w:pPr>
      <w:r>
        <w:t>费用项是从运输系统来，但是与结算有关，不确定是否只读</w:t>
      </w:r>
    </w:p>
  </w:comment>
  <w:comment w:id="128" w:author="段悦敏" w:date="2022-08-24T15:43:00Z" w:initials="">
    <w:p w14:paraId="7CC96840">
      <w:pPr>
        <w:pStyle w:val="15"/>
      </w:pPr>
      <w:r>
        <w:t>如果是只读，那么字段类型改成只读域。如果可以修改，就是下拉单选框</w:t>
      </w:r>
    </w:p>
  </w:comment>
  <w:comment w:id="129" w:author="⊙▽⊙冰" w:date="2022-08-24T10:00:00Z" w:initials="">
    <w:p w14:paraId="44063F5D">
      <w:pPr>
        <w:pStyle w:val="15"/>
      </w:pPr>
      <w:r>
        <w:rPr>
          <w:rFonts w:hint="eastAsia"/>
        </w:rPr>
        <w:t>规则及逻辑中写三个东西：</w:t>
      </w:r>
    </w:p>
    <w:p w14:paraId="50602A0D">
      <w:pPr>
        <w:pStyle w:val="15"/>
        <w:numPr>
          <w:ilvl w:val="0"/>
          <w:numId w:val="3"/>
        </w:numPr>
      </w:pPr>
      <w:r>
        <w:rPr>
          <w:rFonts w:hint="eastAsia"/>
        </w:rPr>
        <w:t xml:space="preserve"> 页面展示规则，如日期、时间的展示方式，前后注意统一；</w:t>
      </w:r>
    </w:p>
    <w:p w14:paraId="0EF876DD">
      <w:pPr>
        <w:pStyle w:val="15"/>
        <w:numPr>
          <w:ilvl w:val="0"/>
          <w:numId w:val="3"/>
        </w:numPr>
      </w:pPr>
      <w:r>
        <w:rPr>
          <w:rFonts w:hint="eastAsia"/>
        </w:rPr>
        <w:t xml:space="preserve"> 取值规则，如业务项目取值自 业务项目数据字典；</w:t>
      </w:r>
    </w:p>
    <w:p w14:paraId="4B935C24">
      <w:pPr>
        <w:pStyle w:val="15"/>
        <w:numPr>
          <w:ilvl w:val="0"/>
          <w:numId w:val="3"/>
        </w:numPr>
      </w:pPr>
      <w:r>
        <w:rPr>
          <w:rFonts w:hint="eastAsia"/>
        </w:rPr>
        <w:t>业务规则或业务含义。</w:t>
      </w:r>
    </w:p>
    <w:p w14:paraId="72E5721E">
      <w:pPr>
        <w:pStyle w:val="15"/>
      </w:pPr>
      <w:r>
        <w:rPr>
          <w:rFonts w:hint="eastAsia"/>
        </w:rPr>
        <w:t>注：没有可写的可以空着，如果清楚的知道取值自哪个系统哪个单据。</w:t>
      </w:r>
    </w:p>
  </w:comment>
  <w:comment w:id="130" w:author="段悦敏" w:date="2022-08-24T15:17:00Z" w:initials="">
    <w:p w14:paraId="50285A88">
      <w:pPr>
        <w:pStyle w:val="15"/>
      </w:pPr>
      <w:r>
        <w:t>费用项是从运输系统来，但是与结算有关，不确定是否只读</w:t>
      </w:r>
    </w:p>
  </w:comment>
  <w:comment w:id="131" w:author="段悦敏" w:date="2022-08-24T15:43:00Z" w:initials="">
    <w:p w14:paraId="68666A5F">
      <w:pPr>
        <w:pStyle w:val="15"/>
      </w:pPr>
      <w:r>
        <w:t>如果是只读，那么字段类型改成只读域。如果可以修改，就是下拉单选框</w:t>
      </w:r>
    </w:p>
  </w:comment>
  <w:comment w:id="132" w:author="⊙▽⊙冰" w:date="2022-08-24T10:00:00Z" w:initials="">
    <w:p w14:paraId="69250E7C">
      <w:pPr>
        <w:pStyle w:val="15"/>
      </w:pPr>
      <w:r>
        <w:rPr>
          <w:rFonts w:hint="eastAsia"/>
        </w:rPr>
        <w:t>规则及逻辑中写三个东西：</w:t>
      </w:r>
    </w:p>
    <w:p w14:paraId="0D4E2A1D">
      <w:pPr>
        <w:pStyle w:val="15"/>
        <w:numPr>
          <w:ilvl w:val="0"/>
          <w:numId w:val="3"/>
        </w:numPr>
      </w:pPr>
      <w:r>
        <w:rPr>
          <w:rFonts w:hint="eastAsia"/>
        </w:rPr>
        <w:t xml:space="preserve"> 页面展示规则，如日期、时间的展示方式，前后注意统一；</w:t>
      </w:r>
    </w:p>
    <w:p w14:paraId="32926699">
      <w:pPr>
        <w:pStyle w:val="15"/>
        <w:numPr>
          <w:ilvl w:val="0"/>
          <w:numId w:val="3"/>
        </w:numPr>
      </w:pPr>
      <w:r>
        <w:rPr>
          <w:rFonts w:hint="eastAsia"/>
        </w:rPr>
        <w:t xml:space="preserve"> 取值规则，如业务项目取值自 业务项目数据字典；</w:t>
      </w:r>
    </w:p>
    <w:p w14:paraId="6A8D65CF">
      <w:pPr>
        <w:pStyle w:val="15"/>
        <w:numPr>
          <w:ilvl w:val="0"/>
          <w:numId w:val="3"/>
        </w:numPr>
      </w:pPr>
      <w:r>
        <w:rPr>
          <w:rFonts w:hint="eastAsia"/>
        </w:rPr>
        <w:t>业务规则或业务含义。</w:t>
      </w:r>
    </w:p>
    <w:p w14:paraId="6E7F151D">
      <w:pPr>
        <w:pStyle w:val="15"/>
      </w:pPr>
      <w:r>
        <w:rPr>
          <w:rFonts w:hint="eastAsia"/>
        </w:rPr>
        <w:t>注：没有可写的可以空着，如果清楚的知道取值自哪个系统哪个单据。</w:t>
      </w:r>
    </w:p>
  </w:comment>
  <w:comment w:id="133" w:author="段悦敏" w:date="2022-08-24T15:17:00Z" w:initials="">
    <w:p w14:paraId="51550CD4">
      <w:pPr>
        <w:pStyle w:val="15"/>
      </w:pPr>
      <w:r>
        <w:t>费用项是从运输系统来，但是与结算有关，不确定是否只读</w:t>
      </w:r>
    </w:p>
  </w:comment>
  <w:comment w:id="134" w:author="段悦敏" w:date="2022-08-24T15:43:00Z" w:initials="">
    <w:p w14:paraId="6B490886">
      <w:pPr>
        <w:pStyle w:val="15"/>
      </w:pPr>
      <w:r>
        <w:t>如果是只读，那么字段类型改成只读域。如果可以修改，就是下拉单选框</w:t>
      </w:r>
    </w:p>
  </w:comment>
  <w:comment w:id="135" w:author="⊙▽⊙冰" w:date="2022-08-24T10:00:00Z" w:initials="">
    <w:p w14:paraId="137B26AA">
      <w:pPr>
        <w:pStyle w:val="15"/>
      </w:pPr>
      <w:r>
        <w:rPr>
          <w:rFonts w:hint="eastAsia"/>
        </w:rPr>
        <w:t>规则及逻辑中写三个东西：</w:t>
      </w:r>
    </w:p>
    <w:p w14:paraId="1F1A5260">
      <w:pPr>
        <w:pStyle w:val="15"/>
        <w:numPr>
          <w:ilvl w:val="0"/>
          <w:numId w:val="3"/>
        </w:numPr>
      </w:pPr>
      <w:r>
        <w:rPr>
          <w:rFonts w:hint="eastAsia"/>
        </w:rPr>
        <w:t xml:space="preserve"> 页面展示规则，如日期、时间的展示方式，前后注意统一；</w:t>
      </w:r>
    </w:p>
    <w:p w14:paraId="1B1F1060">
      <w:pPr>
        <w:pStyle w:val="15"/>
        <w:numPr>
          <w:ilvl w:val="0"/>
          <w:numId w:val="3"/>
        </w:numPr>
      </w:pPr>
      <w:r>
        <w:rPr>
          <w:rFonts w:hint="eastAsia"/>
        </w:rPr>
        <w:t xml:space="preserve"> 取值规则，如业务项目取值自 业务项目数据字典；</w:t>
      </w:r>
    </w:p>
    <w:p w14:paraId="1CAF705B">
      <w:pPr>
        <w:pStyle w:val="15"/>
        <w:numPr>
          <w:ilvl w:val="0"/>
          <w:numId w:val="3"/>
        </w:numPr>
      </w:pPr>
      <w:r>
        <w:rPr>
          <w:rFonts w:hint="eastAsia"/>
        </w:rPr>
        <w:t>业务规则或业务含义。</w:t>
      </w:r>
    </w:p>
    <w:p w14:paraId="258F2E4E">
      <w:pPr>
        <w:pStyle w:val="15"/>
      </w:pPr>
      <w:r>
        <w:rPr>
          <w:rFonts w:hint="eastAsia"/>
        </w:rPr>
        <w:t>注：没有可写的可以空着，如果清楚的知道取值自哪个系统哪个单据。</w:t>
      </w:r>
    </w:p>
  </w:comment>
  <w:comment w:id="136" w:author="段悦敏" w:date="2022-08-25T12:34:00Z" w:initials="">
    <w:p w14:paraId="455E2BA0">
      <w:pPr>
        <w:pStyle w:val="15"/>
      </w:pPr>
      <w:r>
        <w:t>运输只能给到最多可以加多少升</w:t>
      </w:r>
    </w:p>
  </w:comment>
  <w:comment w:id="137" w:author="段悦敏" w:date="2022-08-25T12:35:00Z" w:initials="">
    <w:p w14:paraId="25696603">
      <w:pPr>
        <w:pStyle w:val="15"/>
      </w:pPr>
      <w:r>
        <w:t>确认是否在业财维护</w:t>
      </w:r>
    </w:p>
  </w:comment>
  <w:comment w:id="138" w:author="段悦敏" w:date="2022-08-24T15:17:00Z" w:initials="">
    <w:p w14:paraId="5C570265">
      <w:pPr>
        <w:pStyle w:val="15"/>
      </w:pPr>
      <w:r>
        <w:t>费用项是从运输系统来，但是与结算有关，不确定是否只读</w:t>
      </w:r>
    </w:p>
  </w:comment>
  <w:comment w:id="139" w:author="段悦敏" w:date="2022-08-24T15:43:00Z" w:initials="">
    <w:p w14:paraId="1000747F">
      <w:pPr>
        <w:pStyle w:val="15"/>
      </w:pPr>
      <w:r>
        <w:t>如果是只读，那么字段类型改成只读域。如果可以修改，就是下拉单选框</w:t>
      </w:r>
    </w:p>
  </w:comment>
  <w:comment w:id="140" w:author="⊙▽⊙冰" w:date="2022-08-24T10:00:00Z" w:initials="">
    <w:p w14:paraId="5F2A4FBF">
      <w:pPr>
        <w:pStyle w:val="15"/>
      </w:pPr>
      <w:r>
        <w:rPr>
          <w:rFonts w:hint="eastAsia"/>
        </w:rPr>
        <w:t>规则及逻辑中写三个东西：</w:t>
      </w:r>
    </w:p>
    <w:p w14:paraId="1A0174A3">
      <w:pPr>
        <w:pStyle w:val="15"/>
        <w:numPr>
          <w:ilvl w:val="0"/>
          <w:numId w:val="3"/>
        </w:numPr>
      </w:pPr>
      <w:r>
        <w:rPr>
          <w:rFonts w:hint="eastAsia"/>
        </w:rPr>
        <w:t xml:space="preserve"> 页面展示规则，如日期、时间的展示方式，前后注意统一；</w:t>
      </w:r>
    </w:p>
    <w:p w14:paraId="478925B8">
      <w:pPr>
        <w:pStyle w:val="15"/>
        <w:numPr>
          <w:ilvl w:val="0"/>
          <w:numId w:val="3"/>
        </w:numPr>
      </w:pPr>
      <w:r>
        <w:rPr>
          <w:rFonts w:hint="eastAsia"/>
        </w:rPr>
        <w:t xml:space="preserve"> 取值规则，如业务项目取值自 业务项目数据字典；</w:t>
      </w:r>
    </w:p>
    <w:p w14:paraId="275729E5">
      <w:pPr>
        <w:pStyle w:val="15"/>
        <w:numPr>
          <w:ilvl w:val="0"/>
          <w:numId w:val="3"/>
        </w:numPr>
      </w:pPr>
      <w:r>
        <w:rPr>
          <w:rFonts w:hint="eastAsia"/>
        </w:rPr>
        <w:t>业务规则或业务含义。</w:t>
      </w:r>
    </w:p>
    <w:p w14:paraId="1A4F0DA2">
      <w:pPr>
        <w:pStyle w:val="15"/>
      </w:pPr>
      <w:r>
        <w:rPr>
          <w:rFonts w:hint="eastAsia"/>
        </w:rPr>
        <w:t>注：没有可写的可以空着，如果清楚的知道取值自哪个系统哪个单据。</w:t>
      </w:r>
    </w:p>
  </w:comment>
  <w:comment w:id="141" w:author="段悦敏" w:date="2022-08-25T14:13:00Z" w:initials="">
    <w:p w14:paraId="724B6348">
      <w:pPr>
        <w:pStyle w:val="15"/>
      </w:pPr>
      <w:bookmarkStart w:id="244" w:name="_T57b25e77977b45725a591f53c02f5cbe"/>
      <w:r>
        <w:t>与业务确认是否需要这个编号，该编号是否属于四种单据中的一个</w:t>
      </w:r>
    </w:p>
    <w:bookmarkEnd w:id="244"/>
  </w:comment>
  <w:comment w:id="142" w:author="段悦敏" w:date="2022-08-25T14:15:00Z" w:initials="">
    <w:p w14:paraId="67C222AB">
      <w:pPr>
        <w:pStyle w:val="15"/>
      </w:pPr>
      <w:bookmarkStart w:id="245" w:name="_Tfe01cc476b99428d69601f9471d31e77"/>
      <w:r>
        <w:t>确认这个单据属于四种单据的那一种，如果不属于则与业务确认是否需要，如果业务确认需要，则补充字段说明</w:t>
      </w:r>
    </w:p>
    <w:bookmarkEnd w:id="245"/>
  </w:comment>
  <w:comment w:id="143" w:author="段悦敏" w:date="2022-08-25T14:17:00Z" w:initials="">
    <w:p w14:paraId="2DF00A8C">
      <w:pPr>
        <w:pStyle w:val="15"/>
      </w:pPr>
      <w:bookmarkStart w:id="246" w:name="_Te2555b44cd2a4f476cd29ba7cac86a38"/>
      <w:r>
        <w:t>数据来源不确定</w:t>
      </w:r>
    </w:p>
    <w:bookmarkEnd w:id="246"/>
  </w:comment>
  <w:comment w:id="144" w:author="段悦敏" w:date="2022-08-24T15:17:00Z" w:initials="">
    <w:p w14:paraId="21153AB1">
      <w:pPr>
        <w:pStyle w:val="15"/>
      </w:pPr>
      <w:r>
        <w:t>费用项是从运输系统来，但是与结算有关，不确定是否只读</w:t>
      </w:r>
    </w:p>
  </w:comment>
  <w:comment w:id="145" w:author="段悦敏" w:date="2022-08-24T15:43:00Z" w:initials="">
    <w:p w14:paraId="27BE33A1">
      <w:pPr>
        <w:pStyle w:val="15"/>
      </w:pPr>
      <w:r>
        <w:t>如果是只读，那么字段类型改成只读域。如果可以修改，就是下拉单选框</w:t>
      </w:r>
    </w:p>
  </w:comment>
  <w:comment w:id="146" w:author="⊙▽⊙冰" w:date="2022-08-24T10:00:00Z" w:initials="">
    <w:p w14:paraId="67321157">
      <w:pPr>
        <w:pStyle w:val="15"/>
      </w:pPr>
      <w:r>
        <w:rPr>
          <w:rFonts w:hint="eastAsia"/>
        </w:rPr>
        <w:t>规则及逻辑中写三个东西：</w:t>
      </w:r>
    </w:p>
    <w:p w14:paraId="2C7D4062">
      <w:pPr>
        <w:pStyle w:val="15"/>
        <w:numPr>
          <w:ilvl w:val="0"/>
          <w:numId w:val="3"/>
        </w:numPr>
      </w:pPr>
      <w:r>
        <w:rPr>
          <w:rFonts w:hint="eastAsia"/>
        </w:rPr>
        <w:t xml:space="preserve"> 页面展示规则，如日期、时间的展示方式，前后注意统一；</w:t>
      </w:r>
    </w:p>
    <w:p w14:paraId="36B62958">
      <w:pPr>
        <w:pStyle w:val="15"/>
        <w:numPr>
          <w:ilvl w:val="0"/>
          <w:numId w:val="3"/>
        </w:numPr>
      </w:pPr>
      <w:r>
        <w:rPr>
          <w:rFonts w:hint="eastAsia"/>
        </w:rPr>
        <w:t xml:space="preserve"> 取值规则，如业务项目取值自 业务项目数据字典；</w:t>
      </w:r>
    </w:p>
    <w:p w14:paraId="34656C80">
      <w:pPr>
        <w:pStyle w:val="15"/>
        <w:numPr>
          <w:ilvl w:val="0"/>
          <w:numId w:val="3"/>
        </w:numPr>
      </w:pPr>
      <w:r>
        <w:rPr>
          <w:rFonts w:hint="eastAsia"/>
        </w:rPr>
        <w:t>业务规则或业务含义。</w:t>
      </w:r>
    </w:p>
    <w:p w14:paraId="153C581B">
      <w:pPr>
        <w:pStyle w:val="15"/>
      </w:pPr>
      <w:r>
        <w:rPr>
          <w:rFonts w:hint="eastAsia"/>
        </w:rPr>
        <w:t>注：没有可写的可以空着，如果清楚的知道取值自哪个系统哪个单据。</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5204166" w15:done="0"/>
  <w15:commentEx w15:paraId="19084505" w15:done="0"/>
  <w15:commentEx w15:paraId="25A04FD5" w15:done="0"/>
  <w15:commentEx w15:paraId="404563DB" w15:done="0"/>
  <w15:commentEx w15:paraId="13C523E9" w15:done="0"/>
  <w15:commentEx w15:paraId="072C2387" w15:done="0"/>
  <w15:commentEx w15:paraId="4F3550B2" w15:done="0"/>
  <w15:commentEx w15:paraId="6B5E4A2F" w15:done="0"/>
  <w15:commentEx w15:paraId="28276D5D" w15:done="0"/>
  <w15:commentEx w15:paraId="370A2126" w15:done="0"/>
  <w15:commentEx w15:paraId="3E0B3BEB" w15:done="0"/>
  <w15:commentEx w15:paraId="69FB6407" w15:done="0"/>
  <w15:commentEx w15:paraId="29453219" w15:done="0"/>
  <w15:commentEx w15:paraId="1FAB7CDD" w15:done="0"/>
  <w15:commentEx w15:paraId="42E043AB" w15:done="0"/>
  <w15:commentEx w15:paraId="50AB1254" w15:done="0"/>
  <w15:commentEx w15:paraId="03B713BD" w15:done="0"/>
  <w15:commentEx w15:paraId="49596FEC" w15:done="0"/>
  <w15:commentEx w15:paraId="50453315" w15:done="0"/>
  <w15:commentEx w15:paraId="35B3743B" w15:done="0"/>
  <w15:commentEx w15:paraId="254E496D" w15:done="0"/>
  <w15:commentEx w15:paraId="5D9D7DCE" w15:done="0"/>
  <w15:commentEx w15:paraId="040B718F" w15:done="0"/>
  <w15:commentEx w15:paraId="1445684F" w15:done="0"/>
  <w15:commentEx w15:paraId="2DDC424F" w15:done="0"/>
  <w15:commentEx w15:paraId="373F4440" w15:done="0"/>
  <w15:commentEx w15:paraId="374452BD" w15:done="0"/>
  <w15:commentEx w15:paraId="75FA675D" w15:done="0"/>
  <w15:commentEx w15:paraId="1BC3059A" w15:done="0"/>
  <w15:commentEx w15:paraId="1EDA63D8" w15:done="0"/>
  <w15:commentEx w15:paraId="28235B45" w15:done="0"/>
  <w15:commentEx w15:paraId="4FC01BD7" w15:done="0"/>
  <w15:commentEx w15:paraId="3CA32AC2" w15:done="0"/>
  <w15:commentEx w15:paraId="17DE3D32" w15:done="0"/>
  <w15:commentEx w15:paraId="47833604" w15:done="0"/>
  <w15:commentEx w15:paraId="336F50D9" w15:done="0"/>
  <w15:commentEx w15:paraId="3D5E297B" w15:done="0"/>
  <w15:commentEx w15:paraId="51B0714C" w15:done="0"/>
  <w15:commentEx w15:paraId="21361B2B" w15:done="0"/>
  <w15:commentEx w15:paraId="0560404A" w15:done="0"/>
  <w15:commentEx w15:paraId="752F6D59" w15:done="0"/>
  <w15:commentEx w15:paraId="22F62E1C" w15:done="0"/>
  <w15:commentEx w15:paraId="6BB03F41" w15:done="0"/>
  <w15:commentEx w15:paraId="17CF39AC" w15:done="0"/>
  <w15:commentEx w15:paraId="74931F4D" w15:done="0"/>
  <w15:commentEx w15:paraId="26EB7D33" w15:done="0"/>
  <w15:commentEx w15:paraId="20A06B0A" w15:done="0"/>
  <w15:commentEx w15:paraId="44892EFB" w15:done="0"/>
  <w15:commentEx w15:paraId="1DBC182F" w15:done="0"/>
  <w15:commentEx w15:paraId="48ED134B" w15:done="0"/>
  <w15:commentEx w15:paraId="6FDF2A49" w15:done="0"/>
  <w15:commentEx w15:paraId="28073D63" w15:done="0"/>
  <w15:commentEx w15:paraId="18EA2694" w15:done="0"/>
  <w15:commentEx w15:paraId="5B423BA2" w15:done="0"/>
  <w15:commentEx w15:paraId="4429463C" w15:done="0"/>
  <w15:commentEx w15:paraId="51057883" w15:done="0"/>
  <w15:commentEx w15:paraId="75A02152" w15:done="0"/>
  <w15:commentEx w15:paraId="51750BB4" w15:done="0"/>
  <w15:commentEx w15:paraId="425B6567" w15:done="0"/>
  <w15:commentEx w15:paraId="6E6947D1" w15:done="0"/>
  <w15:commentEx w15:paraId="3A9D377E" w15:done="0"/>
  <w15:commentEx w15:paraId="504F333E" w15:done="0"/>
  <w15:commentEx w15:paraId="5D887D6F" w15:done="0"/>
  <w15:commentEx w15:paraId="58B76981" w15:done="0"/>
  <w15:commentEx w15:paraId="75E3406C" w15:done="0"/>
  <w15:commentEx w15:paraId="3DD84C3E" w15:done="0"/>
  <w15:commentEx w15:paraId="54004038" w15:done="0"/>
  <w15:commentEx w15:paraId="28C926A0" w15:done="0"/>
  <w15:commentEx w15:paraId="7AAD0867" w15:done="0"/>
  <w15:commentEx w15:paraId="51592AF1" w15:done="0"/>
  <w15:commentEx w15:paraId="3F546BE8" w15:done="0"/>
  <w15:commentEx w15:paraId="2CB7367A" w15:done="0"/>
  <w15:commentEx w15:paraId="0FDE6724" w15:done="0"/>
  <w15:commentEx w15:paraId="5EC63F5E" w15:done="0"/>
  <w15:commentEx w15:paraId="24551AE3" w15:done="0"/>
  <w15:commentEx w15:paraId="77DB0E9D" w15:done="0"/>
  <w15:commentEx w15:paraId="27135010" w15:done="0"/>
  <w15:commentEx w15:paraId="1E0170DA" w15:done="0"/>
  <w15:commentEx w15:paraId="30BB5246" w15:done="0"/>
  <w15:commentEx w15:paraId="72CE32D6" w15:done="0"/>
  <w15:commentEx w15:paraId="15AC2D5F" w15:done="0"/>
  <w15:commentEx w15:paraId="61E33E7A" w15:done="0"/>
  <w15:commentEx w15:paraId="7C44155C" w15:done="0"/>
  <w15:commentEx w15:paraId="6B690531" w15:done="0"/>
  <w15:commentEx w15:paraId="404A3987" w15:done="0"/>
  <w15:commentEx w15:paraId="1C153E5A" w15:done="0"/>
  <w15:commentEx w15:paraId="1BBC0E53" w15:done="0"/>
  <w15:commentEx w15:paraId="24C415FC" w15:done="0"/>
  <w15:commentEx w15:paraId="2ACE4F3E" w15:done="0"/>
  <w15:commentEx w15:paraId="578028D7" w15:done="0"/>
  <w15:commentEx w15:paraId="1955006E" w15:done="0"/>
  <w15:commentEx w15:paraId="50B23C3A" w15:done="0"/>
  <w15:commentEx w15:paraId="085A3977" w15:done="0"/>
  <w15:commentEx w15:paraId="484D288D" w15:done="0"/>
  <w15:commentEx w15:paraId="727F3334" w15:done="0"/>
  <w15:commentEx w15:paraId="08D95949" w15:done="0"/>
  <w15:commentEx w15:paraId="6F991893" w15:done="0"/>
  <w15:commentEx w15:paraId="5BE42A5B" w15:done="0"/>
  <w15:commentEx w15:paraId="27EC4269" w15:done="0"/>
  <w15:commentEx w15:paraId="3B774CE0" w15:done="0"/>
  <w15:commentEx w15:paraId="5B497D87" w15:done="0"/>
  <w15:commentEx w15:paraId="2B852DDD" w15:done="0"/>
  <w15:commentEx w15:paraId="4D8D6E12" w15:done="0"/>
  <w15:commentEx w15:paraId="04065F2D" w15:done="0"/>
  <w15:commentEx w15:paraId="518C0A7C" w15:done="0"/>
  <w15:commentEx w15:paraId="6B0E00B8" w15:done="0"/>
  <w15:commentEx w15:paraId="1A926A74" w15:done="0"/>
  <w15:commentEx w15:paraId="3B3E6E9C" w15:done="0"/>
  <w15:commentEx w15:paraId="18E15944" w15:done="0"/>
  <w15:commentEx w15:paraId="5A605CAA" w15:done="0"/>
  <w15:commentEx w15:paraId="796C3014" w15:done="0"/>
  <w15:commentEx w15:paraId="07183FDB" w15:done="0"/>
  <w15:commentEx w15:paraId="2F0A1BF6" w15:done="0"/>
  <w15:commentEx w15:paraId="4D450C71" w15:done="0"/>
  <w15:commentEx w15:paraId="004068DE" w15:done="0"/>
  <w15:commentEx w15:paraId="6ACD4DD5" w15:done="0"/>
  <w15:commentEx w15:paraId="59086CE7" w15:done="0"/>
  <w15:commentEx w15:paraId="18C60509" w15:done="0"/>
  <w15:commentEx w15:paraId="09EB1B81" w15:done="0"/>
  <w15:commentEx w15:paraId="56D719B9" w15:done="0"/>
  <w15:commentEx w15:paraId="331C1EAB" w15:done="0"/>
  <w15:commentEx w15:paraId="232B35B0" w15:done="0"/>
  <w15:commentEx w15:paraId="7A287D5B" w15:done="0"/>
  <w15:commentEx w15:paraId="38ED7AF4" w15:done="0"/>
  <w15:commentEx w15:paraId="40C70C17" w15:done="0"/>
  <w15:commentEx w15:paraId="70326284" w15:done="0"/>
  <w15:commentEx w15:paraId="79C36226" w15:done="0"/>
  <w15:commentEx w15:paraId="0C0A6F31" w15:done="0"/>
  <w15:commentEx w15:paraId="7CC96840" w15:done="0"/>
  <w15:commentEx w15:paraId="72E5721E" w15:done="0"/>
  <w15:commentEx w15:paraId="50285A88" w15:done="0"/>
  <w15:commentEx w15:paraId="68666A5F" w15:done="0"/>
  <w15:commentEx w15:paraId="6E7F151D" w15:done="0"/>
  <w15:commentEx w15:paraId="51550CD4" w15:done="0"/>
  <w15:commentEx w15:paraId="6B490886" w15:done="0"/>
  <w15:commentEx w15:paraId="258F2E4E" w15:done="0"/>
  <w15:commentEx w15:paraId="455E2BA0" w15:done="0"/>
  <w15:commentEx w15:paraId="25696603" w15:done="0"/>
  <w15:commentEx w15:paraId="5C570265" w15:done="0"/>
  <w15:commentEx w15:paraId="1000747F" w15:done="0"/>
  <w15:commentEx w15:paraId="1A4F0DA2" w15:done="0"/>
  <w15:commentEx w15:paraId="724B6348" w15:done="0"/>
  <w15:commentEx w15:paraId="67C222AB" w15:done="0"/>
  <w15:commentEx w15:paraId="2DF00A8C" w15:done="0"/>
  <w15:commentEx w15:paraId="21153AB1" w15:done="0"/>
  <w15:commentEx w15:paraId="27BE33A1" w15:done="0"/>
  <w15:commentEx w15:paraId="153C581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Roman 12.0pt">
    <w:altName w:val="Arial"/>
    <w:panose1 w:val="00000000000000000000"/>
    <w:charset w:val="00"/>
    <w:family w:val="auto"/>
    <w:pitch w:val="default"/>
    <w:sig w:usb0="00000000" w:usb1="00000000" w:usb2="14600000" w:usb3="00000000" w:csb0="00000193" w:csb1="00000000"/>
  </w:font>
  <w:font w:name="Garamond">
    <w:panose1 w:val="02020404030301010803"/>
    <w:charset w:val="00"/>
    <w:family w:val="roman"/>
    <w:pitch w:val="default"/>
    <w:sig w:usb0="00000287" w:usb1="00000000" w:usb2="00000000" w:usb3="00000000" w:csb0="0000009F" w:csb1="DFD70000"/>
  </w:font>
  <w:font w:name="Futura Bk">
    <w:altName w:val="Arial"/>
    <w:panose1 w:val="00000000000000000000"/>
    <w:charset w:val="B1"/>
    <w:family w:val="swiss"/>
    <w:pitch w:val="default"/>
    <w:sig w:usb0="00000000" w:usb1="00000000" w:usb2="00000000" w:usb3="00000000" w:csb0="000001FB"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PingFang SC">
    <w:altName w:val="宋体"/>
    <w:panose1 w:val="00000000000000000000"/>
    <w:charset w:val="86"/>
    <w:family w:val="swiss"/>
    <w:pitch w:val="default"/>
    <w:sig w:usb0="00000000" w:usb1="00000000" w:usb2="00000017" w:usb3="00000000" w:csb0="00040001"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right="360" w:firstLine="88" w:firstLineChars="49"/>
      <w:rPr>
        <w:rFonts w:ascii="Arial" w:hAnsi="Arial" w:cs="Arial"/>
        <w:b/>
        <w:sz w:val="21"/>
        <w:szCs w:val="21"/>
      </w:rPr>
    </w:pPr>
    <w:r>
      <w:rPr>
        <w:rFonts w:hint="eastAsia"/>
      </w:rPr>
      <w:drawing>
        <wp:inline distT="0" distB="0" distL="114300" distR="114300">
          <wp:extent cx="904875" cy="228600"/>
          <wp:effectExtent l="0" t="0" r="9525" b="0"/>
          <wp:docPr id="1" name="图片 1"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5"/>
        <w:b/>
        <w:sz w:val="21"/>
        <w:szCs w:val="21"/>
      </w:rPr>
      <w:instrText xml:space="preserve"> PAGE </w:instrText>
    </w:r>
    <w:r>
      <w:rPr>
        <w:b/>
        <w:sz w:val="21"/>
        <w:szCs w:val="21"/>
      </w:rPr>
      <w:fldChar w:fldCharType="separate"/>
    </w:r>
    <w:r>
      <w:rPr>
        <w:rStyle w:val="35"/>
        <w:b/>
        <w:sz w:val="21"/>
        <w:szCs w:val="21"/>
      </w:rPr>
      <w:t>5</w:t>
    </w:r>
    <w:r>
      <w:rPr>
        <w:b/>
        <w:sz w:val="21"/>
        <w:szCs w:val="21"/>
      </w:rPr>
      <w:fldChar w:fldCharType="end"/>
    </w:r>
    <w:r>
      <w:rPr>
        <w:rStyle w:val="35"/>
        <w:rFonts w:hint="eastAsia"/>
        <w:b/>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right="359" w:rightChars="171" w:firstLine="88" w:firstLineChars="49"/>
      <w:rPr>
        <w:rFonts w:ascii="Arial" w:hAnsi="Arial" w:cs="Arial"/>
        <w:b/>
        <w:sz w:val="21"/>
        <w:szCs w:val="21"/>
      </w:rPr>
    </w:pPr>
    <w:r>
      <w:rPr>
        <w:rFonts w:hint="eastAsia"/>
      </w:rPr>
      <w:drawing>
        <wp:inline distT="0" distB="0" distL="114300" distR="114300">
          <wp:extent cx="904875" cy="228600"/>
          <wp:effectExtent l="0" t="0" r="9525" b="0"/>
          <wp:docPr id="2" name="图片 2"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5"/>
        <w:b/>
        <w:sz w:val="21"/>
        <w:szCs w:val="21"/>
      </w:rPr>
      <w:instrText xml:space="preserve"> PAGE </w:instrText>
    </w:r>
    <w:r>
      <w:rPr>
        <w:b/>
        <w:sz w:val="21"/>
        <w:szCs w:val="21"/>
      </w:rPr>
      <w:fldChar w:fldCharType="separate"/>
    </w:r>
    <w:r>
      <w:rPr>
        <w:rStyle w:val="35"/>
        <w:b/>
        <w:sz w:val="21"/>
        <w:szCs w:val="21"/>
      </w:rPr>
      <w:t>1</w:t>
    </w:r>
    <w:r>
      <w:rPr>
        <w:b/>
        <w:sz w:val="21"/>
        <w:szCs w:val="21"/>
      </w:rPr>
      <w:fldChar w:fldCharType="end"/>
    </w:r>
    <w:r>
      <w:rPr>
        <w:rStyle w:val="35"/>
        <w:rFonts w:hint="eastAsia"/>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p>
  <w:p>
    <w:pPr>
      <w:jc w:val="right"/>
      <w:rPr>
        <w:b/>
      </w:rPr>
    </w:pPr>
  </w:p>
  <w:p>
    <w:pPr>
      <w:jc w:val="right"/>
      <w:rPr>
        <w:b/>
      </w:rPr>
    </w:pPr>
  </w:p>
  <w:p>
    <w:pPr>
      <w:pStyle w:val="2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120" w:firstLineChars="5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12C768"/>
    <w:multiLevelType w:val="multilevel"/>
    <w:tmpl w:val="8912C76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A5C76FA2"/>
    <w:multiLevelType w:val="multilevel"/>
    <w:tmpl w:val="A5C76FA2"/>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A704B21B"/>
    <w:multiLevelType w:val="multilevel"/>
    <w:tmpl w:val="A704B21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ADEED27B"/>
    <w:multiLevelType w:val="multilevel"/>
    <w:tmpl w:val="ADEED27B"/>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AFD7F1DA"/>
    <w:multiLevelType w:val="multilevel"/>
    <w:tmpl w:val="AFD7F1DA"/>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B70CA9A8"/>
    <w:multiLevelType w:val="multilevel"/>
    <w:tmpl w:val="B70CA9A8"/>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
    <w:nsid w:val="B8BAD46C"/>
    <w:multiLevelType w:val="singleLevel"/>
    <w:tmpl w:val="B8BAD46C"/>
    <w:lvl w:ilvl="0" w:tentative="0">
      <w:start w:val="1"/>
      <w:numFmt w:val="decimal"/>
      <w:suff w:val="nothing"/>
      <w:lvlText w:val="%1）"/>
      <w:lvlJc w:val="left"/>
    </w:lvl>
  </w:abstractNum>
  <w:abstractNum w:abstractNumId="7">
    <w:nsid w:val="C1937EF8"/>
    <w:multiLevelType w:val="multilevel"/>
    <w:tmpl w:val="C1937EF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DB44CEC3"/>
    <w:multiLevelType w:val="multilevel"/>
    <w:tmpl w:val="DB44CEC3"/>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0" w:hanging="850"/>
      </w:pPr>
      <w:rPr>
        <w:rFonts w:hint="default" w:ascii="Times New Roman" w:hAnsi="Times New Roman" w:cs="Times New Roman"/>
      </w:rPr>
    </w:lvl>
    <w:lvl w:ilvl="4" w:tentative="0">
      <w:start w:val="1"/>
      <w:numFmt w:val="decimal"/>
      <w:lvlText w:val="%1.%2.%3.%4.%5."/>
      <w:lvlJc w:val="left"/>
      <w:pPr>
        <w:ind w:left="991" w:hanging="991"/>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5" w:hanging="1275"/>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8" w:hanging="1558"/>
      </w:pPr>
      <w:rPr>
        <w:rFonts w:hint="default" w:ascii="Times New Roman" w:hAnsi="Times New Roman" w:cs="Times New Roman"/>
      </w:rPr>
    </w:lvl>
  </w:abstractNum>
  <w:abstractNum w:abstractNumId="9">
    <w:nsid w:val="DF9EF90C"/>
    <w:multiLevelType w:val="multilevel"/>
    <w:tmpl w:val="DF9EF90C"/>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10">
    <w:nsid w:val="E01B51C9"/>
    <w:multiLevelType w:val="singleLevel"/>
    <w:tmpl w:val="E01B51C9"/>
    <w:lvl w:ilvl="0" w:tentative="0">
      <w:start w:val="1"/>
      <w:numFmt w:val="decimal"/>
      <w:suff w:val="nothing"/>
      <w:lvlText w:val="%1）"/>
      <w:lvlJc w:val="left"/>
    </w:lvl>
  </w:abstractNum>
  <w:abstractNum w:abstractNumId="11">
    <w:nsid w:val="E9298C4E"/>
    <w:multiLevelType w:val="singleLevel"/>
    <w:tmpl w:val="E9298C4E"/>
    <w:lvl w:ilvl="0" w:tentative="0">
      <w:start w:val="3"/>
      <w:numFmt w:val="decimal"/>
      <w:suff w:val="nothing"/>
      <w:lvlText w:val="%1-"/>
      <w:lvlJc w:val="left"/>
    </w:lvl>
  </w:abstractNum>
  <w:abstractNum w:abstractNumId="12">
    <w:nsid w:val="ED1BAE2C"/>
    <w:multiLevelType w:val="multilevel"/>
    <w:tmpl w:val="ED1BAE2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ED7FC96E"/>
    <w:multiLevelType w:val="multilevel"/>
    <w:tmpl w:val="ED7FC96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EEB715A6"/>
    <w:multiLevelType w:val="multilevel"/>
    <w:tmpl w:val="EEB715A6"/>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15">
    <w:nsid w:val="EF350107"/>
    <w:multiLevelType w:val="multilevel"/>
    <w:tmpl w:val="EF350107"/>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16">
    <w:nsid w:val="EF3F9B5C"/>
    <w:multiLevelType w:val="multilevel"/>
    <w:tmpl w:val="EF3F9B5C"/>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0" w:hanging="850"/>
      </w:pPr>
      <w:rPr>
        <w:rFonts w:hint="default" w:ascii="Times New Roman" w:hAnsi="Times New Roman" w:cs="Times New Roman"/>
      </w:rPr>
    </w:lvl>
    <w:lvl w:ilvl="4" w:tentative="0">
      <w:start w:val="1"/>
      <w:numFmt w:val="decimal"/>
      <w:lvlText w:val="%1.%2.%3.%4.%5."/>
      <w:lvlJc w:val="left"/>
      <w:pPr>
        <w:ind w:left="991" w:hanging="991"/>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5" w:hanging="1275"/>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8" w:hanging="1558"/>
      </w:pPr>
      <w:rPr>
        <w:rFonts w:hint="default" w:ascii="Times New Roman" w:hAnsi="Times New Roman" w:cs="Times New Roman"/>
      </w:rPr>
    </w:lvl>
  </w:abstractNum>
  <w:abstractNum w:abstractNumId="17">
    <w:nsid w:val="EF43D188"/>
    <w:multiLevelType w:val="singleLevel"/>
    <w:tmpl w:val="EF43D188"/>
    <w:lvl w:ilvl="0" w:tentative="0">
      <w:start w:val="2"/>
      <w:numFmt w:val="decimal"/>
      <w:suff w:val="nothing"/>
      <w:lvlText w:val="%1-"/>
      <w:lvlJc w:val="left"/>
    </w:lvl>
  </w:abstractNum>
  <w:abstractNum w:abstractNumId="18">
    <w:nsid w:val="EF66AAC8"/>
    <w:multiLevelType w:val="multilevel"/>
    <w:tmpl w:val="EF66AAC8"/>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19">
    <w:nsid w:val="EFFD4C59"/>
    <w:multiLevelType w:val="multilevel"/>
    <w:tmpl w:val="EFFD4C59"/>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20">
    <w:nsid w:val="F0BA70E9"/>
    <w:multiLevelType w:val="multilevel"/>
    <w:tmpl w:val="F0BA70E9"/>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21">
    <w:nsid w:val="FBBF9126"/>
    <w:multiLevelType w:val="multilevel"/>
    <w:tmpl w:val="FBBF9126"/>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0" w:hanging="850"/>
      </w:pPr>
      <w:rPr>
        <w:rFonts w:hint="default" w:ascii="Times New Roman" w:hAnsi="Times New Roman" w:cs="Times New Roman"/>
      </w:rPr>
    </w:lvl>
    <w:lvl w:ilvl="4" w:tentative="0">
      <w:start w:val="1"/>
      <w:numFmt w:val="decimal"/>
      <w:lvlText w:val="%1.%2.%3.%4.%5."/>
      <w:lvlJc w:val="left"/>
      <w:pPr>
        <w:ind w:left="991" w:hanging="991"/>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5" w:hanging="1275"/>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8" w:hanging="1558"/>
      </w:pPr>
      <w:rPr>
        <w:rFonts w:hint="default" w:ascii="Times New Roman" w:hAnsi="Times New Roman" w:cs="Times New Roman"/>
      </w:rPr>
    </w:lvl>
  </w:abstractNum>
  <w:abstractNum w:abstractNumId="22">
    <w:nsid w:val="FDF95DCD"/>
    <w:multiLevelType w:val="multilevel"/>
    <w:tmpl w:val="FDF95DC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FEF8FBDC"/>
    <w:multiLevelType w:val="multilevel"/>
    <w:tmpl w:val="FEF8FBDC"/>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24">
    <w:nsid w:val="FF56CBB8"/>
    <w:multiLevelType w:val="multilevel"/>
    <w:tmpl w:val="FF56CBB8"/>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25">
    <w:nsid w:val="FF7B2403"/>
    <w:multiLevelType w:val="multilevel"/>
    <w:tmpl w:val="FF7B2403"/>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0" w:hanging="850"/>
      </w:pPr>
      <w:rPr>
        <w:rFonts w:hint="default" w:ascii="Times New Roman" w:hAnsi="Times New Roman" w:cs="Times New Roman"/>
      </w:rPr>
    </w:lvl>
    <w:lvl w:ilvl="4" w:tentative="0">
      <w:start w:val="1"/>
      <w:numFmt w:val="decimal"/>
      <w:lvlText w:val="%1.%2.%3.%4.%5."/>
      <w:lvlJc w:val="left"/>
      <w:pPr>
        <w:ind w:left="991" w:hanging="991"/>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5" w:hanging="1275"/>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8" w:hanging="1558"/>
      </w:pPr>
      <w:rPr>
        <w:rFonts w:hint="default" w:ascii="Times New Roman" w:hAnsi="Times New Roman" w:cs="Times New Roman"/>
      </w:rPr>
    </w:lvl>
  </w:abstractNum>
  <w:abstractNum w:abstractNumId="26">
    <w:nsid w:val="FFB2799D"/>
    <w:multiLevelType w:val="multilevel"/>
    <w:tmpl w:val="FFB2799D"/>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27">
    <w:nsid w:val="FFBD6C19"/>
    <w:multiLevelType w:val="multilevel"/>
    <w:tmpl w:val="FFBD6C1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0" w:hanging="850"/>
      </w:pPr>
      <w:rPr>
        <w:rFonts w:hint="default" w:ascii="Times New Roman" w:hAnsi="Times New Roman" w:cs="Times New Roman"/>
      </w:rPr>
    </w:lvl>
    <w:lvl w:ilvl="4" w:tentative="0">
      <w:start w:val="1"/>
      <w:numFmt w:val="decimal"/>
      <w:lvlText w:val="%1.%2.%3.%4.%5."/>
      <w:lvlJc w:val="left"/>
      <w:pPr>
        <w:ind w:left="991" w:hanging="991"/>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5" w:hanging="1275"/>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8" w:hanging="1558"/>
      </w:pPr>
      <w:rPr>
        <w:rFonts w:hint="default" w:ascii="Times New Roman" w:hAnsi="Times New Roman" w:cs="Times New Roman"/>
      </w:rPr>
    </w:lvl>
  </w:abstractNum>
  <w:abstractNum w:abstractNumId="28">
    <w:nsid w:val="FFE94F93"/>
    <w:multiLevelType w:val="multilevel"/>
    <w:tmpl w:val="FFE94F9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FFF62C4C"/>
    <w:multiLevelType w:val="multilevel"/>
    <w:tmpl w:val="FFF62C4C"/>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30">
    <w:nsid w:val="FFFFE277"/>
    <w:multiLevelType w:val="multilevel"/>
    <w:tmpl w:val="FFFFE277"/>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31">
    <w:nsid w:val="00FEEF49"/>
    <w:multiLevelType w:val="multilevel"/>
    <w:tmpl w:val="00FEEF4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2">
    <w:nsid w:val="01287E98"/>
    <w:multiLevelType w:val="multilevel"/>
    <w:tmpl w:val="01287E98"/>
    <w:lvl w:ilvl="0" w:tentative="0">
      <w:start w:val="1"/>
      <w:numFmt w:val="decimal"/>
      <w:lvlText w:val="%1."/>
      <w:lvlJc w:val="left"/>
      <w:pPr>
        <w:ind w:left="843" w:hanging="420"/>
      </w:pPr>
    </w:lvl>
    <w:lvl w:ilvl="1" w:tentative="0">
      <w:start w:val="1"/>
      <w:numFmt w:val="lowerLetter"/>
      <w:lvlText w:val="%2)"/>
      <w:lvlJc w:val="left"/>
      <w:pPr>
        <w:ind w:left="1263" w:hanging="420"/>
      </w:pPr>
    </w:lvl>
    <w:lvl w:ilvl="2" w:tentative="0">
      <w:start w:val="1"/>
      <w:numFmt w:val="lowerRoman"/>
      <w:lvlText w:val="%3."/>
      <w:lvlJc w:val="right"/>
      <w:pPr>
        <w:ind w:left="1683" w:hanging="420"/>
      </w:pPr>
    </w:lvl>
    <w:lvl w:ilvl="3" w:tentative="0">
      <w:start w:val="1"/>
      <w:numFmt w:val="decimal"/>
      <w:lvlText w:val="%4."/>
      <w:lvlJc w:val="left"/>
      <w:pPr>
        <w:ind w:left="2103" w:hanging="420"/>
      </w:pPr>
    </w:lvl>
    <w:lvl w:ilvl="4" w:tentative="0">
      <w:start w:val="1"/>
      <w:numFmt w:val="lowerLetter"/>
      <w:lvlText w:val="%5)"/>
      <w:lvlJc w:val="left"/>
      <w:pPr>
        <w:ind w:left="2523" w:hanging="420"/>
      </w:pPr>
    </w:lvl>
    <w:lvl w:ilvl="5" w:tentative="0">
      <w:start w:val="1"/>
      <w:numFmt w:val="lowerRoman"/>
      <w:lvlText w:val="%6."/>
      <w:lvlJc w:val="right"/>
      <w:pPr>
        <w:ind w:left="2943" w:hanging="420"/>
      </w:pPr>
    </w:lvl>
    <w:lvl w:ilvl="6" w:tentative="0">
      <w:start w:val="1"/>
      <w:numFmt w:val="decimal"/>
      <w:lvlText w:val="%7."/>
      <w:lvlJc w:val="left"/>
      <w:pPr>
        <w:ind w:left="3363" w:hanging="420"/>
      </w:pPr>
    </w:lvl>
    <w:lvl w:ilvl="7" w:tentative="0">
      <w:start w:val="1"/>
      <w:numFmt w:val="lowerLetter"/>
      <w:lvlText w:val="%8)"/>
      <w:lvlJc w:val="left"/>
      <w:pPr>
        <w:ind w:left="3783" w:hanging="420"/>
      </w:pPr>
    </w:lvl>
    <w:lvl w:ilvl="8" w:tentative="0">
      <w:start w:val="1"/>
      <w:numFmt w:val="lowerRoman"/>
      <w:lvlText w:val="%9."/>
      <w:lvlJc w:val="right"/>
      <w:pPr>
        <w:ind w:left="4203" w:hanging="420"/>
      </w:pPr>
    </w:lvl>
  </w:abstractNum>
  <w:abstractNum w:abstractNumId="33">
    <w:nsid w:val="03199BAF"/>
    <w:multiLevelType w:val="singleLevel"/>
    <w:tmpl w:val="03199BAF"/>
    <w:lvl w:ilvl="0" w:tentative="0">
      <w:start w:val="5"/>
      <w:numFmt w:val="decimal"/>
      <w:suff w:val="nothing"/>
      <w:lvlText w:val="%1-"/>
      <w:lvlJc w:val="left"/>
    </w:lvl>
  </w:abstractNum>
  <w:abstractNum w:abstractNumId="34">
    <w:nsid w:val="074642C3"/>
    <w:multiLevelType w:val="multilevel"/>
    <w:tmpl w:val="074642C3"/>
    <w:lvl w:ilvl="0" w:tentative="0">
      <w:start w:val="2"/>
      <w:numFmt w:val="decimal"/>
      <w:lvlText w:val="%1."/>
      <w:lvlJc w:val="left"/>
      <w:pPr>
        <w:ind w:left="540" w:hanging="540"/>
      </w:pPr>
      <w:rPr>
        <w:rFonts w:hint="default"/>
      </w:rPr>
    </w:lvl>
    <w:lvl w:ilvl="1" w:tentative="0">
      <w:start w:val="8"/>
      <w:numFmt w:val="decimal"/>
      <w:lvlText w:val="%1.%2."/>
      <w:lvlJc w:val="left"/>
      <w:pPr>
        <w:ind w:left="720" w:hanging="720"/>
      </w:pPr>
      <w:rPr>
        <w:rFonts w:hint="default"/>
      </w:rPr>
    </w:lvl>
    <w:lvl w:ilvl="2" w:tentative="0">
      <w:start w:val="5"/>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5">
    <w:nsid w:val="078E0225"/>
    <w:multiLevelType w:val="multilevel"/>
    <w:tmpl w:val="078E0225"/>
    <w:lvl w:ilvl="0" w:tentative="0">
      <w:start w:val="1"/>
      <w:numFmt w:val="bullet"/>
      <w:lvlText w:val=""/>
      <w:lvlJc w:val="left"/>
      <w:pPr>
        <w:ind w:left="1263" w:hanging="420"/>
      </w:pPr>
      <w:rPr>
        <w:rFonts w:hint="default" w:ascii="Wingdings" w:hAnsi="Wingdings"/>
      </w:rPr>
    </w:lvl>
    <w:lvl w:ilvl="1" w:tentative="0">
      <w:start w:val="1"/>
      <w:numFmt w:val="bullet"/>
      <w:lvlText w:val=""/>
      <w:lvlJc w:val="left"/>
      <w:pPr>
        <w:ind w:left="1683" w:hanging="420"/>
      </w:pPr>
      <w:rPr>
        <w:rFonts w:hint="default" w:ascii="Wingdings" w:hAnsi="Wingdings"/>
      </w:rPr>
    </w:lvl>
    <w:lvl w:ilvl="2" w:tentative="0">
      <w:start w:val="1"/>
      <w:numFmt w:val="bullet"/>
      <w:lvlText w:val=""/>
      <w:lvlJc w:val="left"/>
      <w:pPr>
        <w:ind w:left="2103" w:hanging="420"/>
      </w:pPr>
      <w:rPr>
        <w:rFonts w:hint="default" w:ascii="Wingdings" w:hAnsi="Wingdings"/>
      </w:rPr>
    </w:lvl>
    <w:lvl w:ilvl="3" w:tentative="0">
      <w:start w:val="1"/>
      <w:numFmt w:val="bullet"/>
      <w:lvlText w:val=""/>
      <w:lvlJc w:val="left"/>
      <w:pPr>
        <w:ind w:left="2523" w:hanging="420"/>
      </w:pPr>
      <w:rPr>
        <w:rFonts w:hint="default" w:ascii="Wingdings" w:hAnsi="Wingdings"/>
      </w:rPr>
    </w:lvl>
    <w:lvl w:ilvl="4" w:tentative="0">
      <w:start w:val="1"/>
      <w:numFmt w:val="bullet"/>
      <w:lvlText w:val=""/>
      <w:lvlJc w:val="left"/>
      <w:pPr>
        <w:ind w:left="2943" w:hanging="420"/>
      </w:pPr>
      <w:rPr>
        <w:rFonts w:hint="default" w:ascii="Wingdings" w:hAnsi="Wingdings"/>
      </w:rPr>
    </w:lvl>
    <w:lvl w:ilvl="5" w:tentative="0">
      <w:start w:val="1"/>
      <w:numFmt w:val="bullet"/>
      <w:lvlText w:val=""/>
      <w:lvlJc w:val="left"/>
      <w:pPr>
        <w:ind w:left="3363" w:hanging="420"/>
      </w:pPr>
      <w:rPr>
        <w:rFonts w:hint="default" w:ascii="Wingdings" w:hAnsi="Wingdings"/>
      </w:rPr>
    </w:lvl>
    <w:lvl w:ilvl="6" w:tentative="0">
      <w:start w:val="1"/>
      <w:numFmt w:val="bullet"/>
      <w:lvlText w:val=""/>
      <w:lvlJc w:val="left"/>
      <w:pPr>
        <w:ind w:left="3783" w:hanging="420"/>
      </w:pPr>
      <w:rPr>
        <w:rFonts w:hint="default" w:ascii="Wingdings" w:hAnsi="Wingdings"/>
      </w:rPr>
    </w:lvl>
    <w:lvl w:ilvl="7" w:tentative="0">
      <w:start w:val="1"/>
      <w:numFmt w:val="bullet"/>
      <w:lvlText w:val=""/>
      <w:lvlJc w:val="left"/>
      <w:pPr>
        <w:ind w:left="4203" w:hanging="420"/>
      </w:pPr>
      <w:rPr>
        <w:rFonts w:hint="default" w:ascii="Wingdings" w:hAnsi="Wingdings"/>
      </w:rPr>
    </w:lvl>
    <w:lvl w:ilvl="8" w:tentative="0">
      <w:start w:val="1"/>
      <w:numFmt w:val="bullet"/>
      <w:lvlText w:val=""/>
      <w:lvlJc w:val="left"/>
      <w:pPr>
        <w:ind w:left="4623" w:hanging="420"/>
      </w:pPr>
      <w:rPr>
        <w:rFonts w:hint="default" w:ascii="Wingdings" w:hAnsi="Wingdings"/>
      </w:rPr>
    </w:lvl>
  </w:abstractNum>
  <w:abstractNum w:abstractNumId="36">
    <w:nsid w:val="085B441B"/>
    <w:multiLevelType w:val="multilevel"/>
    <w:tmpl w:val="085B441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0AF92F34"/>
    <w:multiLevelType w:val="multilevel"/>
    <w:tmpl w:val="0AF92F3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0B323392"/>
    <w:multiLevelType w:val="multilevel"/>
    <w:tmpl w:val="0B323392"/>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9">
    <w:nsid w:val="0BEB50CB"/>
    <w:multiLevelType w:val="multilevel"/>
    <w:tmpl w:val="0BEB50CB"/>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0C300A0F"/>
    <w:multiLevelType w:val="singleLevel"/>
    <w:tmpl w:val="0C300A0F"/>
    <w:lvl w:ilvl="0" w:tentative="0">
      <w:start w:val="1"/>
      <w:numFmt w:val="decimal"/>
      <w:suff w:val="nothing"/>
      <w:lvlText w:val="%1、"/>
      <w:lvlJc w:val="left"/>
    </w:lvl>
  </w:abstractNum>
  <w:abstractNum w:abstractNumId="41">
    <w:nsid w:val="0D425430"/>
    <w:multiLevelType w:val="multilevel"/>
    <w:tmpl w:val="0D425430"/>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2">
    <w:nsid w:val="0EC127E8"/>
    <w:multiLevelType w:val="multilevel"/>
    <w:tmpl w:val="0EC127E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11DF42BC"/>
    <w:multiLevelType w:val="multilevel"/>
    <w:tmpl w:val="11DF42B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1BFF04D6"/>
    <w:multiLevelType w:val="multilevel"/>
    <w:tmpl w:val="1BFF04D6"/>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0" w:hanging="850"/>
      </w:pPr>
      <w:rPr>
        <w:rFonts w:hint="default" w:ascii="Times New Roman" w:hAnsi="Times New Roman" w:cs="Times New Roman"/>
      </w:rPr>
    </w:lvl>
    <w:lvl w:ilvl="4" w:tentative="0">
      <w:start w:val="1"/>
      <w:numFmt w:val="decimal"/>
      <w:lvlText w:val="%1.%2.%3.%4.%5."/>
      <w:lvlJc w:val="left"/>
      <w:pPr>
        <w:ind w:left="991" w:hanging="991"/>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5" w:hanging="1275"/>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8" w:hanging="1558"/>
      </w:pPr>
      <w:rPr>
        <w:rFonts w:hint="default" w:ascii="Times New Roman" w:hAnsi="Times New Roman" w:cs="Times New Roman"/>
      </w:rPr>
    </w:lvl>
  </w:abstractNum>
  <w:abstractNum w:abstractNumId="45">
    <w:nsid w:val="1CC5D85E"/>
    <w:multiLevelType w:val="multilevel"/>
    <w:tmpl w:val="1CC5D85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6">
    <w:nsid w:val="2866191F"/>
    <w:multiLevelType w:val="multilevel"/>
    <w:tmpl w:val="2866191F"/>
    <w:lvl w:ilvl="0" w:tentative="0">
      <w:start w:val="1"/>
      <w:numFmt w:val="bullet"/>
      <w:lvlText w:val=""/>
      <w:lvlJc w:val="left"/>
      <w:pPr>
        <w:ind w:left="1263" w:hanging="420"/>
      </w:pPr>
      <w:rPr>
        <w:rFonts w:hint="default" w:ascii="Wingdings" w:hAnsi="Wingdings"/>
      </w:rPr>
    </w:lvl>
    <w:lvl w:ilvl="1" w:tentative="0">
      <w:start w:val="1"/>
      <w:numFmt w:val="bullet"/>
      <w:lvlText w:val=""/>
      <w:lvlJc w:val="left"/>
      <w:pPr>
        <w:ind w:left="1683" w:hanging="420"/>
      </w:pPr>
      <w:rPr>
        <w:rFonts w:hint="default" w:ascii="Wingdings" w:hAnsi="Wingdings"/>
      </w:rPr>
    </w:lvl>
    <w:lvl w:ilvl="2" w:tentative="0">
      <w:start w:val="1"/>
      <w:numFmt w:val="bullet"/>
      <w:lvlText w:val=""/>
      <w:lvlJc w:val="left"/>
      <w:pPr>
        <w:ind w:left="2103" w:hanging="420"/>
      </w:pPr>
      <w:rPr>
        <w:rFonts w:hint="default" w:ascii="Wingdings" w:hAnsi="Wingdings"/>
      </w:rPr>
    </w:lvl>
    <w:lvl w:ilvl="3" w:tentative="0">
      <w:start w:val="1"/>
      <w:numFmt w:val="bullet"/>
      <w:lvlText w:val=""/>
      <w:lvlJc w:val="left"/>
      <w:pPr>
        <w:ind w:left="2523" w:hanging="420"/>
      </w:pPr>
      <w:rPr>
        <w:rFonts w:hint="default" w:ascii="Wingdings" w:hAnsi="Wingdings"/>
      </w:rPr>
    </w:lvl>
    <w:lvl w:ilvl="4" w:tentative="0">
      <w:start w:val="1"/>
      <w:numFmt w:val="bullet"/>
      <w:lvlText w:val=""/>
      <w:lvlJc w:val="left"/>
      <w:pPr>
        <w:ind w:left="2943" w:hanging="420"/>
      </w:pPr>
      <w:rPr>
        <w:rFonts w:hint="default" w:ascii="Wingdings" w:hAnsi="Wingdings"/>
      </w:rPr>
    </w:lvl>
    <w:lvl w:ilvl="5" w:tentative="0">
      <w:start w:val="1"/>
      <w:numFmt w:val="bullet"/>
      <w:lvlText w:val=""/>
      <w:lvlJc w:val="left"/>
      <w:pPr>
        <w:ind w:left="3363" w:hanging="420"/>
      </w:pPr>
      <w:rPr>
        <w:rFonts w:hint="default" w:ascii="Wingdings" w:hAnsi="Wingdings"/>
      </w:rPr>
    </w:lvl>
    <w:lvl w:ilvl="6" w:tentative="0">
      <w:start w:val="1"/>
      <w:numFmt w:val="bullet"/>
      <w:lvlText w:val=""/>
      <w:lvlJc w:val="left"/>
      <w:pPr>
        <w:ind w:left="3783" w:hanging="420"/>
      </w:pPr>
      <w:rPr>
        <w:rFonts w:hint="default" w:ascii="Wingdings" w:hAnsi="Wingdings"/>
      </w:rPr>
    </w:lvl>
    <w:lvl w:ilvl="7" w:tentative="0">
      <w:start w:val="1"/>
      <w:numFmt w:val="bullet"/>
      <w:lvlText w:val=""/>
      <w:lvlJc w:val="left"/>
      <w:pPr>
        <w:ind w:left="4203" w:hanging="420"/>
      </w:pPr>
      <w:rPr>
        <w:rFonts w:hint="default" w:ascii="Wingdings" w:hAnsi="Wingdings"/>
      </w:rPr>
    </w:lvl>
    <w:lvl w:ilvl="8" w:tentative="0">
      <w:start w:val="1"/>
      <w:numFmt w:val="bullet"/>
      <w:lvlText w:val=""/>
      <w:lvlJc w:val="left"/>
      <w:pPr>
        <w:ind w:left="4623" w:hanging="420"/>
      </w:pPr>
      <w:rPr>
        <w:rFonts w:hint="default" w:ascii="Wingdings" w:hAnsi="Wingdings"/>
      </w:rPr>
    </w:lvl>
  </w:abstractNum>
  <w:abstractNum w:abstractNumId="47">
    <w:nsid w:val="2AF68431"/>
    <w:multiLevelType w:val="multilevel"/>
    <w:tmpl w:val="2AF6843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2DE6033F"/>
    <w:multiLevelType w:val="multilevel"/>
    <w:tmpl w:val="2DE6033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361E65E0"/>
    <w:multiLevelType w:val="multilevel"/>
    <w:tmpl w:val="361E65E0"/>
    <w:lvl w:ilvl="0" w:tentative="0">
      <w:start w:val="1"/>
      <w:numFmt w:val="decimal"/>
      <w:pStyle w:val="6"/>
      <w:lvlText w:val="2.15.2.5.%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36A66DEF"/>
    <w:multiLevelType w:val="singleLevel"/>
    <w:tmpl w:val="36A66DEF"/>
    <w:lvl w:ilvl="0" w:tentative="0">
      <w:start w:val="4"/>
      <w:numFmt w:val="decimal"/>
      <w:suff w:val="nothing"/>
      <w:lvlText w:val="%1-"/>
      <w:lvlJc w:val="left"/>
    </w:lvl>
  </w:abstractNum>
  <w:abstractNum w:abstractNumId="51">
    <w:nsid w:val="3A2B3022"/>
    <w:multiLevelType w:val="multilevel"/>
    <w:tmpl w:val="3A2B3022"/>
    <w:lvl w:ilvl="0" w:tentative="0">
      <w:start w:val="1"/>
      <w:numFmt w:val="bullet"/>
      <w:lvlText w:val=""/>
      <w:lvlJc w:val="left"/>
      <w:pPr>
        <w:ind w:left="1263" w:hanging="420"/>
      </w:pPr>
      <w:rPr>
        <w:rFonts w:hint="default" w:ascii="Wingdings" w:hAnsi="Wingdings"/>
      </w:rPr>
    </w:lvl>
    <w:lvl w:ilvl="1" w:tentative="0">
      <w:start w:val="1"/>
      <w:numFmt w:val="bullet"/>
      <w:lvlText w:val=""/>
      <w:lvlJc w:val="left"/>
      <w:pPr>
        <w:ind w:left="1683" w:hanging="420"/>
      </w:pPr>
      <w:rPr>
        <w:rFonts w:hint="default" w:ascii="Wingdings" w:hAnsi="Wingdings"/>
      </w:rPr>
    </w:lvl>
    <w:lvl w:ilvl="2" w:tentative="0">
      <w:start w:val="1"/>
      <w:numFmt w:val="bullet"/>
      <w:lvlText w:val=""/>
      <w:lvlJc w:val="left"/>
      <w:pPr>
        <w:ind w:left="2103" w:hanging="420"/>
      </w:pPr>
      <w:rPr>
        <w:rFonts w:hint="default" w:ascii="Wingdings" w:hAnsi="Wingdings"/>
      </w:rPr>
    </w:lvl>
    <w:lvl w:ilvl="3" w:tentative="0">
      <w:start w:val="1"/>
      <w:numFmt w:val="bullet"/>
      <w:lvlText w:val=""/>
      <w:lvlJc w:val="left"/>
      <w:pPr>
        <w:ind w:left="2523" w:hanging="420"/>
      </w:pPr>
      <w:rPr>
        <w:rFonts w:hint="default" w:ascii="Wingdings" w:hAnsi="Wingdings"/>
      </w:rPr>
    </w:lvl>
    <w:lvl w:ilvl="4" w:tentative="0">
      <w:start w:val="1"/>
      <w:numFmt w:val="bullet"/>
      <w:lvlText w:val=""/>
      <w:lvlJc w:val="left"/>
      <w:pPr>
        <w:ind w:left="2943" w:hanging="420"/>
      </w:pPr>
      <w:rPr>
        <w:rFonts w:hint="default" w:ascii="Wingdings" w:hAnsi="Wingdings"/>
      </w:rPr>
    </w:lvl>
    <w:lvl w:ilvl="5" w:tentative="0">
      <w:start w:val="1"/>
      <w:numFmt w:val="bullet"/>
      <w:lvlText w:val=""/>
      <w:lvlJc w:val="left"/>
      <w:pPr>
        <w:ind w:left="3363" w:hanging="420"/>
      </w:pPr>
      <w:rPr>
        <w:rFonts w:hint="default" w:ascii="Wingdings" w:hAnsi="Wingdings"/>
      </w:rPr>
    </w:lvl>
    <w:lvl w:ilvl="6" w:tentative="0">
      <w:start w:val="1"/>
      <w:numFmt w:val="bullet"/>
      <w:lvlText w:val=""/>
      <w:lvlJc w:val="left"/>
      <w:pPr>
        <w:ind w:left="3783" w:hanging="420"/>
      </w:pPr>
      <w:rPr>
        <w:rFonts w:hint="default" w:ascii="Wingdings" w:hAnsi="Wingdings"/>
      </w:rPr>
    </w:lvl>
    <w:lvl w:ilvl="7" w:tentative="0">
      <w:start w:val="1"/>
      <w:numFmt w:val="bullet"/>
      <w:lvlText w:val=""/>
      <w:lvlJc w:val="left"/>
      <w:pPr>
        <w:ind w:left="4203" w:hanging="420"/>
      </w:pPr>
      <w:rPr>
        <w:rFonts w:hint="default" w:ascii="Wingdings" w:hAnsi="Wingdings"/>
      </w:rPr>
    </w:lvl>
    <w:lvl w:ilvl="8" w:tentative="0">
      <w:start w:val="1"/>
      <w:numFmt w:val="bullet"/>
      <w:lvlText w:val=""/>
      <w:lvlJc w:val="left"/>
      <w:pPr>
        <w:ind w:left="4623" w:hanging="420"/>
      </w:pPr>
      <w:rPr>
        <w:rFonts w:hint="default" w:ascii="Wingdings" w:hAnsi="Wingdings"/>
      </w:rPr>
    </w:lvl>
  </w:abstractNum>
  <w:abstractNum w:abstractNumId="52">
    <w:nsid w:val="3E7FFA58"/>
    <w:multiLevelType w:val="singleLevel"/>
    <w:tmpl w:val="3E7FFA58"/>
    <w:lvl w:ilvl="0" w:tentative="0">
      <w:start w:val="1"/>
      <w:numFmt w:val="decimal"/>
      <w:suff w:val="space"/>
      <w:lvlText w:val="%1."/>
      <w:lvlJc w:val="left"/>
    </w:lvl>
  </w:abstractNum>
  <w:abstractNum w:abstractNumId="53">
    <w:nsid w:val="3F7BF34B"/>
    <w:multiLevelType w:val="multilevel"/>
    <w:tmpl w:val="3F7BF34B"/>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0" w:hanging="850"/>
      </w:pPr>
      <w:rPr>
        <w:rFonts w:hint="default" w:ascii="Times New Roman" w:hAnsi="Times New Roman" w:cs="Times New Roman"/>
      </w:rPr>
    </w:lvl>
    <w:lvl w:ilvl="4" w:tentative="0">
      <w:start w:val="1"/>
      <w:numFmt w:val="decimal"/>
      <w:lvlText w:val="%1.%2.%3.%4.%5."/>
      <w:lvlJc w:val="left"/>
      <w:pPr>
        <w:ind w:left="991" w:hanging="991"/>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5" w:hanging="1275"/>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8" w:hanging="1558"/>
      </w:pPr>
      <w:rPr>
        <w:rFonts w:hint="default" w:ascii="Times New Roman" w:hAnsi="Times New Roman" w:cs="Times New Roman"/>
      </w:rPr>
    </w:lvl>
  </w:abstractNum>
  <w:abstractNum w:abstractNumId="54">
    <w:nsid w:val="4040DBFA"/>
    <w:multiLevelType w:val="multilevel"/>
    <w:tmpl w:val="4040DBFA"/>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43CC1BAD"/>
    <w:multiLevelType w:val="multilevel"/>
    <w:tmpl w:val="43CC1BAD"/>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4475E2D3"/>
    <w:multiLevelType w:val="multilevel"/>
    <w:tmpl w:val="4475E2D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7">
    <w:nsid w:val="46F5645A"/>
    <w:multiLevelType w:val="multilevel"/>
    <w:tmpl w:val="46F5645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58">
    <w:nsid w:val="4A8B6B12"/>
    <w:multiLevelType w:val="multilevel"/>
    <w:tmpl w:val="4A8B6B12"/>
    <w:lvl w:ilvl="0" w:tentative="0">
      <w:start w:val="2"/>
      <w:numFmt w:val="decimal"/>
      <w:lvlText w:val="%1."/>
      <w:lvlJc w:val="left"/>
      <w:pPr>
        <w:ind w:left="540" w:hanging="540"/>
      </w:pPr>
      <w:rPr>
        <w:rFonts w:hint="default"/>
      </w:rPr>
    </w:lvl>
    <w:lvl w:ilvl="1" w:tentative="0">
      <w:start w:val="8"/>
      <w:numFmt w:val="decimal"/>
      <w:lvlText w:val="%1.%2."/>
      <w:lvlJc w:val="left"/>
      <w:pPr>
        <w:ind w:left="720" w:hanging="72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59">
    <w:nsid w:val="4F1641CB"/>
    <w:multiLevelType w:val="multilevel"/>
    <w:tmpl w:val="4F1641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516D157C"/>
    <w:multiLevelType w:val="multilevel"/>
    <w:tmpl w:val="516D157C"/>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51F60492"/>
    <w:multiLevelType w:val="multilevel"/>
    <w:tmpl w:val="51F60492"/>
    <w:lvl w:ilvl="0" w:tentative="0">
      <w:start w:val="2"/>
      <w:numFmt w:val="decimal"/>
      <w:lvlText w:val="%1."/>
      <w:lvlJc w:val="left"/>
      <w:pPr>
        <w:ind w:left="540" w:hanging="540"/>
      </w:pPr>
      <w:rPr>
        <w:rFonts w:hint="default"/>
      </w:rPr>
    </w:lvl>
    <w:lvl w:ilvl="1" w:tentative="0">
      <w:start w:val="9"/>
      <w:numFmt w:val="decimal"/>
      <w:lvlText w:val="%1.%2."/>
      <w:lvlJc w:val="left"/>
      <w:pPr>
        <w:ind w:left="720" w:hanging="720"/>
      </w:pPr>
      <w:rPr>
        <w:rFonts w:hint="default"/>
      </w:rPr>
    </w:lvl>
    <w:lvl w:ilvl="2" w:tentative="0">
      <w:start w:val="1"/>
      <w:numFmt w:val="decimal"/>
      <w:lvlText w:val="%1.%2.%3."/>
      <w:lvlJc w:val="left"/>
      <w:pPr>
        <w:ind w:left="720" w:hanging="720"/>
      </w:pPr>
      <w:rPr>
        <w:rFonts w:hint="default"/>
        <w:sz w:val="20"/>
        <w:szCs w:val="20"/>
      </w:rPr>
    </w:lvl>
    <w:lvl w:ilvl="3" w:tentative="0">
      <w:start w:val="1"/>
      <w:numFmt w:val="decimal"/>
      <w:lvlText w:val="%1.%2.%3.%4."/>
      <w:lvlJc w:val="left"/>
      <w:pPr>
        <w:ind w:left="1080" w:hanging="1080"/>
      </w:pPr>
      <w:rPr>
        <w:rFonts w:hint="default"/>
        <w:sz w:val="20"/>
        <w:szCs w:val="20"/>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2">
    <w:nsid w:val="526A7BC8"/>
    <w:multiLevelType w:val="multilevel"/>
    <w:tmpl w:val="526A7BC8"/>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pStyle w:val="5"/>
      <w:lvlText w:val="%1.%2.%3.%4"/>
      <w:lvlJc w:val="left"/>
      <w:pPr>
        <w:ind w:left="708" w:hanging="70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63">
    <w:nsid w:val="5972366B"/>
    <w:multiLevelType w:val="multilevel"/>
    <w:tmpl w:val="5972366B"/>
    <w:lvl w:ilvl="0" w:tentative="0">
      <w:start w:val="1"/>
      <w:numFmt w:val="bullet"/>
      <w:lvlText w:val=""/>
      <w:lvlJc w:val="left"/>
      <w:pPr>
        <w:ind w:left="1263" w:hanging="420"/>
      </w:pPr>
      <w:rPr>
        <w:rFonts w:hint="default" w:ascii="Wingdings" w:hAnsi="Wingdings"/>
      </w:rPr>
    </w:lvl>
    <w:lvl w:ilvl="1" w:tentative="0">
      <w:start w:val="1"/>
      <w:numFmt w:val="bullet"/>
      <w:lvlText w:val=""/>
      <w:lvlJc w:val="left"/>
      <w:pPr>
        <w:ind w:left="1683" w:hanging="420"/>
      </w:pPr>
      <w:rPr>
        <w:rFonts w:hint="default" w:ascii="Wingdings" w:hAnsi="Wingdings"/>
      </w:rPr>
    </w:lvl>
    <w:lvl w:ilvl="2" w:tentative="0">
      <w:start w:val="1"/>
      <w:numFmt w:val="bullet"/>
      <w:lvlText w:val=""/>
      <w:lvlJc w:val="left"/>
      <w:pPr>
        <w:ind w:left="2103" w:hanging="420"/>
      </w:pPr>
      <w:rPr>
        <w:rFonts w:hint="default" w:ascii="Wingdings" w:hAnsi="Wingdings"/>
      </w:rPr>
    </w:lvl>
    <w:lvl w:ilvl="3" w:tentative="0">
      <w:start w:val="1"/>
      <w:numFmt w:val="bullet"/>
      <w:lvlText w:val=""/>
      <w:lvlJc w:val="left"/>
      <w:pPr>
        <w:ind w:left="2523" w:hanging="420"/>
      </w:pPr>
      <w:rPr>
        <w:rFonts w:hint="default" w:ascii="Wingdings" w:hAnsi="Wingdings"/>
      </w:rPr>
    </w:lvl>
    <w:lvl w:ilvl="4" w:tentative="0">
      <w:start w:val="1"/>
      <w:numFmt w:val="bullet"/>
      <w:lvlText w:val=""/>
      <w:lvlJc w:val="left"/>
      <w:pPr>
        <w:ind w:left="2943" w:hanging="420"/>
      </w:pPr>
      <w:rPr>
        <w:rFonts w:hint="default" w:ascii="Wingdings" w:hAnsi="Wingdings"/>
      </w:rPr>
    </w:lvl>
    <w:lvl w:ilvl="5" w:tentative="0">
      <w:start w:val="1"/>
      <w:numFmt w:val="bullet"/>
      <w:lvlText w:val=""/>
      <w:lvlJc w:val="left"/>
      <w:pPr>
        <w:ind w:left="3363" w:hanging="420"/>
      </w:pPr>
      <w:rPr>
        <w:rFonts w:hint="default" w:ascii="Wingdings" w:hAnsi="Wingdings"/>
      </w:rPr>
    </w:lvl>
    <w:lvl w:ilvl="6" w:tentative="0">
      <w:start w:val="1"/>
      <w:numFmt w:val="bullet"/>
      <w:lvlText w:val=""/>
      <w:lvlJc w:val="left"/>
      <w:pPr>
        <w:ind w:left="3783" w:hanging="420"/>
      </w:pPr>
      <w:rPr>
        <w:rFonts w:hint="default" w:ascii="Wingdings" w:hAnsi="Wingdings"/>
      </w:rPr>
    </w:lvl>
    <w:lvl w:ilvl="7" w:tentative="0">
      <w:start w:val="1"/>
      <w:numFmt w:val="bullet"/>
      <w:lvlText w:val=""/>
      <w:lvlJc w:val="left"/>
      <w:pPr>
        <w:ind w:left="4203" w:hanging="420"/>
      </w:pPr>
      <w:rPr>
        <w:rFonts w:hint="default" w:ascii="Wingdings" w:hAnsi="Wingdings"/>
      </w:rPr>
    </w:lvl>
    <w:lvl w:ilvl="8" w:tentative="0">
      <w:start w:val="1"/>
      <w:numFmt w:val="bullet"/>
      <w:lvlText w:val=""/>
      <w:lvlJc w:val="left"/>
      <w:pPr>
        <w:ind w:left="4623" w:hanging="420"/>
      </w:pPr>
      <w:rPr>
        <w:rFonts w:hint="default" w:ascii="Wingdings" w:hAnsi="Wingdings"/>
      </w:rPr>
    </w:lvl>
  </w:abstractNum>
  <w:abstractNum w:abstractNumId="64">
    <w:nsid w:val="5ACB7921"/>
    <w:multiLevelType w:val="multilevel"/>
    <w:tmpl w:val="5ACB792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D158E88"/>
    <w:multiLevelType w:val="multilevel"/>
    <w:tmpl w:val="5D158E88"/>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614284F5"/>
    <w:multiLevelType w:val="multilevel"/>
    <w:tmpl w:val="614284F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61CD446B"/>
    <w:multiLevelType w:val="multilevel"/>
    <w:tmpl w:val="61CD446B"/>
    <w:lvl w:ilvl="0" w:tentative="0">
      <w:start w:val="1"/>
      <w:numFmt w:val="bullet"/>
      <w:lvlText w:val=""/>
      <w:lvlJc w:val="left"/>
      <w:pPr>
        <w:ind w:left="1263" w:hanging="420"/>
      </w:pPr>
      <w:rPr>
        <w:rFonts w:hint="default" w:ascii="Wingdings" w:hAnsi="Wingdings"/>
      </w:rPr>
    </w:lvl>
    <w:lvl w:ilvl="1" w:tentative="0">
      <w:start w:val="1"/>
      <w:numFmt w:val="bullet"/>
      <w:lvlText w:val=""/>
      <w:lvlJc w:val="left"/>
      <w:pPr>
        <w:ind w:left="1683" w:hanging="420"/>
      </w:pPr>
      <w:rPr>
        <w:rFonts w:hint="default" w:ascii="Wingdings" w:hAnsi="Wingdings"/>
      </w:rPr>
    </w:lvl>
    <w:lvl w:ilvl="2" w:tentative="0">
      <w:start w:val="1"/>
      <w:numFmt w:val="bullet"/>
      <w:lvlText w:val=""/>
      <w:lvlJc w:val="left"/>
      <w:pPr>
        <w:ind w:left="2103" w:hanging="420"/>
      </w:pPr>
      <w:rPr>
        <w:rFonts w:hint="default" w:ascii="Wingdings" w:hAnsi="Wingdings"/>
      </w:rPr>
    </w:lvl>
    <w:lvl w:ilvl="3" w:tentative="0">
      <w:start w:val="1"/>
      <w:numFmt w:val="bullet"/>
      <w:lvlText w:val=""/>
      <w:lvlJc w:val="left"/>
      <w:pPr>
        <w:ind w:left="2523" w:hanging="420"/>
      </w:pPr>
      <w:rPr>
        <w:rFonts w:hint="default" w:ascii="Wingdings" w:hAnsi="Wingdings"/>
      </w:rPr>
    </w:lvl>
    <w:lvl w:ilvl="4" w:tentative="0">
      <w:start w:val="1"/>
      <w:numFmt w:val="bullet"/>
      <w:lvlText w:val=""/>
      <w:lvlJc w:val="left"/>
      <w:pPr>
        <w:ind w:left="2943" w:hanging="420"/>
      </w:pPr>
      <w:rPr>
        <w:rFonts w:hint="default" w:ascii="Wingdings" w:hAnsi="Wingdings"/>
      </w:rPr>
    </w:lvl>
    <w:lvl w:ilvl="5" w:tentative="0">
      <w:start w:val="1"/>
      <w:numFmt w:val="bullet"/>
      <w:lvlText w:val=""/>
      <w:lvlJc w:val="left"/>
      <w:pPr>
        <w:ind w:left="3363" w:hanging="420"/>
      </w:pPr>
      <w:rPr>
        <w:rFonts w:hint="default" w:ascii="Wingdings" w:hAnsi="Wingdings"/>
      </w:rPr>
    </w:lvl>
    <w:lvl w:ilvl="6" w:tentative="0">
      <w:start w:val="1"/>
      <w:numFmt w:val="bullet"/>
      <w:lvlText w:val=""/>
      <w:lvlJc w:val="left"/>
      <w:pPr>
        <w:ind w:left="3783" w:hanging="420"/>
      </w:pPr>
      <w:rPr>
        <w:rFonts w:hint="default" w:ascii="Wingdings" w:hAnsi="Wingdings"/>
      </w:rPr>
    </w:lvl>
    <w:lvl w:ilvl="7" w:tentative="0">
      <w:start w:val="1"/>
      <w:numFmt w:val="bullet"/>
      <w:lvlText w:val=""/>
      <w:lvlJc w:val="left"/>
      <w:pPr>
        <w:ind w:left="4203" w:hanging="420"/>
      </w:pPr>
      <w:rPr>
        <w:rFonts w:hint="default" w:ascii="Wingdings" w:hAnsi="Wingdings"/>
      </w:rPr>
    </w:lvl>
    <w:lvl w:ilvl="8" w:tentative="0">
      <w:start w:val="1"/>
      <w:numFmt w:val="bullet"/>
      <w:lvlText w:val=""/>
      <w:lvlJc w:val="left"/>
      <w:pPr>
        <w:ind w:left="4623" w:hanging="420"/>
      </w:pPr>
      <w:rPr>
        <w:rFonts w:hint="default" w:ascii="Wingdings" w:hAnsi="Wingdings"/>
      </w:rPr>
    </w:lvl>
  </w:abstractNum>
  <w:abstractNum w:abstractNumId="68">
    <w:nsid w:val="62330DEB"/>
    <w:multiLevelType w:val="multilevel"/>
    <w:tmpl w:val="62330DE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1276"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9">
    <w:nsid w:val="6E3F82C9"/>
    <w:multiLevelType w:val="singleLevel"/>
    <w:tmpl w:val="6E3F82C9"/>
    <w:lvl w:ilvl="0" w:tentative="0">
      <w:start w:val="1"/>
      <w:numFmt w:val="decimal"/>
      <w:suff w:val="space"/>
      <w:lvlText w:val="%1."/>
      <w:lvlJc w:val="left"/>
    </w:lvl>
  </w:abstractNum>
  <w:abstractNum w:abstractNumId="70">
    <w:nsid w:val="6FFE1755"/>
    <w:multiLevelType w:val="multilevel"/>
    <w:tmpl w:val="6FFE175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748859B9"/>
    <w:multiLevelType w:val="multilevel"/>
    <w:tmpl w:val="748859B9"/>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76FEB2DF"/>
    <w:multiLevelType w:val="multilevel"/>
    <w:tmpl w:val="76FEB2DF"/>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77775A0D"/>
    <w:multiLevelType w:val="multilevel"/>
    <w:tmpl w:val="77775A0D"/>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abstractNum w:abstractNumId="74">
    <w:nsid w:val="784173E9"/>
    <w:multiLevelType w:val="multilevel"/>
    <w:tmpl w:val="784173E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5">
    <w:nsid w:val="7A2566BA"/>
    <w:multiLevelType w:val="multilevel"/>
    <w:tmpl w:val="7A2566BA"/>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6">
    <w:nsid w:val="7B5ECB85"/>
    <w:multiLevelType w:val="singleLevel"/>
    <w:tmpl w:val="7B5ECB85"/>
    <w:lvl w:ilvl="0" w:tentative="0">
      <w:start w:val="1"/>
      <w:numFmt w:val="decimal"/>
      <w:suff w:val="nothing"/>
      <w:lvlText w:val="%1）"/>
      <w:lvlJc w:val="left"/>
    </w:lvl>
  </w:abstractNum>
  <w:abstractNum w:abstractNumId="77">
    <w:nsid w:val="7CBF4617"/>
    <w:multiLevelType w:val="multilevel"/>
    <w:tmpl w:val="7CBF4617"/>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7D12883A"/>
    <w:multiLevelType w:val="singleLevel"/>
    <w:tmpl w:val="7D12883A"/>
    <w:lvl w:ilvl="0" w:tentative="0">
      <w:start w:val="1"/>
      <w:numFmt w:val="decimal"/>
      <w:suff w:val="nothing"/>
      <w:lvlText w:val="%1）"/>
      <w:lvlJc w:val="left"/>
    </w:lvl>
  </w:abstractNum>
  <w:abstractNum w:abstractNumId="79">
    <w:nsid w:val="7DDF17FA"/>
    <w:multiLevelType w:val="multilevel"/>
    <w:tmpl w:val="7DDF17FA"/>
    <w:lvl w:ilvl="0" w:tentative="0">
      <w:start w:val="1"/>
      <w:numFmt w:val="decimal"/>
      <w:lvlText w:val="%1."/>
      <w:lvlJc w:val="left"/>
      <w:pPr>
        <w:ind w:left="843" w:hanging="420"/>
      </w:pPr>
    </w:lvl>
    <w:lvl w:ilvl="1" w:tentative="0">
      <w:start w:val="1"/>
      <w:numFmt w:val="lowerLetter"/>
      <w:lvlText w:val="%2)"/>
      <w:lvlJc w:val="left"/>
      <w:pPr>
        <w:ind w:left="1263" w:hanging="420"/>
      </w:pPr>
    </w:lvl>
    <w:lvl w:ilvl="2" w:tentative="0">
      <w:start w:val="1"/>
      <w:numFmt w:val="lowerRoman"/>
      <w:lvlText w:val="%3."/>
      <w:lvlJc w:val="right"/>
      <w:pPr>
        <w:ind w:left="1683" w:hanging="420"/>
      </w:pPr>
    </w:lvl>
    <w:lvl w:ilvl="3" w:tentative="0">
      <w:start w:val="1"/>
      <w:numFmt w:val="decimal"/>
      <w:lvlText w:val="%4."/>
      <w:lvlJc w:val="left"/>
      <w:pPr>
        <w:ind w:left="2103" w:hanging="420"/>
      </w:pPr>
    </w:lvl>
    <w:lvl w:ilvl="4" w:tentative="0">
      <w:start w:val="1"/>
      <w:numFmt w:val="lowerLetter"/>
      <w:lvlText w:val="%5)"/>
      <w:lvlJc w:val="left"/>
      <w:pPr>
        <w:ind w:left="2523" w:hanging="420"/>
      </w:pPr>
    </w:lvl>
    <w:lvl w:ilvl="5" w:tentative="0">
      <w:start w:val="1"/>
      <w:numFmt w:val="lowerRoman"/>
      <w:lvlText w:val="%6."/>
      <w:lvlJc w:val="right"/>
      <w:pPr>
        <w:ind w:left="2943" w:hanging="420"/>
      </w:pPr>
    </w:lvl>
    <w:lvl w:ilvl="6" w:tentative="0">
      <w:start w:val="1"/>
      <w:numFmt w:val="decimal"/>
      <w:lvlText w:val="%7."/>
      <w:lvlJc w:val="left"/>
      <w:pPr>
        <w:ind w:left="3363" w:hanging="420"/>
      </w:pPr>
    </w:lvl>
    <w:lvl w:ilvl="7" w:tentative="0">
      <w:start w:val="1"/>
      <w:numFmt w:val="lowerLetter"/>
      <w:lvlText w:val="%8)"/>
      <w:lvlJc w:val="left"/>
      <w:pPr>
        <w:ind w:left="3783" w:hanging="420"/>
      </w:pPr>
    </w:lvl>
    <w:lvl w:ilvl="8" w:tentative="0">
      <w:start w:val="1"/>
      <w:numFmt w:val="lowerRoman"/>
      <w:lvlText w:val="%9."/>
      <w:lvlJc w:val="right"/>
      <w:pPr>
        <w:ind w:left="4203" w:hanging="420"/>
      </w:pPr>
    </w:lvl>
  </w:abstractNum>
  <w:abstractNum w:abstractNumId="80">
    <w:nsid w:val="7F7D8AC6"/>
    <w:multiLevelType w:val="multilevel"/>
    <w:tmpl w:val="7F7D8AC6"/>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1">
    <w:nsid w:val="7FE3AAD5"/>
    <w:multiLevelType w:val="multilevel"/>
    <w:tmpl w:val="7FE3AAD5"/>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840" w:hanging="420"/>
      </w:pPr>
      <w:rPr>
        <w:rFonts w:hint="default" w:ascii="Times New Roman" w:hAnsi="Times New Roman" w:cs="Times New Roman"/>
      </w:rPr>
    </w:lvl>
    <w:lvl w:ilvl="2" w:tentative="0">
      <w:start w:val="1"/>
      <w:numFmt w:val="lowerRoman"/>
      <w:lvlText w:val="%3."/>
      <w:lvlJc w:val="right"/>
      <w:pPr>
        <w:ind w:left="1260" w:hanging="420"/>
      </w:pPr>
      <w:rPr>
        <w:rFonts w:hint="default" w:ascii="Times New Roman" w:hAnsi="Times New Roman" w:cs="Times New Roman"/>
      </w:rPr>
    </w:lvl>
    <w:lvl w:ilvl="3" w:tentative="0">
      <w:start w:val="1"/>
      <w:numFmt w:val="decimal"/>
      <w:lvlText w:val="%4."/>
      <w:lvlJc w:val="left"/>
      <w:pPr>
        <w:ind w:left="1680" w:hanging="420"/>
      </w:pPr>
      <w:rPr>
        <w:rFonts w:hint="default" w:ascii="Times New Roman" w:hAnsi="Times New Roman" w:cs="Times New Roman"/>
      </w:rPr>
    </w:lvl>
    <w:lvl w:ilvl="4" w:tentative="0">
      <w:start w:val="1"/>
      <w:numFmt w:val="lowerLetter"/>
      <w:lvlText w:val="%5)"/>
      <w:lvlJc w:val="left"/>
      <w:pPr>
        <w:ind w:left="2100" w:hanging="420"/>
      </w:pPr>
      <w:rPr>
        <w:rFonts w:hint="default" w:ascii="Times New Roman" w:hAnsi="Times New Roman" w:cs="Times New Roman"/>
      </w:rPr>
    </w:lvl>
    <w:lvl w:ilvl="5" w:tentative="0">
      <w:start w:val="1"/>
      <w:numFmt w:val="lowerRoman"/>
      <w:lvlText w:val="%6."/>
      <w:lvlJc w:val="right"/>
      <w:pPr>
        <w:ind w:left="2520" w:hanging="420"/>
      </w:pPr>
      <w:rPr>
        <w:rFonts w:hint="default" w:ascii="Times New Roman" w:hAnsi="Times New Roman" w:cs="Times New Roman"/>
      </w:rPr>
    </w:lvl>
    <w:lvl w:ilvl="6" w:tentative="0">
      <w:start w:val="1"/>
      <w:numFmt w:val="decimal"/>
      <w:lvlText w:val="%7."/>
      <w:lvlJc w:val="left"/>
      <w:pPr>
        <w:ind w:left="2940" w:hanging="420"/>
      </w:pPr>
      <w:rPr>
        <w:rFonts w:hint="default" w:ascii="Times New Roman" w:hAnsi="Times New Roman" w:cs="Times New Roman"/>
      </w:rPr>
    </w:lvl>
    <w:lvl w:ilvl="7" w:tentative="0">
      <w:start w:val="1"/>
      <w:numFmt w:val="lowerLetter"/>
      <w:lvlText w:val="%8)"/>
      <w:lvlJc w:val="left"/>
      <w:pPr>
        <w:ind w:left="3360" w:hanging="420"/>
      </w:pPr>
      <w:rPr>
        <w:rFonts w:hint="default" w:ascii="Times New Roman" w:hAnsi="Times New Roman" w:cs="Times New Roman"/>
      </w:rPr>
    </w:lvl>
    <w:lvl w:ilvl="8" w:tentative="0">
      <w:start w:val="1"/>
      <w:numFmt w:val="lowerRoman"/>
      <w:lvlText w:val="%9."/>
      <w:lvlJc w:val="right"/>
      <w:pPr>
        <w:ind w:left="3780" w:hanging="420"/>
      </w:pPr>
      <w:rPr>
        <w:rFonts w:hint="default" w:ascii="Times New Roman" w:hAnsi="Times New Roman" w:cs="Times New Roman"/>
      </w:rPr>
    </w:lvl>
  </w:abstractNum>
  <w:num w:numId="1">
    <w:abstractNumId w:val="62"/>
  </w:num>
  <w:num w:numId="2">
    <w:abstractNumId w:val="49"/>
  </w:num>
  <w:num w:numId="3">
    <w:abstractNumId w:val="52"/>
  </w:num>
  <w:num w:numId="4">
    <w:abstractNumId w:val="68"/>
  </w:num>
  <w:num w:numId="5">
    <w:abstractNumId w:val="11"/>
  </w:num>
  <w:num w:numId="6">
    <w:abstractNumId w:val="33"/>
  </w:num>
  <w:num w:numId="7">
    <w:abstractNumId w:val="50"/>
  </w:num>
  <w:num w:numId="8">
    <w:abstractNumId w:val="17"/>
  </w:num>
  <w:num w:numId="9">
    <w:abstractNumId w:val="57"/>
  </w:num>
  <w:num w:numId="10">
    <w:abstractNumId w:val="59"/>
  </w:num>
  <w:num w:numId="11">
    <w:abstractNumId w:val="41"/>
  </w:num>
  <w:num w:numId="12">
    <w:abstractNumId w:val="1"/>
  </w:num>
  <w:num w:numId="13">
    <w:abstractNumId w:val="75"/>
  </w:num>
  <w:num w:numId="14">
    <w:abstractNumId w:val="5"/>
  </w:num>
  <w:num w:numId="15">
    <w:abstractNumId w:val="64"/>
  </w:num>
  <w:num w:numId="16">
    <w:abstractNumId w:val="58"/>
  </w:num>
  <w:num w:numId="17">
    <w:abstractNumId w:val="34"/>
  </w:num>
  <w:num w:numId="18">
    <w:abstractNumId w:val="55"/>
  </w:num>
  <w:num w:numId="19">
    <w:abstractNumId w:val="61"/>
  </w:num>
  <w:num w:numId="20">
    <w:abstractNumId w:val="66"/>
  </w:num>
  <w:num w:numId="21">
    <w:abstractNumId w:val="65"/>
  </w:num>
  <w:num w:numId="22">
    <w:abstractNumId w:val="54"/>
  </w:num>
  <w:num w:numId="23">
    <w:abstractNumId w:val="3"/>
  </w:num>
  <w:num w:numId="24">
    <w:abstractNumId w:val="39"/>
  </w:num>
  <w:num w:numId="25">
    <w:abstractNumId w:val="69"/>
  </w:num>
  <w:num w:numId="26">
    <w:abstractNumId w:val="6"/>
  </w:num>
  <w:num w:numId="27">
    <w:abstractNumId w:val="76"/>
  </w:num>
  <w:num w:numId="28">
    <w:abstractNumId w:val="78"/>
  </w:num>
  <w:num w:numId="29">
    <w:abstractNumId w:val="10"/>
  </w:num>
  <w:num w:numId="30">
    <w:abstractNumId w:val="47"/>
  </w:num>
  <w:num w:numId="31">
    <w:abstractNumId w:val="56"/>
  </w:num>
  <w:num w:numId="32">
    <w:abstractNumId w:val="0"/>
  </w:num>
  <w:num w:numId="33">
    <w:abstractNumId w:val="15"/>
  </w:num>
  <w:num w:numId="34">
    <w:abstractNumId w:val="25"/>
  </w:num>
  <w:num w:numId="35">
    <w:abstractNumId w:val="71"/>
  </w:num>
  <w:num w:numId="36">
    <w:abstractNumId w:val="2"/>
  </w:num>
  <w:num w:numId="37">
    <w:abstractNumId w:val="30"/>
  </w:num>
  <w:num w:numId="38">
    <w:abstractNumId w:val="21"/>
  </w:num>
  <w:num w:numId="39">
    <w:abstractNumId w:val="28"/>
  </w:num>
  <w:num w:numId="40">
    <w:abstractNumId w:val="27"/>
  </w:num>
  <w:num w:numId="41">
    <w:abstractNumId w:val="4"/>
  </w:num>
  <w:num w:numId="42">
    <w:abstractNumId w:val="13"/>
  </w:num>
  <w:num w:numId="43">
    <w:abstractNumId w:val="14"/>
  </w:num>
  <w:num w:numId="44">
    <w:abstractNumId w:val="44"/>
  </w:num>
  <w:num w:numId="45">
    <w:abstractNumId w:val="19"/>
  </w:num>
  <w:num w:numId="46">
    <w:abstractNumId w:val="53"/>
  </w:num>
  <w:num w:numId="47">
    <w:abstractNumId w:val="29"/>
  </w:num>
  <w:num w:numId="48">
    <w:abstractNumId w:val="16"/>
  </w:num>
  <w:num w:numId="49">
    <w:abstractNumId w:val="24"/>
  </w:num>
  <w:num w:numId="50">
    <w:abstractNumId w:val="8"/>
  </w:num>
  <w:num w:numId="51">
    <w:abstractNumId w:val="45"/>
  </w:num>
  <w:num w:numId="52">
    <w:abstractNumId w:val="73"/>
  </w:num>
  <w:num w:numId="53">
    <w:abstractNumId w:val="23"/>
  </w:num>
  <w:num w:numId="54">
    <w:abstractNumId w:val="9"/>
  </w:num>
  <w:num w:numId="55">
    <w:abstractNumId w:val="31"/>
  </w:num>
  <w:num w:numId="56">
    <w:abstractNumId w:val="26"/>
  </w:num>
  <w:num w:numId="57">
    <w:abstractNumId w:val="18"/>
  </w:num>
  <w:num w:numId="58">
    <w:abstractNumId w:val="20"/>
  </w:num>
  <w:num w:numId="59">
    <w:abstractNumId w:val="80"/>
  </w:num>
  <w:num w:numId="60">
    <w:abstractNumId w:val="7"/>
  </w:num>
  <w:num w:numId="61">
    <w:abstractNumId w:val="74"/>
  </w:num>
  <w:num w:numId="62">
    <w:abstractNumId w:val="72"/>
  </w:num>
  <w:num w:numId="63">
    <w:abstractNumId w:val="22"/>
  </w:num>
  <w:num w:numId="64">
    <w:abstractNumId w:val="70"/>
  </w:num>
  <w:num w:numId="65">
    <w:abstractNumId w:val="81"/>
  </w:num>
  <w:num w:numId="66">
    <w:abstractNumId w:val="12"/>
  </w:num>
  <w:num w:numId="67">
    <w:abstractNumId w:val="77"/>
  </w:num>
  <w:num w:numId="68">
    <w:abstractNumId w:val="32"/>
  </w:num>
  <w:num w:numId="69">
    <w:abstractNumId w:val="35"/>
  </w:num>
  <w:num w:numId="70">
    <w:abstractNumId w:val="63"/>
  </w:num>
  <w:num w:numId="71">
    <w:abstractNumId w:val="67"/>
  </w:num>
  <w:num w:numId="72">
    <w:abstractNumId w:val="36"/>
  </w:num>
  <w:num w:numId="73">
    <w:abstractNumId w:val="60"/>
  </w:num>
  <w:num w:numId="74">
    <w:abstractNumId w:val="43"/>
  </w:num>
  <w:num w:numId="75">
    <w:abstractNumId w:val="79"/>
  </w:num>
  <w:num w:numId="76">
    <w:abstractNumId w:val="46"/>
  </w:num>
  <w:num w:numId="77">
    <w:abstractNumId w:val="51"/>
  </w:num>
  <w:num w:numId="78">
    <w:abstractNumId w:val="38"/>
  </w:num>
  <w:num w:numId="79">
    <w:abstractNumId w:val="37"/>
  </w:num>
  <w:num w:numId="80">
    <w:abstractNumId w:val="42"/>
  </w:num>
  <w:num w:numId="81">
    <w:abstractNumId w:val="40"/>
  </w:num>
  <w:num w:numId="82">
    <w:abstractNumId w:val="4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冰">
    <w15:presenceInfo w15:providerId="None" w15:userId="⊙▽⊙冰"/>
  </w15:person>
  <w15:person w15:author="段悦敏">
    <w15:presenceInfo w15:providerId="None" w15:userId="段悦敏"/>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hideSpellingErrors/>
  <w:hideGrammaticalErrors/>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kzNWViOWM5ODc3YTUzOTE3OGE3YzY2YTEyYjgxOGIifQ=="/>
  </w:docVars>
  <w:rsids>
    <w:rsidRoot w:val="0009334A"/>
    <w:rsid w:val="000009EE"/>
    <w:rsid w:val="00001040"/>
    <w:rsid w:val="00001334"/>
    <w:rsid w:val="00001809"/>
    <w:rsid w:val="00002074"/>
    <w:rsid w:val="00002B67"/>
    <w:rsid w:val="00003781"/>
    <w:rsid w:val="0000388D"/>
    <w:rsid w:val="00003939"/>
    <w:rsid w:val="000039E7"/>
    <w:rsid w:val="000041BB"/>
    <w:rsid w:val="00004727"/>
    <w:rsid w:val="00004C1B"/>
    <w:rsid w:val="00004D70"/>
    <w:rsid w:val="00005B46"/>
    <w:rsid w:val="00005EDD"/>
    <w:rsid w:val="0000662A"/>
    <w:rsid w:val="00006935"/>
    <w:rsid w:val="00006F6E"/>
    <w:rsid w:val="00007BFB"/>
    <w:rsid w:val="00007EB7"/>
    <w:rsid w:val="00010416"/>
    <w:rsid w:val="00010FAE"/>
    <w:rsid w:val="00011557"/>
    <w:rsid w:val="0001193A"/>
    <w:rsid w:val="000120CE"/>
    <w:rsid w:val="000130DD"/>
    <w:rsid w:val="00013969"/>
    <w:rsid w:val="00013B32"/>
    <w:rsid w:val="00014A04"/>
    <w:rsid w:val="00014A34"/>
    <w:rsid w:val="00014BBC"/>
    <w:rsid w:val="00014E47"/>
    <w:rsid w:val="00015100"/>
    <w:rsid w:val="00015305"/>
    <w:rsid w:val="00015BD2"/>
    <w:rsid w:val="00016144"/>
    <w:rsid w:val="00016A40"/>
    <w:rsid w:val="00017084"/>
    <w:rsid w:val="00020165"/>
    <w:rsid w:val="000207E7"/>
    <w:rsid w:val="00021052"/>
    <w:rsid w:val="00022A1B"/>
    <w:rsid w:val="00022F17"/>
    <w:rsid w:val="00023202"/>
    <w:rsid w:val="0002423D"/>
    <w:rsid w:val="00024FB3"/>
    <w:rsid w:val="000250EF"/>
    <w:rsid w:val="000252A6"/>
    <w:rsid w:val="0002580F"/>
    <w:rsid w:val="00025FE6"/>
    <w:rsid w:val="00026B6D"/>
    <w:rsid w:val="00027315"/>
    <w:rsid w:val="000275A8"/>
    <w:rsid w:val="0002762F"/>
    <w:rsid w:val="000300ED"/>
    <w:rsid w:val="000302F0"/>
    <w:rsid w:val="00030731"/>
    <w:rsid w:val="000309FF"/>
    <w:rsid w:val="00030AF5"/>
    <w:rsid w:val="00031FCB"/>
    <w:rsid w:val="0003208C"/>
    <w:rsid w:val="00032424"/>
    <w:rsid w:val="00032A78"/>
    <w:rsid w:val="00032F1F"/>
    <w:rsid w:val="0003313B"/>
    <w:rsid w:val="0003364D"/>
    <w:rsid w:val="00033C5D"/>
    <w:rsid w:val="00033D96"/>
    <w:rsid w:val="00034132"/>
    <w:rsid w:val="0003435C"/>
    <w:rsid w:val="0003479A"/>
    <w:rsid w:val="00034A2A"/>
    <w:rsid w:val="00034A99"/>
    <w:rsid w:val="0003528F"/>
    <w:rsid w:val="00035442"/>
    <w:rsid w:val="000355DF"/>
    <w:rsid w:val="00035A24"/>
    <w:rsid w:val="00035BD4"/>
    <w:rsid w:val="0003624C"/>
    <w:rsid w:val="00036482"/>
    <w:rsid w:val="0003784C"/>
    <w:rsid w:val="00037910"/>
    <w:rsid w:val="00037934"/>
    <w:rsid w:val="0004045B"/>
    <w:rsid w:val="000406F8"/>
    <w:rsid w:val="00040CD5"/>
    <w:rsid w:val="00040D5D"/>
    <w:rsid w:val="00041A86"/>
    <w:rsid w:val="000420C2"/>
    <w:rsid w:val="00042B2D"/>
    <w:rsid w:val="00042D61"/>
    <w:rsid w:val="00042F74"/>
    <w:rsid w:val="000431FF"/>
    <w:rsid w:val="00043C20"/>
    <w:rsid w:val="000440B3"/>
    <w:rsid w:val="00044689"/>
    <w:rsid w:val="00044824"/>
    <w:rsid w:val="000456D4"/>
    <w:rsid w:val="000470BA"/>
    <w:rsid w:val="00047320"/>
    <w:rsid w:val="00047C2E"/>
    <w:rsid w:val="00047F86"/>
    <w:rsid w:val="000502A9"/>
    <w:rsid w:val="00051523"/>
    <w:rsid w:val="00051696"/>
    <w:rsid w:val="000517DA"/>
    <w:rsid w:val="0005181A"/>
    <w:rsid w:val="000519D2"/>
    <w:rsid w:val="0005237A"/>
    <w:rsid w:val="00053C70"/>
    <w:rsid w:val="000541E4"/>
    <w:rsid w:val="00054360"/>
    <w:rsid w:val="0005461B"/>
    <w:rsid w:val="000549F3"/>
    <w:rsid w:val="0005547C"/>
    <w:rsid w:val="00055496"/>
    <w:rsid w:val="00055E7F"/>
    <w:rsid w:val="000572E8"/>
    <w:rsid w:val="00057B2C"/>
    <w:rsid w:val="00057D1A"/>
    <w:rsid w:val="0006004C"/>
    <w:rsid w:val="0006010E"/>
    <w:rsid w:val="000604CC"/>
    <w:rsid w:val="000606AC"/>
    <w:rsid w:val="00060930"/>
    <w:rsid w:val="000609F6"/>
    <w:rsid w:val="00060C34"/>
    <w:rsid w:val="00061E52"/>
    <w:rsid w:val="00062274"/>
    <w:rsid w:val="00062511"/>
    <w:rsid w:val="00063D68"/>
    <w:rsid w:val="00063E00"/>
    <w:rsid w:val="00064028"/>
    <w:rsid w:val="00064899"/>
    <w:rsid w:val="00064CC7"/>
    <w:rsid w:val="00064CD6"/>
    <w:rsid w:val="00065F18"/>
    <w:rsid w:val="00066094"/>
    <w:rsid w:val="000669E9"/>
    <w:rsid w:val="0006754C"/>
    <w:rsid w:val="00067634"/>
    <w:rsid w:val="00067902"/>
    <w:rsid w:val="000704E3"/>
    <w:rsid w:val="00070A7F"/>
    <w:rsid w:val="0007142E"/>
    <w:rsid w:val="00071B66"/>
    <w:rsid w:val="00071CB4"/>
    <w:rsid w:val="00072036"/>
    <w:rsid w:val="00073415"/>
    <w:rsid w:val="00074A88"/>
    <w:rsid w:val="0007502E"/>
    <w:rsid w:val="0007508C"/>
    <w:rsid w:val="0007656E"/>
    <w:rsid w:val="00076772"/>
    <w:rsid w:val="000769FC"/>
    <w:rsid w:val="00076AD5"/>
    <w:rsid w:val="00076F9F"/>
    <w:rsid w:val="00077579"/>
    <w:rsid w:val="0008072F"/>
    <w:rsid w:val="00080F25"/>
    <w:rsid w:val="00081FFC"/>
    <w:rsid w:val="0008204E"/>
    <w:rsid w:val="00082A40"/>
    <w:rsid w:val="000832A3"/>
    <w:rsid w:val="00084376"/>
    <w:rsid w:val="000844F5"/>
    <w:rsid w:val="000853C3"/>
    <w:rsid w:val="000856EB"/>
    <w:rsid w:val="000859C3"/>
    <w:rsid w:val="000861B0"/>
    <w:rsid w:val="0008638A"/>
    <w:rsid w:val="00086559"/>
    <w:rsid w:val="00086D25"/>
    <w:rsid w:val="00086FF9"/>
    <w:rsid w:val="000873BB"/>
    <w:rsid w:val="000877AF"/>
    <w:rsid w:val="00090472"/>
    <w:rsid w:val="0009052F"/>
    <w:rsid w:val="000906B8"/>
    <w:rsid w:val="00090744"/>
    <w:rsid w:val="00090F27"/>
    <w:rsid w:val="0009107E"/>
    <w:rsid w:val="000921BF"/>
    <w:rsid w:val="000923CF"/>
    <w:rsid w:val="00092B7F"/>
    <w:rsid w:val="00092C3F"/>
    <w:rsid w:val="00092F2B"/>
    <w:rsid w:val="0009334A"/>
    <w:rsid w:val="000938D0"/>
    <w:rsid w:val="00094F18"/>
    <w:rsid w:val="000956C7"/>
    <w:rsid w:val="000959F0"/>
    <w:rsid w:val="000966D8"/>
    <w:rsid w:val="00096953"/>
    <w:rsid w:val="00096A58"/>
    <w:rsid w:val="00096EF3"/>
    <w:rsid w:val="00097AAF"/>
    <w:rsid w:val="00097B6D"/>
    <w:rsid w:val="00097D4E"/>
    <w:rsid w:val="000A055C"/>
    <w:rsid w:val="000A1077"/>
    <w:rsid w:val="000A1088"/>
    <w:rsid w:val="000A10CD"/>
    <w:rsid w:val="000A10D9"/>
    <w:rsid w:val="000A11AE"/>
    <w:rsid w:val="000A15AF"/>
    <w:rsid w:val="000A2F0D"/>
    <w:rsid w:val="000A3817"/>
    <w:rsid w:val="000A4166"/>
    <w:rsid w:val="000A4287"/>
    <w:rsid w:val="000A437E"/>
    <w:rsid w:val="000A4755"/>
    <w:rsid w:val="000A4B90"/>
    <w:rsid w:val="000A4B92"/>
    <w:rsid w:val="000A5A84"/>
    <w:rsid w:val="000A5AC1"/>
    <w:rsid w:val="000A617D"/>
    <w:rsid w:val="000A65F1"/>
    <w:rsid w:val="000A7895"/>
    <w:rsid w:val="000A7C92"/>
    <w:rsid w:val="000B0BA7"/>
    <w:rsid w:val="000B13F0"/>
    <w:rsid w:val="000B192F"/>
    <w:rsid w:val="000B2068"/>
    <w:rsid w:val="000B2F74"/>
    <w:rsid w:val="000B32D4"/>
    <w:rsid w:val="000B3ACD"/>
    <w:rsid w:val="000B440C"/>
    <w:rsid w:val="000B5959"/>
    <w:rsid w:val="000B604B"/>
    <w:rsid w:val="000B641D"/>
    <w:rsid w:val="000B6C65"/>
    <w:rsid w:val="000B73E8"/>
    <w:rsid w:val="000B7DAB"/>
    <w:rsid w:val="000B7E91"/>
    <w:rsid w:val="000C0304"/>
    <w:rsid w:val="000C0851"/>
    <w:rsid w:val="000C0F6F"/>
    <w:rsid w:val="000C0F8D"/>
    <w:rsid w:val="000C12D8"/>
    <w:rsid w:val="000C14B7"/>
    <w:rsid w:val="000C14D9"/>
    <w:rsid w:val="000C18EC"/>
    <w:rsid w:val="000C2617"/>
    <w:rsid w:val="000C2A84"/>
    <w:rsid w:val="000C3520"/>
    <w:rsid w:val="000C376C"/>
    <w:rsid w:val="000C40FB"/>
    <w:rsid w:val="000C4457"/>
    <w:rsid w:val="000C54C4"/>
    <w:rsid w:val="000C594C"/>
    <w:rsid w:val="000C5E8F"/>
    <w:rsid w:val="000C602B"/>
    <w:rsid w:val="000C6569"/>
    <w:rsid w:val="000C7575"/>
    <w:rsid w:val="000C7765"/>
    <w:rsid w:val="000C796E"/>
    <w:rsid w:val="000C7AE9"/>
    <w:rsid w:val="000C7CB5"/>
    <w:rsid w:val="000C7EDA"/>
    <w:rsid w:val="000D0421"/>
    <w:rsid w:val="000D0506"/>
    <w:rsid w:val="000D0960"/>
    <w:rsid w:val="000D2E5F"/>
    <w:rsid w:val="000D2F4D"/>
    <w:rsid w:val="000D3662"/>
    <w:rsid w:val="000D39E6"/>
    <w:rsid w:val="000D42DD"/>
    <w:rsid w:val="000D44EB"/>
    <w:rsid w:val="000D4837"/>
    <w:rsid w:val="000D52A2"/>
    <w:rsid w:val="000D541E"/>
    <w:rsid w:val="000D5C2E"/>
    <w:rsid w:val="000D5D56"/>
    <w:rsid w:val="000D6683"/>
    <w:rsid w:val="000D7974"/>
    <w:rsid w:val="000D7D24"/>
    <w:rsid w:val="000E0526"/>
    <w:rsid w:val="000E07A9"/>
    <w:rsid w:val="000E0A30"/>
    <w:rsid w:val="000E0B98"/>
    <w:rsid w:val="000E12C2"/>
    <w:rsid w:val="000E1925"/>
    <w:rsid w:val="000E19BE"/>
    <w:rsid w:val="000E1C11"/>
    <w:rsid w:val="000E23E6"/>
    <w:rsid w:val="000E311B"/>
    <w:rsid w:val="000E3ADD"/>
    <w:rsid w:val="000E3D0D"/>
    <w:rsid w:val="000E496D"/>
    <w:rsid w:val="000E4B1B"/>
    <w:rsid w:val="000E4C8D"/>
    <w:rsid w:val="000E51D1"/>
    <w:rsid w:val="000E55CB"/>
    <w:rsid w:val="000E5945"/>
    <w:rsid w:val="000E6376"/>
    <w:rsid w:val="000E65AC"/>
    <w:rsid w:val="000E68B6"/>
    <w:rsid w:val="000E6A19"/>
    <w:rsid w:val="000E73CE"/>
    <w:rsid w:val="000E74BB"/>
    <w:rsid w:val="000E763D"/>
    <w:rsid w:val="000E7A95"/>
    <w:rsid w:val="000E7E6C"/>
    <w:rsid w:val="000F0270"/>
    <w:rsid w:val="000F08BC"/>
    <w:rsid w:val="000F1A45"/>
    <w:rsid w:val="000F1BEC"/>
    <w:rsid w:val="000F29EB"/>
    <w:rsid w:val="000F2E40"/>
    <w:rsid w:val="000F3F86"/>
    <w:rsid w:val="000F4F06"/>
    <w:rsid w:val="000F5435"/>
    <w:rsid w:val="000F552A"/>
    <w:rsid w:val="000F577A"/>
    <w:rsid w:val="000F6143"/>
    <w:rsid w:val="000F6207"/>
    <w:rsid w:val="000F6797"/>
    <w:rsid w:val="000F6B1C"/>
    <w:rsid w:val="000F7185"/>
    <w:rsid w:val="000F7D4E"/>
    <w:rsid w:val="000F7F08"/>
    <w:rsid w:val="001003CE"/>
    <w:rsid w:val="00100AE0"/>
    <w:rsid w:val="00100C23"/>
    <w:rsid w:val="00100CB4"/>
    <w:rsid w:val="0010191D"/>
    <w:rsid w:val="00101B3B"/>
    <w:rsid w:val="00101BF1"/>
    <w:rsid w:val="00102617"/>
    <w:rsid w:val="00103924"/>
    <w:rsid w:val="00103CFD"/>
    <w:rsid w:val="00104C49"/>
    <w:rsid w:val="00104F57"/>
    <w:rsid w:val="001051C9"/>
    <w:rsid w:val="0010543F"/>
    <w:rsid w:val="001057B9"/>
    <w:rsid w:val="0010614E"/>
    <w:rsid w:val="00106C5C"/>
    <w:rsid w:val="0010760B"/>
    <w:rsid w:val="001078F6"/>
    <w:rsid w:val="0011064D"/>
    <w:rsid w:val="001107B1"/>
    <w:rsid w:val="00110F00"/>
    <w:rsid w:val="0011121D"/>
    <w:rsid w:val="001117C6"/>
    <w:rsid w:val="00111B72"/>
    <w:rsid w:val="001127D8"/>
    <w:rsid w:val="00113189"/>
    <w:rsid w:val="0011319C"/>
    <w:rsid w:val="00113217"/>
    <w:rsid w:val="001136C9"/>
    <w:rsid w:val="00114632"/>
    <w:rsid w:val="00114689"/>
    <w:rsid w:val="00114BC3"/>
    <w:rsid w:val="00115D32"/>
    <w:rsid w:val="00117408"/>
    <w:rsid w:val="0011748C"/>
    <w:rsid w:val="0011758B"/>
    <w:rsid w:val="0012194E"/>
    <w:rsid w:val="00121CC9"/>
    <w:rsid w:val="00122249"/>
    <w:rsid w:val="00123441"/>
    <w:rsid w:val="0012380C"/>
    <w:rsid w:val="0012471D"/>
    <w:rsid w:val="00124757"/>
    <w:rsid w:val="001253DA"/>
    <w:rsid w:val="00125600"/>
    <w:rsid w:val="00125A00"/>
    <w:rsid w:val="00125D9E"/>
    <w:rsid w:val="00126534"/>
    <w:rsid w:val="0012653F"/>
    <w:rsid w:val="00126632"/>
    <w:rsid w:val="00126A64"/>
    <w:rsid w:val="00126D8B"/>
    <w:rsid w:val="00130040"/>
    <w:rsid w:val="00130364"/>
    <w:rsid w:val="00130EE9"/>
    <w:rsid w:val="0013114E"/>
    <w:rsid w:val="00132151"/>
    <w:rsid w:val="00132F88"/>
    <w:rsid w:val="00132FA0"/>
    <w:rsid w:val="00134749"/>
    <w:rsid w:val="001351CD"/>
    <w:rsid w:val="00135CD7"/>
    <w:rsid w:val="00135D9D"/>
    <w:rsid w:val="00135FFF"/>
    <w:rsid w:val="001360B3"/>
    <w:rsid w:val="001363CF"/>
    <w:rsid w:val="00136430"/>
    <w:rsid w:val="00136EAF"/>
    <w:rsid w:val="00137101"/>
    <w:rsid w:val="00137A12"/>
    <w:rsid w:val="00137BA5"/>
    <w:rsid w:val="00140259"/>
    <w:rsid w:val="00140AA4"/>
    <w:rsid w:val="00140C15"/>
    <w:rsid w:val="0014103C"/>
    <w:rsid w:val="0014163F"/>
    <w:rsid w:val="00141F54"/>
    <w:rsid w:val="001423D7"/>
    <w:rsid w:val="0014242C"/>
    <w:rsid w:val="001427B3"/>
    <w:rsid w:val="001428C7"/>
    <w:rsid w:val="0014408B"/>
    <w:rsid w:val="00144D44"/>
    <w:rsid w:val="00144F54"/>
    <w:rsid w:val="00145661"/>
    <w:rsid w:val="00145A14"/>
    <w:rsid w:val="00145BFC"/>
    <w:rsid w:val="0014604F"/>
    <w:rsid w:val="001464E7"/>
    <w:rsid w:val="00146849"/>
    <w:rsid w:val="001476D8"/>
    <w:rsid w:val="001476E8"/>
    <w:rsid w:val="001479D1"/>
    <w:rsid w:val="00150DAF"/>
    <w:rsid w:val="00151C7B"/>
    <w:rsid w:val="001522F6"/>
    <w:rsid w:val="001525CF"/>
    <w:rsid w:val="00152755"/>
    <w:rsid w:val="00152B2E"/>
    <w:rsid w:val="00152DB1"/>
    <w:rsid w:val="00153A27"/>
    <w:rsid w:val="00153A8F"/>
    <w:rsid w:val="00154242"/>
    <w:rsid w:val="001546E3"/>
    <w:rsid w:val="00154A15"/>
    <w:rsid w:val="0015547C"/>
    <w:rsid w:val="001560D5"/>
    <w:rsid w:val="0015636E"/>
    <w:rsid w:val="00156B6A"/>
    <w:rsid w:val="0015701E"/>
    <w:rsid w:val="00157546"/>
    <w:rsid w:val="00157BA7"/>
    <w:rsid w:val="00160424"/>
    <w:rsid w:val="0016082D"/>
    <w:rsid w:val="001609DA"/>
    <w:rsid w:val="00160B19"/>
    <w:rsid w:val="00160E19"/>
    <w:rsid w:val="0016189D"/>
    <w:rsid w:val="00161A35"/>
    <w:rsid w:val="00162699"/>
    <w:rsid w:val="001627F0"/>
    <w:rsid w:val="00162946"/>
    <w:rsid w:val="00162E9D"/>
    <w:rsid w:val="001630F9"/>
    <w:rsid w:val="001634BF"/>
    <w:rsid w:val="00163F70"/>
    <w:rsid w:val="00164147"/>
    <w:rsid w:val="0016428C"/>
    <w:rsid w:val="00164826"/>
    <w:rsid w:val="00164F7A"/>
    <w:rsid w:val="00165207"/>
    <w:rsid w:val="0016564E"/>
    <w:rsid w:val="001658E8"/>
    <w:rsid w:val="00165D02"/>
    <w:rsid w:val="00165F30"/>
    <w:rsid w:val="00166BC5"/>
    <w:rsid w:val="00166FD9"/>
    <w:rsid w:val="00167361"/>
    <w:rsid w:val="001703C3"/>
    <w:rsid w:val="001705C5"/>
    <w:rsid w:val="001707A3"/>
    <w:rsid w:val="00170A42"/>
    <w:rsid w:val="00170D81"/>
    <w:rsid w:val="00171704"/>
    <w:rsid w:val="00171CD0"/>
    <w:rsid w:val="00172E68"/>
    <w:rsid w:val="00172FCF"/>
    <w:rsid w:val="00173183"/>
    <w:rsid w:val="001737BE"/>
    <w:rsid w:val="00173884"/>
    <w:rsid w:val="00173A77"/>
    <w:rsid w:val="00174074"/>
    <w:rsid w:val="0017429E"/>
    <w:rsid w:val="00174ADB"/>
    <w:rsid w:val="00175454"/>
    <w:rsid w:val="00175B1A"/>
    <w:rsid w:val="00175C12"/>
    <w:rsid w:val="00175E79"/>
    <w:rsid w:val="0017614D"/>
    <w:rsid w:val="00176699"/>
    <w:rsid w:val="00177FBD"/>
    <w:rsid w:val="00180576"/>
    <w:rsid w:val="00180658"/>
    <w:rsid w:val="0018073D"/>
    <w:rsid w:val="0018085E"/>
    <w:rsid w:val="00180A46"/>
    <w:rsid w:val="00180BAB"/>
    <w:rsid w:val="00180ED1"/>
    <w:rsid w:val="00181089"/>
    <w:rsid w:val="001810D7"/>
    <w:rsid w:val="00181367"/>
    <w:rsid w:val="00181631"/>
    <w:rsid w:val="00181DCE"/>
    <w:rsid w:val="00182CB7"/>
    <w:rsid w:val="00182D8C"/>
    <w:rsid w:val="0018343F"/>
    <w:rsid w:val="0018365D"/>
    <w:rsid w:val="001840DE"/>
    <w:rsid w:val="00184427"/>
    <w:rsid w:val="001844C9"/>
    <w:rsid w:val="00184DA5"/>
    <w:rsid w:val="001850FA"/>
    <w:rsid w:val="001851DA"/>
    <w:rsid w:val="00185AD0"/>
    <w:rsid w:val="00187BCD"/>
    <w:rsid w:val="001917A0"/>
    <w:rsid w:val="00191824"/>
    <w:rsid w:val="00191952"/>
    <w:rsid w:val="00192870"/>
    <w:rsid w:val="001936C6"/>
    <w:rsid w:val="00193BD0"/>
    <w:rsid w:val="00193EF3"/>
    <w:rsid w:val="001947C8"/>
    <w:rsid w:val="00194C11"/>
    <w:rsid w:val="0019515B"/>
    <w:rsid w:val="001973BB"/>
    <w:rsid w:val="001976AD"/>
    <w:rsid w:val="00197A0E"/>
    <w:rsid w:val="001A0886"/>
    <w:rsid w:val="001A182B"/>
    <w:rsid w:val="001A1DE6"/>
    <w:rsid w:val="001A1DF0"/>
    <w:rsid w:val="001A20A5"/>
    <w:rsid w:val="001A2A0F"/>
    <w:rsid w:val="001A2EB8"/>
    <w:rsid w:val="001A2F66"/>
    <w:rsid w:val="001A33BC"/>
    <w:rsid w:val="001A3B08"/>
    <w:rsid w:val="001A46B0"/>
    <w:rsid w:val="001A4F99"/>
    <w:rsid w:val="001A50E1"/>
    <w:rsid w:val="001A52B2"/>
    <w:rsid w:val="001A604D"/>
    <w:rsid w:val="001A605C"/>
    <w:rsid w:val="001A6CBE"/>
    <w:rsid w:val="001A7888"/>
    <w:rsid w:val="001A7925"/>
    <w:rsid w:val="001B0695"/>
    <w:rsid w:val="001B0799"/>
    <w:rsid w:val="001B09F7"/>
    <w:rsid w:val="001B1347"/>
    <w:rsid w:val="001B14CE"/>
    <w:rsid w:val="001B1619"/>
    <w:rsid w:val="001B2A6A"/>
    <w:rsid w:val="001B2B87"/>
    <w:rsid w:val="001B363F"/>
    <w:rsid w:val="001B3A35"/>
    <w:rsid w:val="001B4130"/>
    <w:rsid w:val="001B42B8"/>
    <w:rsid w:val="001B4352"/>
    <w:rsid w:val="001B4AEF"/>
    <w:rsid w:val="001B4F34"/>
    <w:rsid w:val="001B4F81"/>
    <w:rsid w:val="001B5065"/>
    <w:rsid w:val="001B5863"/>
    <w:rsid w:val="001B5B86"/>
    <w:rsid w:val="001B67F3"/>
    <w:rsid w:val="001B6E92"/>
    <w:rsid w:val="001B6F39"/>
    <w:rsid w:val="001B6F5B"/>
    <w:rsid w:val="001B6F65"/>
    <w:rsid w:val="001B7993"/>
    <w:rsid w:val="001C006B"/>
    <w:rsid w:val="001C0281"/>
    <w:rsid w:val="001C03D1"/>
    <w:rsid w:val="001C0894"/>
    <w:rsid w:val="001C0B55"/>
    <w:rsid w:val="001C1A4B"/>
    <w:rsid w:val="001C2328"/>
    <w:rsid w:val="001C2806"/>
    <w:rsid w:val="001C295C"/>
    <w:rsid w:val="001C2C20"/>
    <w:rsid w:val="001C2C7D"/>
    <w:rsid w:val="001C2E69"/>
    <w:rsid w:val="001C313D"/>
    <w:rsid w:val="001C460E"/>
    <w:rsid w:val="001C49D4"/>
    <w:rsid w:val="001C4A93"/>
    <w:rsid w:val="001C4CAA"/>
    <w:rsid w:val="001C5546"/>
    <w:rsid w:val="001C5BB4"/>
    <w:rsid w:val="001C68BD"/>
    <w:rsid w:val="001C6EE7"/>
    <w:rsid w:val="001C7181"/>
    <w:rsid w:val="001C71D6"/>
    <w:rsid w:val="001C763A"/>
    <w:rsid w:val="001D0087"/>
    <w:rsid w:val="001D0380"/>
    <w:rsid w:val="001D089F"/>
    <w:rsid w:val="001D0A6A"/>
    <w:rsid w:val="001D0D33"/>
    <w:rsid w:val="001D173D"/>
    <w:rsid w:val="001D1ADC"/>
    <w:rsid w:val="001D264D"/>
    <w:rsid w:val="001D267C"/>
    <w:rsid w:val="001D2EB9"/>
    <w:rsid w:val="001D32CC"/>
    <w:rsid w:val="001D39AD"/>
    <w:rsid w:val="001D5F68"/>
    <w:rsid w:val="001D639E"/>
    <w:rsid w:val="001D63FF"/>
    <w:rsid w:val="001D69E5"/>
    <w:rsid w:val="001D6B22"/>
    <w:rsid w:val="001D6B42"/>
    <w:rsid w:val="001D70C2"/>
    <w:rsid w:val="001D72C8"/>
    <w:rsid w:val="001D7347"/>
    <w:rsid w:val="001D7837"/>
    <w:rsid w:val="001E003E"/>
    <w:rsid w:val="001E033C"/>
    <w:rsid w:val="001E034A"/>
    <w:rsid w:val="001E1ABD"/>
    <w:rsid w:val="001E1B41"/>
    <w:rsid w:val="001E1F5B"/>
    <w:rsid w:val="001E213E"/>
    <w:rsid w:val="001E2532"/>
    <w:rsid w:val="001E322D"/>
    <w:rsid w:val="001E35FD"/>
    <w:rsid w:val="001E4221"/>
    <w:rsid w:val="001E466B"/>
    <w:rsid w:val="001E5171"/>
    <w:rsid w:val="001E54BF"/>
    <w:rsid w:val="001E5559"/>
    <w:rsid w:val="001E6AE2"/>
    <w:rsid w:val="001E6CE7"/>
    <w:rsid w:val="001E6E4A"/>
    <w:rsid w:val="001E742E"/>
    <w:rsid w:val="001E76B5"/>
    <w:rsid w:val="001F0059"/>
    <w:rsid w:val="001F05DE"/>
    <w:rsid w:val="001F09A2"/>
    <w:rsid w:val="001F0ABD"/>
    <w:rsid w:val="001F2270"/>
    <w:rsid w:val="001F4506"/>
    <w:rsid w:val="001F57F7"/>
    <w:rsid w:val="001F5A3D"/>
    <w:rsid w:val="001F5C70"/>
    <w:rsid w:val="001F6713"/>
    <w:rsid w:val="001F6E75"/>
    <w:rsid w:val="001F71F4"/>
    <w:rsid w:val="001F7436"/>
    <w:rsid w:val="00200204"/>
    <w:rsid w:val="00200CEC"/>
    <w:rsid w:val="00200DD9"/>
    <w:rsid w:val="0020287C"/>
    <w:rsid w:val="00202E33"/>
    <w:rsid w:val="0020322B"/>
    <w:rsid w:val="0020374F"/>
    <w:rsid w:val="002037AD"/>
    <w:rsid w:val="00203932"/>
    <w:rsid w:val="00203A12"/>
    <w:rsid w:val="00203BF4"/>
    <w:rsid w:val="00203D8D"/>
    <w:rsid w:val="0020463F"/>
    <w:rsid w:val="00204DE1"/>
    <w:rsid w:val="00204EC9"/>
    <w:rsid w:val="00205753"/>
    <w:rsid w:val="0020636D"/>
    <w:rsid w:val="00206789"/>
    <w:rsid w:val="00206DE7"/>
    <w:rsid w:val="00206DF3"/>
    <w:rsid w:val="002073EB"/>
    <w:rsid w:val="002073F2"/>
    <w:rsid w:val="00207972"/>
    <w:rsid w:val="00207BB5"/>
    <w:rsid w:val="00207EFD"/>
    <w:rsid w:val="00210786"/>
    <w:rsid w:val="00210979"/>
    <w:rsid w:val="00210BB1"/>
    <w:rsid w:val="00211A74"/>
    <w:rsid w:val="00212162"/>
    <w:rsid w:val="00212EF9"/>
    <w:rsid w:val="00213070"/>
    <w:rsid w:val="002137A7"/>
    <w:rsid w:val="0021468A"/>
    <w:rsid w:val="00214BD6"/>
    <w:rsid w:val="00214CFB"/>
    <w:rsid w:val="00216600"/>
    <w:rsid w:val="00216C71"/>
    <w:rsid w:val="00217292"/>
    <w:rsid w:val="002172A4"/>
    <w:rsid w:val="002172FF"/>
    <w:rsid w:val="002176BC"/>
    <w:rsid w:val="00217A3C"/>
    <w:rsid w:val="00217E6A"/>
    <w:rsid w:val="00220011"/>
    <w:rsid w:val="002206F3"/>
    <w:rsid w:val="00220CC0"/>
    <w:rsid w:val="00221783"/>
    <w:rsid w:val="00222487"/>
    <w:rsid w:val="00222557"/>
    <w:rsid w:val="00222811"/>
    <w:rsid w:val="002232C5"/>
    <w:rsid w:val="00223432"/>
    <w:rsid w:val="0022349E"/>
    <w:rsid w:val="00224EC4"/>
    <w:rsid w:val="002250B3"/>
    <w:rsid w:val="00225522"/>
    <w:rsid w:val="0022608A"/>
    <w:rsid w:val="00226AA8"/>
    <w:rsid w:val="00226DEB"/>
    <w:rsid w:val="00227315"/>
    <w:rsid w:val="0023012A"/>
    <w:rsid w:val="00230D5B"/>
    <w:rsid w:val="00231065"/>
    <w:rsid w:val="00232254"/>
    <w:rsid w:val="0023255B"/>
    <w:rsid w:val="0023395E"/>
    <w:rsid w:val="00234707"/>
    <w:rsid w:val="00234F1B"/>
    <w:rsid w:val="00235088"/>
    <w:rsid w:val="002350ED"/>
    <w:rsid w:val="00235C30"/>
    <w:rsid w:val="00236704"/>
    <w:rsid w:val="002374BE"/>
    <w:rsid w:val="00237653"/>
    <w:rsid w:val="00237886"/>
    <w:rsid w:val="00237A47"/>
    <w:rsid w:val="00237D57"/>
    <w:rsid w:val="0024033B"/>
    <w:rsid w:val="002405C4"/>
    <w:rsid w:val="0024099B"/>
    <w:rsid w:val="00241E28"/>
    <w:rsid w:val="00242844"/>
    <w:rsid w:val="00243379"/>
    <w:rsid w:val="0024376C"/>
    <w:rsid w:val="00245298"/>
    <w:rsid w:val="00245A1B"/>
    <w:rsid w:val="00245E84"/>
    <w:rsid w:val="002461B3"/>
    <w:rsid w:val="002461F2"/>
    <w:rsid w:val="00246242"/>
    <w:rsid w:val="00246657"/>
    <w:rsid w:val="00246EB1"/>
    <w:rsid w:val="00247E3C"/>
    <w:rsid w:val="00250001"/>
    <w:rsid w:val="002503D0"/>
    <w:rsid w:val="00250720"/>
    <w:rsid w:val="00250784"/>
    <w:rsid w:val="00250843"/>
    <w:rsid w:val="00250976"/>
    <w:rsid w:val="00251947"/>
    <w:rsid w:val="00252047"/>
    <w:rsid w:val="00252437"/>
    <w:rsid w:val="00253271"/>
    <w:rsid w:val="00253ACD"/>
    <w:rsid w:val="00254629"/>
    <w:rsid w:val="002557A0"/>
    <w:rsid w:val="00255933"/>
    <w:rsid w:val="00255A60"/>
    <w:rsid w:val="00255AE4"/>
    <w:rsid w:val="00255B31"/>
    <w:rsid w:val="00255E85"/>
    <w:rsid w:val="00255EAF"/>
    <w:rsid w:val="0025608E"/>
    <w:rsid w:val="0025673A"/>
    <w:rsid w:val="0025707C"/>
    <w:rsid w:val="0025711F"/>
    <w:rsid w:val="0025714A"/>
    <w:rsid w:val="00257DA4"/>
    <w:rsid w:val="00257F3E"/>
    <w:rsid w:val="00260466"/>
    <w:rsid w:val="0026082E"/>
    <w:rsid w:val="00260AA9"/>
    <w:rsid w:val="00260F8E"/>
    <w:rsid w:val="0026107E"/>
    <w:rsid w:val="00261367"/>
    <w:rsid w:val="002623D7"/>
    <w:rsid w:val="00262852"/>
    <w:rsid w:val="002638DB"/>
    <w:rsid w:val="00264326"/>
    <w:rsid w:val="00264615"/>
    <w:rsid w:val="002647D1"/>
    <w:rsid w:val="00264FBE"/>
    <w:rsid w:val="00265DA9"/>
    <w:rsid w:val="00266213"/>
    <w:rsid w:val="0026621F"/>
    <w:rsid w:val="00266389"/>
    <w:rsid w:val="002668AB"/>
    <w:rsid w:val="002671A3"/>
    <w:rsid w:val="00267CE9"/>
    <w:rsid w:val="00267E2A"/>
    <w:rsid w:val="00267E63"/>
    <w:rsid w:val="00267FF3"/>
    <w:rsid w:val="002703EF"/>
    <w:rsid w:val="0027045F"/>
    <w:rsid w:val="00270504"/>
    <w:rsid w:val="002708C8"/>
    <w:rsid w:val="002711C5"/>
    <w:rsid w:val="00271E18"/>
    <w:rsid w:val="002724AE"/>
    <w:rsid w:val="00272CA2"/>
    <w:rsid w:val="002736E8"/>
    <w:rsid w:val="00273802"/>
    <w:rsid w:val="00273AC3"/>
    <w:rsid w:val="00273AF0"/>
    <w:rsid w:val="00273B49"/>
    <w:rsid w:val="002741A9"/>
    <w:rsid w:val="002744AE"/>
    <w:rsid w:val="002747C9"/>
    <w:rsid w:val="002748AF"/>
    <w:rsid w:val="002754AA"/>
    <w:rsid w:val="002754C7"/>
    <w:rsid w:val="00275A9E"/>
    <w:rsid w:val="00275BAD"/>
    <w:rsid w:val="00275DBD"/>
    <w:rsid w:val="002763A7"/>
    <w:rsid w:val="002764AF"/>
    <w:rsid w:val="0027663A"/>
    <w:rsid w:val="00276F3B"/>
    <w:rsid w:val="0027707F"/>
    <w:rsid w:val="00277083"/>
    <w:rsid w:val="002770F2"/>
    <w:rsid w:val="0027787D"/>
    <w:rsid w:val="00277928"/>
    <w:rsid w:val="00277B6D"/>
    <w:rsid w:val="002801DD"/>
    <w:rsid w:val="002805DF"/>
    <w:rsid w:val="00280E27"/>
    <w:rsid w:val="00281023"/>
    <w:rsid w:val="00281519"/>
    <w:rsid w:val="0028152A"/>
    <w:rsid w:val="0028164E"/>
    <w:rsid w:val="00281695"/>
    <w:rsid w:val="00282291"/>
    <w:rsid w:val="002825B0"/>
    <w:rsid w:val="00282965"/>
    <w:rsid w:val="00282A23"/>
    <w:rsid w:val="00282F73"/>
    <w:rsid w:val="00284EB5"/>
    <w:rsid w:val="0028587D"/>
    <w:rsid w:val="002861EB"/>
    <w:rsid w:val="00286EFF"/>
    <w:rsid w:val="00287112"/>
    <w:rsid w:val="00287162"/>
    <w:rsid w:val="00287587"/>
    <w:rsid w:val="00287C49"/>
    <w:rsid w:val="002912FC"/>
    <w:rsid w:val="00291493"/>
    <w:rsid w:val="00291F13"/>
    <w:rsid w:val="00292069"/>
    <w:rsid w:val="002923B2"/>
    <w:rsid w:val="002927D8"/>
    <w:rsid w:val="00292C11"/>
    <w:rsid w:val="0029353B"/>
    <w:rsid w:val="00293A8B"/>
    <w:rsid w:val="00294328"/>
    <w:rsid w:val="00294656"/>
    <w:rsid w:val="00294946"/>
    <w:rsid w:val="00294B95"/>
    <w:rsid w:val="00295237"/>
    <w:rsid w:val="00295A96"/>
    <w:rsid w:val="00295B43"/>
    <w:rsid w:val="00296790"/>
    <w:rsid w:val="00296D92"/>
    <w:rsid w:val="00296F1E"/>
    <w:rsid w:val="002979BF"/>
    <w:rsid w:val="00297D11"/>
    <w:rsid w:val="00297DE7"/>
    <w:rsid w:val="002A0106"/>
    <w:rsid w:val="002A0209"/>
    <w:rsid w:val="002A0701"/>
    <w:rsid w:val="002A16FC"/>
    <w:rsid w:val="002A1D6F"/>
    <w:rsid w:val="002A3249"/>
    <w:rsid w:val="002A3328"/>
    <w:rsid w:val="002A3709"/>
    <w:rsid w:val="002A3ABD"/>
    <w:rsid w:val="002A3EF3"/>
    <w:rsid w:val="002A47CB"/>
    <w:rsid w:val="002A4B07"/>
    <w:rsid w:val="002A56FE"/>
    <w:rsid w:val="002A6465"/>
    <w:rsid w:val="002A7009"/>
    <w:rsid w:val="002A7623"/>
    <w:rsid w:val="002A7E26"/>
    <w:rsid w:val="002B0232"/>
    <w:rsid w:val="002B0655"/>
    <w:rsid w:val="002B0C7A"/>
    <w:rsid w:val="002B0E0A"/>
    <w:rsid w:val="002B0EF5"/>
    <w:rsid w:val="002B1232"/>
    <w:rsid w:val="002B136B"/>
    <w:rsid w:val="002B196B"/>
    <w:rsid w:val="002B21AC"/>
    <w:rsid w:val="002B2E09"/>
    <w:rsid w:val="002B3027"/>
    <w:rsid w:val="002B322F"/>
    <w:rsid w:val="002B3977"/>
    <w:rsid w:val="002B3ABD"/>
    <w:rsid w:val="002B3F59"/>
    <w:rsid w:val="002B451E"/>
    <w:rsid w:val="002B4DF3"/>
    <w:rsid w:val="002B500B"/>
    <w:rsid w:val="002B56DB"/>
    <w:rsid w:val="002B59C9"/>
    <w:rsid w:val="002B5E2D"/>
    <w:rsid w:val="002B6CAD"/>
    <w:rsid w:val="002B6F6A"/>
    <w:rsid w:val="002B70E2"/>
    <w:rsid w:val="002B7A80"/>
    <w:rsid w:val="002C033B"/>
    <w:rsid w:val="002C052F"/>
    <w:rsid w:val="002C06FD"/>
    <w:rsid w:val="002C072F"/>
    <w:rsid w:val="002C081C"/>
    <w:rsid w:val="002C0885"/>
    <w:rsid w:val="002C0EDF"/>
    <w:rsid w:val="002C107A"/>
    <w:rsid w:val="002C1B95"/>
    <w:rsid w:val="002C1CD8"/>
    <w:rsid w:val="002C2534"/>
    <w:rsid w:val="002C26F5"/>
    <w:rsid w:val="002C2C47"/>
    <w:rsid w:val="002C3557"/>
    <w:rsid w:val="002C3C79"/>
    <w:rsid w:val="002C426C"/>
    <w:rsid w:val="002C4767"/>
    <w:rsid w:val="002C4BDE"/>
    <w:rsid w:val="002C58A3"/>
    <w:rsid w:val="002C684C"/>
    <w:rsid w:val="002C70B5"/>
    <w:rsid w:val="002C7289"/>
    <w:rsid w:val="002C7DB9"/>
    <w:rsid w:val="002C7F10"/>
    <w:rsid w:val="002C7F65"/>
    <w:rsid w:val="002D050E"/>
    <w:rsid w:val="002D0AA9"/>
    <w:rsid w:val="002D0CAC"/>
    <w:rsid w:val="002D0ED8"/>
    <w:rsid w:val="002D1789"/>
    <w:rsid w:val="002D1A84"/>
    <w:rsid w:val="002D1C4D"/>
    <w:rsid w:val="002D2444"/>
    <w:rsid w:val="002D2DF4"/>
    <w:rsid w:val="002D300B"/>
    <w:rsid w:val="002D3195"/>
    <w:rsid w:val="002D3DC1"/>
    <w:rsid w:val="002D44EC"/>
    <w:rsid w:val="002D4B24"/>
    <w:rsid w:val="002D5004"/>
    <w:rsid w:val="002D5066"/>
    <w:rsid w:val="002D54C7"/>
    <w:rsid w:val="002D5681"/>
    <w:rsid w:val="002D5909"/>
    <w:rsid w:val="002D5C23"/>
    <w:rsid w:val="002D6182"/>
    <w:rsid w:val="002D69BA"/>
    <w:rsid w:val="002D6A95"/>
    <w:rsid w:val="002D7170"/>
    <w:rsid w:val="002D73F3"/>
    <w:rsid w:val="002D7F9C"/>
    <w:rsid w:val="002E0C34"/>
    <w:rsid w:val="002E0E2C"/>
    <w:rsid w:val="002E11D8"/>
    <w:rsid w:val="002E1405"/>
    <w:rsid w:val="002E148F"/>
    <w:rsid w:val="002E1916"/>
    <w:rsid w:val="002E197D"/>
    <w:rsid w:val="002E1E93"/>
    <w:rsid w:val="002E2563"/>
    <w:rsid w:val="002E289D"/>
    <w:rsid w:val="002E2E25"/>
    <w:rsid w:val="002E3E71"/>
    <w:rsid w:val="002E4379"/>
    <w:rsid w:val="002E4B2C"/>
    <w:rsid w:val="002E4DC0"/>
    <w:rsid w:val="002E4F2E"/>
    <w:rsid w:val="002E52A5"/>
    <w:rsid w:val="002E5435"/>
    <w:rsid w:val="002E5F87"/>
    <w:rsid w:val="002E6871"/>
    <w:rsid w:val="002E6CC6"/>
    <w:rsid w:val="002E6E50"/>
    <w:rsid w:val="002E7508"/>
    <w:rsid w:val="002E7D25"/>
    <w:rsid w:val="002F023E"/>
    <w:rsid w:val="002F0D26"/>
    <w:rsid w:val="002F0D51"/>
    <w:rsid w:val="002F1250"/>
    <w:rsid w:val="002F18B9"/>
    <w:rsid w:val="002F1D31"/>
    <w:rsid w:val="002F296B"/>
    <w:rsid w:val="002F2AEA"/>
    <w:rsid w:val="002F2D01"/>
    <w:rsid w:val="002F2F90"/>
    <w:rsid w:val="002F3647"/>
    <w:rsid w:val="002F3CBD"/>
    <w:rsid w:val="002F4009"/>
    <w:rsid w:val="002F4C56"/>
    <w:rsid w:val="002F4CB5"/>
    <w:rsid w:val="002F6DE2"/>
    <w:rsid w:val="002F7518"/>
    <w:rsid w:val="00300044"/>
    <w:rsid w:val="00300303"/>
    <w:rsid w:val="00300B95"/>
    <w:rsid w:val="00300F20"/>
    <w:rsid w:val="003017AF"/>
    <w:rsid w:val="0030197A"/>
    <w:rsid w:val="003022B8"/>
    <w:rsid w:val="003023A1"/>
    <w:rsid w:val="00302568"/>
    <w:rsid w:val="003027E4"/>
    <w:rsid w:val="00302945"/>
    <w:rsid w:val="00302BC9"/>
    <w:rsid w:val="00302CB6"/>
    <w:rsid w:val="00302F59"/>
    <w:rsid w:val="00303695"/>
    <w:rsid w:val="0030388F"/>
    <w:rsid w:val="0030480C"/>
    <w:rsid w:val="003049C4"/>
    <w:rsid w:val="00305500"/>
    <w:rsid w:val="003056B8"/>
    <w:rsid w:val="00305845"/>
    <w:rsid w:val="00305F23"/>
    <w:rsid w:val="0030648C"/>
    <w:rsid w:val="00306900"/>
    <w:rsid w:val="00306CD1"/>
    <w:rsid w:val="00307258"/>
    <w:rsid w:val="003072FD"/>
    <w:rsid w:val="00307678"/>
    <w:rsid w:val="00307B20"/>
    <w:rsid w:val="00310052"/>
    <w:rsid w:val="00310D52"/>
    <w:rsid w:val="00311195"/>
    <w:rsid w:val="003117EA"/>
    <w:rsid w:val="00311C6E"/>
    <w:rsid w:val="003126BE"/>
    <w:rsid w:val="00312F89"/>
    <w:rsid w:val="00313453"/>
    <w:rsid w:val="00313497"/>
    <w:rsid w:val="0031631D"/>
    <w:rsid w:val="00316FFF"/>
    <w:rsid w:val="00317E84"/>
    <w:rsid w:val="00320166"/>
    <w:rsid w:val="00321A21"/>
    <w:rsid w:val="003221B8"/>
    <w:rsid w:val="00322635"/>
    <w:rsid w:val="00323323"/>
    <w:rsid w:val="00323791"/>
    <w:rsid w:val="0032391D"/>
    <w:rsid w:val="00323BAD"/>
    <w:rsid w:val="003240F4"/>
    <w:rsid w:val="00324E35"/>
    <w:rsid w:val="00325240"/>
    <w:rsid w:val="00325978"/>
    <w:rsid w:val="00325984"/>
    <w:rsid w:val="00325BB9"/>
    <w:rsid w:val="00326194"/>
    <w:rsid w:val="00326C32"/>
    <w:rsid w:val="0032702B"/>
    <w:rsid w:val="003271C2"/>
    <w:rsid w:val="00327722"/>
    <w:rsid w:val="0032784A"/>
    <w:rsid w:val="003279C5"/>
    <w:rsid w:val="00327DB8"/>
    <w:rsid w:val="00327DDB"/>
    <w:rsid w:val="00327E7A"/>
    <w:rsid w:val="003301BD"/>
    <w:rsid w:val="00330297"/>
    <w:rsid w:val="003317DF"/>
    <w:rsid w:val="0033225B"/>
    <w:rsid w:val="003327D6"/>
    <w:rsid w:val="00332991"/>
    <w:rsid w:val="00332D41"/>
    <w:rsid w:val="00332E49"/>
    <w:rsid w:val="00332FF8"/>
    <w:rsid w:val="0033328B"/>
    <w:rsid w:val="0033387F"/>
    <w:rsid w:val="0033544C"/>
    <w:rsid w:val="00335863"/>
    <w:rsid w:val="003359E1"/>
    <w:rsid w:val="00335BEA"/>
    <w:rsid w:val="0033623B"/>
    <w:rsid w:val="003365F7"/>
    <w:rsid w:val="00336892"/>
    <w:rsid w:val="003369AD"/>
    <w:rsid w:val="003372D2"/>
    <w:rsid w:val="003373DA"/>
    <w:rsid w:val="003374C1"/>
    <w:rsid w:val="00337675"/>
    <w:rsid w:val="00340264"/>
    <w:rsid w:val="00340AA0"/>
    <w:rsid w:val="00340CA1"/>
    <w:rsid w:val="00340F18"/>
    <w:rsid w:val="003412DF"/>
    <w:rsid w:val="003423C9"/>
    <w:rsid w:val="00343C12"/>
    <w:rsid w:val="00343DF0"/>
    <w:rsid w:val="00344860"/>
    <w:rsid w:val="00344A82"/>
    <w:rsid w:val="00344B5E"/>
    <w:rsid w:val="00344EAA"/>
    <w:rsid w:val="00344FA6"/>
    <w:rsid w:val="00347937"/>
    <w:rsid w:val="00347BBB"/>
    <w:rsid w:val="00350C76"/>
    <w:rsid w:val="00351435"/>
    <w:rsid w:val="003516DB"/>
    <w:rsid w:val="00352166"/>
    <w:rsid w:val="00352A82"/>
    <w:rsid w:val="003530D7"/>
    <w:rsid w:val="003537A7"/>
    <w:rsid w:val="00353846"/>
    <w:rsid w:val="00353883"/>
    <w:rsid w:val="00353F85"/>
    <w:rsid w:val="003544EF"/>
    <w:rsid w:val="00354CA8"/>
    <w:rsid w:val="00354D61"/>
    <w:rsid w:val="00354DC0"/>
    <w:rsid w:val="00354E45"/>
    <w:rsid w:val="00355230"/>
    <w:rsid w:val="00356824"/>
    <w:rsid w:val="00356CA8"/>
    <w:rsid w:val="00356CFC"/>
    <w:rsid w:val="00356ECA"/>
    <w:rsid w:val="0035720B"/>
    <w:rsid w:val="00357749"/>
    <w:rsid w:val="00357B84"/>
    <w:rsid w:val="003601D6"/>
    <w:rsid w:val="00360239"/>
    <w:rsid w:val="00360560"/>
    <w:rsid w:val="00360714"/>
    <w:rsid w:val="00360D41"/>
    <w:rsid w:val="00360F5F"/>
    <w:rsid w:val="003615C7"/>
    <w:rsid w:val="00361AC9"/>
    <w:rsid w:val="00362282"/>
    <w:rsid w:val="0036266C"/>
    <w:rsid w:val="00362B89"/>
    <w:rsid w:val="00362FC2"/>
    <w:rsid w:val="003630D3"/>
    <w:rsid w:val="0036379D"/>
    <w:rsid w:val="003637C2"/>
    <w:rsid w:val="00363F3B"/>
    <w:rsid w:val="0036420E"/>
    <w:rsid w:val="003644F7"/>
    <w:rsid w:val="0036451F"/>
    <w:rsid w:val="003657F2"/>
    <w:rsid w:val="00366503"/>
    <w:rsid w:val="00366E3D"/>
    <w:rsid w:val="00367757"/>
    <w:rsid w:val="00367A13"/>
    <w:rsid w:val="00367B7C"/>
    <w:rsid w:val="00367F85"/>
    <w:rsid w:val="003700CA"/>
    <w:rsid w:val="003704DA"/>
    <w:rsid w:val="00370D13"/>
    <w:rsid w:val="00371CA2"/>
    <w:rsid w:val="00371D39"/>
    <w:rsid w:val="00373050"/>
    <w:rsid w:val="00374031"/>
    <w:rsid w:val="00375AF4"/>
    <w:rsid w:val="00375B9F"/>
    <w:rsid w:val="00375CD1"/>
    <w:rsid w:val="00375D2F"/>
    <w:rsid w:val="003760E1"/>
    <w:rsid w:val="0037669B"/>
    <w:rsid w:val="00376A83"/>
    <w:rsid w:val="00376C71"/>
    <w:rsid w:val="00377258"/>
    <w:rsid w:val="00380047"/>
    <w:rsid w:val="00380849"/>
    <w:rsid w:val="00380FDE"/>
    <w:rsid w:val="0038100F"/>
    <w:rsid w:val="00381667"/>
    <w:rsid w:val="00381926"/>
    <w:rsid w:val="00381B7A"/>
    <w:rsid w:val="00382384"/>
    <w:rsid w:val="003829C6"/>
    <w:rsid w:val="00382CCD"/>
    <w:rsid w:val="003831AA"/>
    <w:rsid w:val="003852E4"/>
    <w:rsid w:val="00386521"/>
    <w:rsid w:val="00386AE7"/>
    <w:rsid w:val="00386CF9"/>
    <w:rsid w:val="00386E33"/>
    <w:rsid w:val="00387712"/>
    <w:rsid w:val="00387ECE"/>
    <w:rsid w:val="0039016A"/>
    <w:rsid w:val="00390201"/>
    <w:rsid w:val="003907B0"/>
    <w:rsid w:val="00390D2C"/>
    <w:rsid w:val="00390E24"/>
    <w:rsid w:val="00391DBC"/>
    <w:rsid w:val="0039201D"/>
    <w:rsid w:val="0039233C"/>
    <w:rsid w:val="00392562"/>
    <w:rsid w:val="00392F54"/>
    <w:rsid w:val="00393339"/>
    <w:rsid w:val="003934D9"/>
    <w:rsid w:val="0039387D"/>
    <w:rsid w:val="003938F5"/>
    <w:rsid w:val="00393BD9"/>
    <w:rsid w:val="00394A8A"/>
    <w:rsid w:val="003959D4"/>
    <w:rsid w:val="00395BE7"/>
    <w:rsid w:val="00395D1B"/>
    <w:rsid w:val="0039690A"/>
    <w:rsid w:val="00396AA6"/>
    <w:rsid w:val="00397856"/>
    <w:rsid w:val="003A037B"/>
    <w:rsid w:val="003A0688"/>
    <w:rsid w:val="003A087A"/>
    <w:rsid w:val="003A0F48"/>
    <w:rsid w:val="003A0F6B"/>
    <w:rsid w:val="003A1453"/>
    <w:rsid w:val="003A17EB"/>
    <w:rsid w:val="003A1B38"/>
    <w:rsid w:val="003A234B"/>
    <w:rsid w:val="003A23CB"/>
    <w:rsid w:val="003A2CCB"/>
    <w:rsid w:val="003A2DD4"/>
    <w:rsid w:val="003A2E40"/>
    <w:rsid w:val="003A2F52"/>
    <w:rsid w:val="003A30D2"/>
    <w:rsid w:val="003A4536"/>
    <w:rsid w:val="003A50DE"/>
    <w:rsid w:val="003A608D"/>
    <w:rsid w:val="003A690D"/>
    <w:rsid w:val="003A69C9"/>
    <w:rsid w:val="003A6FA5"/>
    <w:rsid w:val="003A724F"/>
    <w:rsid w:val="003A762F"/>
    <w:rsid w:val="003A78A8"/>
    <w:rsid w:val="003B0C1E"/>
    <w:rsid w:val="003B0CB1"/>
    <w:rsid w:val="003B159F"/>
    <w:rsid w:val="003B2048"/>
    <w:rsid w:val="003B27CC"/>
    <w:rsid w:val="003B2AEF"/>
    <w:rsid w:val="003B33C7"/>
    <w:rsid w:val="003B3A26"/>
    <w:rsid w:val="003B40D9"/>
    <w:rsid w:val="003B40E9"/>
    <w:rsid w:val="003B4444"/>
    <w:rsid w:val="003B4999"/>
    <w:rsid w:val="003B4E8C"/>
    <w:rsid w:val="003B54CE"/>
    <w:rsid w:val="003B5777"/>
    <w:rsid w:val="003B6077"/>
    <w:rsid w:val="003B71C0"/>
    <w:rsid w:val="003B738C"/>
    <w:rsid w:val="003B77DF"/>
    <w:rsid w:val="003B7D26"/>
    <w:rsid w:val="003C0826"/>
    <w:rsid w:val="003C0A57"/>
    <w:rsid w:val="003C1255"/>
    <w:rsid w:val="003C1661"/>
    <w:rsid w:val="003C19C1"/>
    <w:rsid w:val="003C1BAC"/>
    <w:rsid w:val="003C2089"/>
    <w:rsid w:val="003C2459"/>
    <w:rsid w:val="003C30F4"/>
    <w:rsid w:val="003C4152"/>
    <w:rsid w:val="003C4517"/>
    <w:rsid w:val="003C4978"/>
    <w:rsid w:val="003C4F6A"/>
    <w:rsid w:val="003C5440"/>
    <w:rsid w:val="003C546B"/>
    <w:rsid w:val="003C5565"/>
    <w:rsid w:val="003C5B46"/>
    <w:rsid w:val="003C5CCF"/>
    <w:rsid w:val="003C5F8A"/>
    <w:rsid w:val="003C6C5B"/>
    <w:rsid w:val="003C74B3"/>
    <w:rsid w:val="003D0889"/>
    <w:rsid w:val="003D0E5C"/>
    <w:rsid w:val="003D1427"/>
    <w:rsid w:val="003D1A15"/>
    <w:rsid w:val="003D2533"/>
    <w:rsid w:val="003D25CF"/>
    <w:rsid w:val="003D29C6"/>
    <w:rsid w:val="003D30DF"/>
    <w:rsid w:val="003D3412"/>
    <w:rsid w:val="003D3B11"/>
    <w:rsid w:val="003D3C6B"/>
    <w:rsid w:val="003D428D"/>
    <w:rsid w:val="003D4BAC"/>
    <w:rsid w:val="003D4CEF"/>
    <w:rsid w:val="003D5183"/>
    <w:rsid w:val="003D51E0"/>
    <w:rsid w:val="003D5C10"/>
    <w:rsid w:val="003D602A"/>
    <w:rsid w:val="003D64C6"/>
    <w:rsid w:val="003D6AD9"/>
    <w:rsid w:val="003D6ED3"/>
    <w:rsid w:val="003D74EB"/>
    <w:rsid w:val="003D7717"/>
    <w:rsid w:val="003E0830"/>
    <w:rsid w:val="003E13C4"/>
    <w:rsid w:val="003E1971"/>
    <w:rsid w:val="003E1A16"/>
    <w:rsid w:val="003E1FD0"/>
    <w:rsid w:val="003E2C86"/>
    <w:rsid w:val="003E314F"/>
    <w:rsid w:val="003E3ADB"/>
    <w:rsid w:val="003E40F5"/>
    <w:rsid w:val="003E413B"/>
    <w:rsid w:val="003E42DC"/>
    <w:rsid w:val="003E4417"/>
    <w:rsid w:val="003E45BC"/>
    <w:rsid w:val="003E4CDC"/>
    <w:rsid w:val="003E56D2"/>
    <w:rsid w:val="003E6260"/>
    <w:rsid w:val="003E65C3"/>
    <w:rsid w:val="003E71E0"/>
    <w:rsid w:val="003E7A15"/>
    <w:rsid w:val="003E7C2B"/>
    <w:rsid w:val="003F01CC"/>
    <w:rsid w:val="003F046D"/>
    <w:rsid w:val="003F0751"/>
    <w:rsid w:val="003F0C50"/>
    <w:rsid w:val="003F1134"/>
    <w:rsid w:val="003F1195"/>
    <w:rsid w:val="003F11BB"/>
    <w:rsid w:val="003F1A00"/>
    <w:rsid w:val="003F1DCA"/>
    <w:rsid w:val="003F25D0"/>
    <w:rsid w:val="003F2C30"/>
    <w:rsid w:val="003F2C8C"/>
    <w:rsid w:val="003F2D0C"/>
    <w:rsid w:val="003F389E"/>
    <w:rsid w:val="003F3988"/>
    <w:rsid w:val="003F3B58"/>
    <w:rsid w:val="003F3C7A"/>
    <w:rsid w:val="003F4628"/>
    <w:rsid w:val="003F505E"/>
    <w:rsid w:val="003F581D"/>
    <w:rsid w:val="003F6041"/>
    <w:rsid w:val="003F6FA3"/>
    <w:rsid w:val="003F72FE"/>
    <w:rsid w:val="003F7A12"/>
    <w:rsid w:val="003F7D77"/>
    <w:rsid w:val="0040043A"/>
    <w:rsid w:val="00400AD9"/>
    <w:rsid w:val="00401180"/>
    <w:rsid w:val="0040138F"/>
    <w:rsid w:val="0040216D"/>
    <w:rsid w:val="0040291A"/>
    <w:rsid w:val="00402A31"/>
    <w:rsid w:val="00403109"/>
    <w:rsid w:val="0040314D"/>
    <w:rsid w:val="00403947"/>
    <w:rsid w:val="00403AD3"/>
    <w:rsid w:val="0040429A"/>
    <w:rsid w:val="004047D1"/>
    <w:rsid w:val="00404DCA"/>
    <w:rsid w:val="00405167"/>
    <w:rsid w:val="004058F2"/>
    <w:rsid w:val="00406132"/>
    <w:rsid w:val="00406742"/>
    <w:rsid w:val="004069B1"/>
    <w:rsid w:val="00407190"/>
    <w:rsid w:val="00407B20"/>
    <w:rsid w:val="00407F36"/>
    <w:rsid w:val="004101E3"/>
    <w:rsid w:val="004107B7"/>
    <w:rsid w:val="004107E5"/>
    <w:rsid w:val="00410BDF"/>
    <w:rsid w:val="00411AF7"/>
    <w:rsid w:val="00412A32"/>
    <w:rsid w:val="00412B34"/>
    <w:rsid w:val="0041330A"/>
    <w:rsid w:val="00413507"/>
    <w:rsid w:val="004137CB"/>
    <w:rsid w:val="004139E4"/>
    <w:rsid w:val="004143A2"/>
    <w:rsid w:val="00414572"/>
    <w:rsid w:val="004149E3"/>
    <w:rsid w:val="00414A06"/>
    <w:rsid w:val="00414A92"/>
    <w:rsid w:val="00414AD0"/>
    <w:rsid w:val="00414B9F"/>
    <w:rsid w:val="00415981"/>
    <w:rsid w:val="00416159"/>
    <w:rsid w:val="00416426"/>
    <w:rsid w:val="004164EA"/>
    <w:rsid w:val="004177E1"/>
    <w:rsid w:val="00417C06"/>
    <w:rsid w:val="00417CC1"/>
    <w:rsid w:val="00417FBA"/>
    <w:rsid w:val="00420217"/>
    <w:rsid w:val="004202DA"/>
    <w:rsid w:val="00420AE4"/>
    <w:rsid w:val="00420BBA"/>
    <w:rsid w:val="004210BF"/>
    <w:rsid w:val="00421866"/>
    <w:rsid w:val="00421F1B"/>
    <w:rsid w:val="00422000"/>
    <w:rsid w:val="004223E9"/>
    <w:rsid w:val="00422AA0"/>
    <w:rsid w:val="00423237"/>
    <w:rsid w:val="0042327A"/>
    <w:rsid w:val="00423DFF"/>
    <w:rsid w:val="0042421E"/>
    <w:rsid w:val="004256FF"/>
    <w:rsid w:val="00425870"/>
    <w:rsid w:val="00426373"/>
    <w:rsid w:val="004266E4"/>
    <w:rsid w:val="00426A1F"/>
    <w:rsid w:val="00426C47"/>
    <w:rsid w:val="00427E14"/>
    <w:rsid w:val="00430A15"/>
    <w:rsid w:val="00430AE2"/>
    <w:rsid w:val="00430EF7"/>
    <w:rsid w:val="0043149A"/>
    <w:rsid w:val="00431C4D"/>
    <w:rsid w:val="00431DBA"/>
    <w:rsid w:val="00432145"/>
    <w:rsid w:val="0043290C"/>
    <w:rsid w:val="00432A7C"/>
    <w:rsid w:val="0043307F"/>
    <w:rsid w:val="00433260"/>
    <w:rsid w:val="00433470"/>
    <w:rsid w:val="00433766"/>
    <w:rsid w:val="00433B70"/>
    <w:rsid w:val="00433C6E"/>
    <w:rsid w:val="004347EB"/>
    <w:rsid w:val="0043485A"/>
    <w:rsid w:val="00435607"/>
    <w:rsid w:val="0043570C"/>
    <w:rsid w:val="004359A6"/>
    <w:rsid w:val="00435D4C"/>
    <w:rsid w:val="00435DEC"/>
    <w:rsid w:val="00435F48"/>
    <w:rsid w:val="00436736"/>
    <w:rsid w:val="004367AD"/>
    <w:rsid w:val="00436D67"/>
    <w:rsid w:val="0043785B"/>
    <w:rsid w:val="00440999"/>
    <w:rsid w:val="00440A2E"/>
    <w:rsid w:val="004416B3"/>
    <w:rsid w:val="00441A5C"/>
    <w:rsid w:val="00442093"/>
    <w:rsid w:val="0044222F"/>
    <w:rsid w:val="00442680"/>
    <w:rsid w:val="00443058"/>
    <w:rsid w:val="004432D6"/>
    <w:rsid w:val="00443752"/>
    <w:rsid w:val="00443F42"/>
    <w:rsid w:val="00444052"/>
    <w:rsid w:val="004443D0"/>
    <w:rsid w:val="0044489C"/>
    <w:rsid w:val="00444F42"/>
    <w:rsid w:val="0044522F"/>
    <w:rsid w:val="004453EC"/>
    <w:rsid w:val="00445462"/>
    <w:rsid w:val="0044566C"/>
    <w:rsid w:val="00445868"/>
    <w:rsid w:val="00445C42"/>
    <w:rsid w:val="00445DEE"/>
    <w:rsid w:val="004466BB"/>
    <w:rsid w:val="0044692C"/>
    <w:rsid w:val="004469D3"/>
    <w:rsid w:val="00446CA8"/>
    <w:rsid w:val="004472C9"/>
    <w:rsid w:val="00447863"/>
    <w:rsid w:val="00447DD7"/>
    <w:rsid w:val="004503E6"/>
    <w:rsid w:val="004505BD"/>
    <w:rsid w:val="004508B0"/>
    <w:rsid w:val="00451389"/>
    <w:rsid w:val="0045196E"/>
    <w:rsid w:val="00451C4B"/>
    <w:rsid w:val="0045225C"/>
    <w:rsid w:val="0045237B"/>
    <w:rsid w:val="00452BDA"/>
    <w:rsid w:val="00452F8C"/>
    <w:rsid w:val="00453214"/>
    <w:rsid w:val="004532D6"/>
    <w:rsid w:val="00453605"/>
    <w:rsid w:val="0045384B"/>
    <w:rsid w:val="004549C9"/>
    <w:rsid w:val="00454CF3"/>
    <w:rsid w:val="0045508C"/>
    <w:rsid w:val="0045515E"/>
    <w:rsid w:val="00455290"/>
    <w:rsid w:val="00455C1B"/>
    <w:rsid w:val="004565B3"/>
    <w:rsid w:val="00456E2E"/>
    <w:rsid w:val="00457712"/>
    <w:rsid w:val="0045796C"/>
    <w:rsid w:val="00460602"/>
    <w:rsid w:val="0046091E"/>
    <w:rsid w:val="00460C89"/>
    <w:rsid w:val="0046139F"/>
    <w:rsid w:val="00461A9B"/>
    <w:rsid w:val="00462A4C"/>
    <w:rsid w:val="00462BA5"/>
    <w:rsid w:val="0046351A"/>
    <w:rsid w:val="00463615"/>
    <w:rsid w:val="00464219"/>
    <w:rsid w:val="00464CC1"/>
    <w:rsid w:val="00464D6D"/>
    <w:rsid w:val="00464E5D"/>
    <w:rsid w:val="00465382"/>
    <w:rsid w:val="0046578D"/>
    <w:rsid w:val="00465877"/>
    <w:rsid w:val="0046596E"/>
    <w:rsid w:val="00465F9D"/>
    <w:rsid w:val="00466083"/>
    <w:rsid w:val="00466814"/>
    <w:rsid w:val="00466F37"/>
    <w:rsid w:val="0046708C"/>
    <w:rsid w:val="00467465"/>
    <w:rsid w:val="00470021"/>
    <w:rsid w:val="0047097E"/>
    <w:rsid w:val="00470A0E"/>
    <w:rsid w:val="00470A40"/>
    <w:rsid w:val="00470B6F"/>
    <w:rsid w:val="00470F4B"/>
    <w:rsid w:val="00471795"/>
    <w:rsid w:val="00472C55"/>
    <w:rsid w:val="0047305D"/>
    <w:rsid w:val="00473212"/>
    <w:rsid w:val="0047422B"/>
    <w:rsid w:val="004751A2"/>
    <w:rsid w:val="004757BF"/>
    <w:rsid w:val="00475935"/>
    <w:rsid w:val="00475C4D"/>
    <w:rsid w:val="004762D8"/>
    <w:rsid w:val="0047655D"/>
    <w:rsid w:val="00476B5E"/>
    <w:rsid w:val="00476F3D"/>
    <w:rsid w:val="00477648"/>
    <w:rsid w:val="0048023F"/>
    <w:rsid w:val="00480FBE"/>
    <w:rsid w:val="00481379"/>
    <w:rsid w:val="00481EC2"/>
    <w:rsid w:val="00483052"/>
    <w:rsid w:val="004838B9"/>
    <w:rsid w:val="00483D02"/>
    <w:rsid w:val="00485214"/>
    <w:rsid w:val="004856C5"/>
    <w:rsid w:val="004857ED"/>
    <w:rsid w:val="00485800"/>
    <w:rsid w:val="00485970"/>
    <w:rsid w:val="004859C1"/>
    <w:rsid w:val="00485B28"/>
    <w:rsid w:val="00486002"/>
    <w:rsid w:val="004878A8"/>
    <w:rsid w:val="004907F1"/>
    <w:rsid w:val="00490C51"/>
    <w:rsid w:val="0049107C"/>
    <w:rsid w:val="00491131"/>
    <w:rsid w:val="00491345"/>
    <w:rsid w:val="004927C4"/>
    <w:rsid w:val="0049292E"/>
    <w:rsid w:val="00492C9C"/>
    <w:rsid w:val="00492D56"/>
    <w:rsid w:val="00492DAD"/>
    <w:rsid w:val="004939AF"/>
    <w:rsid w:val="00493D56"/>
    <w:rsid w:val="00493DAD"/>
    <w:rsid w:val="00493ED2"/>
    <w:rsid w:val="004950E1"/>
    <w:rsid w:val="00495170"/>
    <w:rsid w:val="0049550B"/>
    <w:rsid w:val="00495B32"/>
    <w:rsid w:val="00495E9E"/>
    <w:rsid w:val="00496345"/>
    <w:rsid w:val="0049688C"/>
    <w:rsid w:val="004968CF"/>
    <w:rsid w:val="004968DA"/>
    <w:rsid w:val="004969F7"/>
    <w:rsid w:val="00497056"/>
    <w:rsid w:val="0049771F"/>
    <w:rsid w:val="00497C9E"/>
    <w:rsid w:val="004A0B95"/>
    <w:rsid w:val="004A10BD"/>
    <w:rsid w:val="004A187A"/>
    <w:rsid w:val="004A1E0B"/>
    <w:rsid w:val="004A1F3E"/>
    <w:rsid w:val="004A274D"/>
    <w:rsid w:val="004A28E3"/>
    <w:rsid w:val="004A3617"/>
    <w:rsid w:val="004A3DB2"/>
    <w:rsid w:val="004A3E3F"/>
    <w:rsid w:val="004A442E"/>
    <w:rsid w:val="004A68DB"/>
    <w:rsid w:val="004A6CA9"/>
    <w:rsid w:val="004A728F"/>
    <w:rsid w:val="004A72B0"/>
    <w:rsid w:val="004A7F19"/>
    <w:rsid w:val="004B07B4"/>
    <w:rsid w:val="004B09E5"/>
    <w:rsid w:val="004B10CD"/>
    <w:rsid w:val="004B15C8"/>
    <w:rsid w:val="004B1B2E"/>
    <w:rsid w:val="004B270E"/>
    <w:rsid w:val="004B2C41"/>
    <w:rsid w:val="004B3183"/>
    <w:rsid w:val="004B326D"/>
    <w:rsid w:val="004B3B84"/>
    <w:rsid w:val="004B3E62"/>
    <w:rsid w:val="004B43BD"/>
    <w:rsid w:val="004B4501"/>
    <w:rsid w:val="004B4960"/>
    <w:rsid w:val="004B5846"/>
    <w:rsid w:val="004B6594"/>
    <w:rsid w:val="004B74EE"/>
    <w:rsid w:val="004B7BDE"/>
    <w:rsid w:val="004B7FDB"/>
    <w:rsid w:val="004C0039"/>
    <w:rsid w:val="004C0145"/>
    <w:rsid w:val="004C04FF"/>
    <w:rsid w:val="004C0C12"/>
    <w:rsid w:val="004C1021"/>
    <w:rsid w:val="004C1904"/>
    <w:rsid w:val="004C1C64"/>
    <w:rsid w:val="004C1D17"/>
    <w:rsid w:val="004C1D7A"/>
    <w:rsid w:val="004C2AC8"/>
    <w:rsid w:val="004C44C1"/>
    <w:rsid w:val="004C4FF7"/>
    <w:rsid w:val="004C508E"/>
    <w:rsid w:val="004C548B"/>
    <w:rsid w:val="004C6062"/>
    <w:rsid w:val="004C62D6"/>
    <w:rsid w:val="004C699C"/>
    <w:rsid w:val="004C6D34"/>
    <w:rsid w:val="004C7265"/>
    <w:rsid w:val="004C73AE"/>
    <w:rsid w:val="004C7AF6"/>
    <w:rsid w:val="004D0063"/>
    <w:rsid w:val="004D0BB7"/>
    <w:rsid w:val="004D1706"/>
    <w:rsid w:val="004D1A49"/>
    <w:rsid w:val="004D1A7E"/>
    <w:rsid w:val="004D2153"/>
    <w:rsid w:val="004D2D00"/>
    <w:rsid w:val="004D33B0"/>
    <w:rsid w:val="004D36DB"/>
    <w:rsid w:val="004D3707"/>
    <w:rsid w:val="004D3712"/>
    <w:rsid w:val="004D379D"/>
    <w:rsid w:val="004D3ACD"/>
    <w:rsid w:val="004D422A"/>
    <w:rsid w:val="004D4365"/>
    <w:rsid w:val="004D487D"/>
    <w:rsid w:val="004D48BC"/>
    <w:rsid w:val="004D52BA"/>
    <w:rsid w:val="004D53A4"/>
    <w:rsid w:val="004D599B"/>
    <w:rsid w:val="004D5C2B"/>
    <w:rsid w:val="004D6702"/>
    <w:rsid w:val="004D6A42"/>
    <w:rsid w:val="004D723C"/>
    <w:rsid w:val="004D7321"/>
    <w:rsid w:val="004D79BD"/>
    <w:rsid w:val="004D7ED8"/>
    <w:rsid w:val="004E10A1"/>
    <w:rsid w:val="004E126C"/>
    <w:rsid w:val="004E156A"/>
    <w:rsid w:val="004E26D9"/>
    <w:rsid w:val="004E27AE"/>
    <w:rsid w:val="004E2CDB"/>
    <w:rsid w:val="004E31FA"/>
    <w:rsid w:val="004E3C17"/>
    <w:rsid w:val="004E3D2C"/>
    <w:rsid w:val="004E45EE"/>
    <w:rsid w:val="004E4EC1"/>
    <w:rsid w:val="004E5558"/>
    <w:rsid w:val="004E5926"/>
    <w:rsid w:val="004E6566"/>
    <w:rsid w:val="004F0468"/>
    <w:rsid w:val="004F063C"/>
    <w:rsid w:val="004F06EB"/>
    <w:rsid w:val="004F0727"/>
    <w:rsid w:val="004F1186"/>
    <w:rsid w:val="004F2A21"/>
    <w:rsid w:val="004F31EC"/>
    <w:rsid w:val="004F3CEC"/>
    <w:rsid w:val="004F407B"/>
    <w:rsid w:val="004F4A67"/>
    <w:rsid w:val="004F4B9E"/>
    <w:rsid w:val="004F55D1"/>
    <w:rsid w:val="004F56B2"/>
    <w:rsid w:val="004F57CC"/>
    <w:rsid w:val="004F6373"/>
    <w:rsid w:val="004F6639"/>
    <w:rsid w:val="004F6697"/>
    <w:rsid w:val="004F6B93"/>
    <w:rsid w:val="004F6D79"/>
    <w:rsid w:val="004F7384"/>
    <w:rsid w:val="004F7C2B"/>
    <w:rsid w:val="004F7FAB"/>
    <w:rsid w:val="005004D6"/>
    <w:rsid w:val="00500A51"/>
    <w:rsid w:val="00500AA8"/>
    <w:rsid w:val="00501F27"/>
    <w:rsid w:val="005023BC"/>
    <w:rsid w:val="00503252"/>
    <w:rsid w:val="005032CB"/>
    <w:rsid w:val="005032ED"/>
    <w:rsid w:val="00503F48"/>
    <w:rsid w:val="005042EB"/>
    <w:rsid w:val="005043DE"/>
    <w:rsid w:val="00504443"/>
    <w:rsid w:val="00504804"/>
    <w:rsid w:val="005048A5"/>
    <w:rsid w:val="00505693"/>
    <w:rsid w:val="005065B3"/>
    <w:rsid w:val="005067F9"/>
    <w:rsid w:val="00506C7F"/>
    <w:rsid w:val="005078AC"/>
    <w:rsid w:val="005078C2"/>
    <w:rsid w:val="00507DEC"/>
    <w:rsid w:val="00510353"/>
    <w:rsid w:val="00510852"/>
    <w:rsid w:val="00510997"/>
    <w:rsid w:val="00510BCF"/>
    <w:rsid w:val="005114BB"/>
    <w:rsid w:val="00511F57"/>
    <w:rsid w:val="00513132"/>
    <w:rsid w:val="00513323"/>
    <w:rsid w:val="00513326"/>
    <w:rsid w:val="0051349A"/>
    <w:rsid w:val="005134E6"/>
    <w:rsid w:val="0051366B"/>
    <w:rsid w:val="005140B4"/>
    <w:rsid w:val="0051449E"/>
    <w:rsid w:val="0051466E"/>
    <w:rsid w:val="0051518D"/>
    <w:rsid w:val="00515687"/>
    <w:rsid w:val="00516105"/>
    <w:rsid w:val="0051641F"/>
    <w:rsid w:val="00516505"/>
    <w:rsid w:val="0051651F"/>
    <w:rsid w:val="00516A5B"/>
    <w:rsid w:val="00517269"/>
    <w:rsid w:val="00517B18"/>
    <w:rsid w:val="0052032F"/>
    <w:rsid w:val="0052051A"/>
    <w:rsid w:val="005207AE"/>
    <w:rsid w:val="0052080A"/>
    <w:rsid w:val="005208F8"/>
    <w:rsid w:val="00520B16"/>
    <w:rsid w:val="00520BBE"/>
    <w:rsid w:val="00520CED"/>
    <w:rsid w:val="00521852"/>
    <w:rsid w:val="005221D4"/>
    <w:rsid w:val="005231C6"/>
    <w:rsid w:val="005231E6"/>
    <w:rsid w:val="0052386F"/>
    <w:rsid w:val="00524640"/>
    <w:rsid w:val="00524D1C"/>
    <w:rsid w:val="005259FE"/>
    <w:rsid w:val="00526DD0"/>
    <w:rsid w:val="00526FC9"/>
    <w:rsid w:val="005270FC"/>
    <w:rsid w:val="00527113"/>
    <w:rsid w:val="005276E9"/>
    <w:rsid w:val="00527DC7"/>
    <w:rsid w:val="00530AE5"/>
    <w:rsid w:val="00531163"/>
    <w:rsid w:val="0053128E"/>
    <w:rsid w:val="00531508"/>
    <w:rsid w:val="00531550"/>
    <w:rsid w:val="00532136"/>
    <w:rsid w:val="00532621"/>
    <w:rsid w:val="00532F84"/>
    <w:rsid w:val="005331BC"/>
    <w:rsid w:val="00533376"/>
    <w:rsid w:val="00534253"/>
    <w:rsid w:val="00534FA5"/>
    <w:rsid w:val="005355D8"/>
    <w:rsid w:val="005356F2"/>
    <w:rsid w:val="00535811"/>
    <w:rsid w:val="005359E5"/>
    <w:rsid w:val="005367AF"/>
    <w:rsid w:val="00536A72"/>
    <w:rsid w:val="00536C38"/>
    <w:rsid w:val="00537671"/>
    <w:rsid w:val="00537787"/>
    <w:rsid w:val="00537F0B"/>
    <w:rsid w:val="00540E2D"/>
    <w:rsid w:val="00541002"/>
    <w:rsid w:val="005411D9"/>
    <w:rsid w:val="005419B0"/>
    <w:rsid w:val="00541BAE"/>
    <w:rsid w:val="00542363"/>
    <w:rsid w:val="00542E69"/>
    <w:rsid w:val="00543159"/>
    <w:rsid w:val="005437DB"/>
    <w:rsid w:val="00543986"/>
    <w:rsid w:val="00544454"/>
    <w:rsid w:val="00544FAC"/>
    <w:rsid w:val="00545285"/>
    <w:rsid w:val="005454FF"/>
    <w:rsid w:val="00546D11"/>
    <w:rsid w:val="0054743B"/>
    <w:rsid w:val="005476E8"/>
    <w:rsid w:val="00547C47"/>
    <w:rsid w:val="00547D6A"/>
    <w:rsid w:val="00547D6C"/>
    <w:rsid w:val="0055028A"/>
    <w:rsid w:val="005502A5"/>
    <w:rsid w:val="00550B3C"/>
    <w:rsid w:val="00550FCE"/>
    <w:rsid w:val="005512C2"/>
    <w:rsid w:val="0055145A"/>
    <w:rsid w:val="005514A4"/>
    <w:rsid w:val="00551D65"/>
    <w:rsid w:val="0055212D"/>
    <w:rsid w:val="005522FF"/>
    <w:rsid w:val="00552CED"/>
    <w:rsid w:val="00552D4C"/>
    <w:rsid w:val="005540CA"/>
    <w:rsid w:val="005544C5"/>
    <w:rsid w:val="0055603B"/>
    <w:rsid w:val="005566E6"/>
    <w:rsid w:val="00557A1F"/>
    <w:rsid w:val="00557F4C"/>
    <w:rsid w:val="005601C3"/>
    <w:rsid w:val="005604E6"/>
    <w:rsid w:val="0056064A"/>
    <w:rsid w:val="00561350"/>
    <w:rsid w:val="00561397"/>
    <w:rsid w:val="00561781"/>
    <w:rsid w:val="005619F0"/>
    <w:rsid w:val="00561DBA"/>
    <w:rsid w:val="00561E73"/>
    <w:rsid w:val="005625F0"/>
    <w:rsid w:val="00562B6F"/>
    <w:rsid w:val="00562D4E"/>
    <w:rsid w:val="0056384B"/>
    <w:rsid w:val="00564CA0"/>
    <w:rsid w:val="00565AB5"/>
    <w:rsid w:val="00565FDD"/>
    <w:rsid w:val="0056605B"/>
    <w:rsid w:val="005660C4"/>
    <w:rsid w:val="00566973"/>
    <w:rsid w:val="00566DD3"/>
    <w:rsid w:val="00566EF3"/>
    <w:rsid w:val="00567416"/>
    <w:rsid w:val="00567C06"/>
    <w:rsid w:val="005700B2"/>
    <w:rsid w:val="00570C5E"/>
    <w:rsid w:val="005717EE"/>
    <w:rsid w:val="00571AED"/>
    <w:rsid w:val="00572E04"/>
    <w:rsid w:val="0057366C"/>
    <w:rsid w:val="00573B26"/>
    <w:rsid w:val="00573C9A"/>
    <w:rsid w:val="00573F15"/>
    <w:rsid w:val="00573F3C"/>
    <w:rsid w:val="00574C01"/>
    <w:rsid w:val="0057527C"/>
    <w:rsid w:val="00576B6B"/>
    <w:rsid w:val="00577F8E"/>
    <w:rsid w:val="005804C2"/>
    <w:rsid w:val="00580505"/>
    <w:rsid w:val="00580EC0"/>
    <w:rsid w:val="00581BEA"/>
    <w:rsid w:val="00582BBF"/>
    <w:rsid w:val="00582E84"/>
    <w:rsid w:val="00583E47"/>
    <w:rsid w:val="005842CB"/>
    <w:rsid w:val="005842D8"/>
    <w:rsid w:val="00584905"/>
    <w:rsid w:val="00584C08"/>
    <w:rsid w:val="00585110"/>
    <w:rsid w:val="00585767"/>
    <w:rsid w:val="00585FF4"/>
    <w:rsid w:val="00586392"/>
    <w:rsid w:val="0058650E"/>
    <w:rsid w:val="005877E4"/>
    <w:rsid w:val="00587B49"/>
    <w:rsid w:val="00590112"/>
    <w:rsid w:val="005905E3"/>
    <w:rsid w:val="005906A4"/>
    <w:rsid w:val="00591446"/>
    <w:rsid w:val="00592630"/>
    <w:rsid w:val="005928CA"/>
    <w:rsid w:val="0059301D"/>
    <w:rsid w:val="00593359"/>
    <w:rsid w:val="00593E81"/>
    <w:rsid w:val="00594C73"/>
    <w:rsid w:val="0059522E"/>
    <w:rsid w:val="00595997"/>
    <w:rsid w:val="00595A91"/>
    <w:rsid w:val="00596575"/>
    <w:rsid w:val="0059687B"/>
    <w:rsid w:val="00596BB0"/>
    <w:rsid w:val="00596D0D"/>
    <w:rsid w:val="005972AB"/>
    <w:rsid w:val="00597DB4"/>
    <w:rsid w:val="005A0120"/>
    <w:rsid w:val="005A04D6"/>
    <w:rsid w:val="005A0F76"/>
    <w:rsid w:val="005A1336"/>
    <w:rsid w:val="005A164F"/>
    <w:rsid w:val="005A1793"/>
    <w:rsid w:val="005A1B5B"/>
    <w:rsid w:val="005A1E63"/>
    <w:rsid w:val="005A1F53"/>
    <w:rsid w:val="005A24C8"/>
    <w:rsid w:val="005A2595"/>
    <w:rsid w:val="005A269C"/>
    <w:rsid w:val="005A31F8"/>
    <w:rsid w:val="005A3DE5"/>
    <w:rsid w:val="005A4538"/>
    <w:rsid w:val="005A4D2C"/>
    <w:rsid w:val="005A516B"/>
    <w:rsid w:val="005A5A11"/>
    <w:rsid w:val="005A6467"/>
    <w:rsid w:val="005A6557"/>
    <w:rsid w:val="005A686B"/>
    <w:rsid w:val="005A68A6"/>
    <w:rsid w:val="005A6DF6"/>
    <w:rsid w:val="005A6ED7"/>
    <w:rsid w:val="005A7758"/>
    <w:rsid w:val="005B0900"/>
    <w:rsid w:val="005B0C29"/>
    <w:rsid w:val="005B1112"/>
    <w:rsid w:val="005B172F"/>
    <w:rsid w:val="005B1925"/>
    <w:rsid w:val="005B19D3"/>
    <w:rsid w:val="005B354C"/>
    <w:rsid w:val="005B3CBE"/>
    <w:rsid w:val="005B4058"/>
    <w:rsid w:val="005B4450"/>
    <w:rsid w:val="005B4988"/>
    <w:rsid w:val="005B57CE"/>
    <w:rsid w:val="005B5D6D"/>
    <w:rsid w:val="005B60C0"/>
    <w:rsid w:val="005B611A"/>
    <w:rsid w:val="005B70C9"/>
    <w:rsid w:val="005C1064"/>
    <w:rsid w:val="005C11E9"/>
    <w:rsid w:val="005C185F"/>
    <w:rsid w:val="005C2011"/>
    <w:rsid w:val="005C2449"/>
    <w:rsid w:val="005C2570"/>
    <w:rsid w:val="005C2669"/>
    <w:rsid w:val="005C34E9"/>
    <w:rsid w:val="005C3676"/>
    <w:rsid w:val="005C3B35"/>
    <w:rsid w:val="005C3ED9"/>
    <w:rsid w:val="005C3EE8"/>
    <w:rsid w:val="005C3F55"/>
    <w:rsid w:val="005C42E5"/>
    <w:rsid w:val="005C57F4"/>
    <w:rsid w:val="005C5B0A"/>
    <w:rsid w:val="005C6D7B"/>
    <w:rsid w:val="005C76E5"/>
    <w:rsid w:val="005D0107"/>
    <w:rsid w:val="005D0453"/>
    <w:rsid w:val="005D0B40"/>
    <w:rsid w:val="005D0BFB"/>
    <w:rsid w:val="005D1495"/>
    <w:rsid w:val="005D15AE"/>
    <w:rsid w:val="005D1656"/>
    <w:rsid w:val="005D1D34"/>
    <w:rsid w:val="005D20C5"/>
    <w:rsid w:val="005D2268"/>
    <w:rsid w:val="005D27BE"/>
    <w:rsid w:val="005D29DE"/>
    <w:rsid w:val="005D2F2B"/>
    <w:rsid w:val="005D3B48"/>
    <w:rsid w:val="005D3E8C"/>
    <w:rsid w:val="005D453B"/>
    <w:rsid w:val="005D4B01"/>
    <w:rsid w:val="005D4EEC"/>
    <w:rsid w:val="005D514E"/>
    <w:rsid w:val="005D54C6"/>
    <w:rsid w:val="005D568C"/>
    <w:rsid w:val="005D5DFC"/>
    <w:rsid w:val="005D5E1F"/>
    <w:rsid w:val="005D63E9"/>
    <w:rsid w:val="005D66E1"/>
    <w:rsid w:val="005D69E2"/>
    <w:rsid w:val="005D794B"/>
    <w:rsid w:val="005D7ECB"/>
    <w:rsid w:val="005E006E"/>
    <w:rsid w:val="005E0239"/>
    <w:rsid w:val="005E0444"/>
    <w:rsid w:val="005E05F1"/>
    <w:rsid w:val="005E13C6"/>
    <w:rsid w:val="005E1A21"/>
    <w:rsid w:val="005E1E04"/>
    <w:rsid w:val="005E22C0"/>
    <w:rsid w:val="005E2597"/>
    <w:rsid w:val="005E25F9"/>
    <w:rsid w:val="005E293D"/>
    <w:rsid w:val="005E29D3"/>
    <w:rsid w:val="005E3A89"/>
    <w:rsid w:val="005E3DAB"/>
    <w:rsid w:val="005E3DFA"/>
    <w:rsid w:val="005E4991"/>
    <w:rsid w:val="005E6001"/>
    <w:rsid w:val="005E6B06"/>
    <w:rsid w:val="005E6C85"/>
    <w:rsid w:val="005E765F"/>
    <w:rsid w:val="005E7BEF"/>
    <w:rsid w:val="005F08A6"/>
    <w:rsid w:val="005F08D8"/>
    <w:rsid w:val="005F0F0A"/>
    <w:rsid w:val="005F18BF"/>
    <w:rsid w:val="005F2331"/>
    <w:rsid w:val="005F2917"/>
    <w:rsid w:val="005F351A"/>
    <w:rsid w:val="005F3943"/>
    <w:rsid w:val="005F3A67"/>
    <w:rsid w:val="005F3B1F"/>
    <w:rsid w:val="005F4343"/>
    <w:rsid w:val="005F4374"/>
    <w:rsid w:val="005F43E4"/>
    <w:rsid w:val="005F43F6"/>
    <w:rsid w:val="005F52C4"/>
    <w:rsid w:val="005F5EA0"/>
    <w:rsid w:val="005F5EEA"/>
    <w:rsid w:val="005F68D9"/>
    <w:rsid w:val="005F69AF"/>
    <w:rsid w:val="005F70AD"/>
    <w:rsid w:val="005F7EA8"/>
    <w:rsid w:val="005F7ED8"/>
    <w:rsid w:val="00600503"/>
    <w:rsid w:val="00600744"/>
    <w:rsid w:val="00600D9B"/>
    <w:rsid w:val="00601566"/>
    <w:rsid w:val="0060181E"/>
    <w:rsid w:val="00601D7C"/>
    <w:rsid w:val="00601DF0"/>
    <w:rsid w:val="00602204"/>
    <w:rsid w:val="00602589"/>
    <w:rsid w:val="00602970"/>
    <w:rsid w:val="006030F9"/>
    <w:rsid w:val="006036EA"/>
    <w:rsid w:val="00603851"/>
    <w:rsid w:val="00604153"/>
    <w:rsid w:val="006049A4"/>
    <w:rsid w:val="00604DB8"/>
    <w:rsid w:val="00604F5B"/>
    <w:rsid w:val="00605955"/>
    <w:rsid w:val="00605DFB"/>
    <w:rsid w:val="00606169"/>
    <w:rsid w:val="006069F5"/>
    <w:rsid w:val="00606DF1"/>
    <w:rsid w:val="00606E2E"/>
    <w:rsid w:val="006070B6"/>
    <w:rsid w:val="00607FFA"/>
    <w:rsid w:val="00610210"/>
    <w:rsid w:val="0061025B"/>
    <w:rsid w:val="00610375"/>
    <w:rsid w:val="00610722"/>
    <w:rsid w:val="00610E5B"/>
    <w:rsid w:val="006114DB"/>
    <w:rsid w:val="006124B7"/>
    <w:rsid w:val="006127C2"/>
    <w:rsid w:val="00612F3A"/>
    <w:rsid w:val="006135A8"/>
    <w:rsid w:val="00614058"/>
    <w:rsid w:val="00614599"/>
    <w:rsid w:val="00614B4D"/>
    <w:rsid w:val="00614BEA"/>
    <w:rsid w:val="0061649E"/>
    <w:rsid w:val="00616A7B"/>
    <w:rsid w:val="00616ADB"/>
    <w:rsid w:val="00617763"/>
    <w:rsid w:val="0061791E"/>
    <w:rsid w:val="00617F2D"/>
    <w:rsid w:val="00620663"/>
    <w:rsid w:val="0062068D"/>
    <w:rsid w:val="006209BD"/>
    <w:rsid w:val="00620AE1"/>
    <w:rsid w:val="00620BA3"/>
    <w:rsid w:val="00622004"/>
    <w:rsid w:val="00622360"/>
    <w:rsid w:val="00622570"/>
    <w:rsid w:val="00622643"/>
    <w:rsid w:val="006237A9"/>
    <w:rsid w:val="00623EDD"/>
    <w:rsid w:val="00623F4C"/>
    <w:rsid w:val="00623F97"/>
    <w:rsid w:val="006243D7"/>
    <w:rsid w:val="006247A3"/>
    <w:rsid w:val="006252A1"/>
    <w:rsid w:val="0062587A"/>
    <w:rsid w:val="006261FE"/>
    <w:rsid w:val="00626261"/>
    <w:rsid w:val="00627786"/>
    <w:rsid w:val="00627C93"/>
    <w:rsid w:val="006304D4"/>
    <w:rsid w:val="006306CA"/>
    <w:rsid w:val="006307C7"/>
    <w:rsid w:val="006309BD"/>
    <w:rsid w:val="00630B08"/>
    <w:rsid w:val="006313D6"/>
    <w:rsid w:val="00631486"/>
    <w:rsid w:val="0063184D"/>
    <w:rsid w:val="0063228B"/>
    <w:rsid w:val="006325D1"/>
    <w:rsid w:val="0063273F"/>
    <w:rsid w:val="00632C09"/>
    <w:rsid w:val="00632CC6"/>
    <w:rsid w:val="00633314"/>
    <w:rsid w:val="00634245"/>
    <w:rsid w:val="0063464E"/>
    <w:rsid w:val="0063469C"/>
    <w:rsid w:val="00634865"/>
    <w:rsid w:val="00634A55"/>
    <w:rsid w:val="00635129"/>
    <w:rsid w:val="006351B8"/>
    <w:rsid w:val="006354A9"/>
    <w:rsid w:val="00635773"/>
    <w:rsid w:val="00635980"/>
    <w:rsid w:val="00636364"/>
    <w:rsid w:val="006369DE"/>
    <w:rsid w:val="00636A0F"/>
    <w:rsid w:val="00636A41"/>
    <w:rsid w:val="0063706E"/>
    <w:rsid w:val="00637085"/>
    <w:rsid w:val="00637C19"/>
    <w:rsid w:val="00637F17"/>
    <w:rsid w:val="00640155"/>
    <w:rsid w:val="00640292"/>
    <w:rsid w:val="00640715"/>
    <w:rsid w:val="00640FC3"/>
    <w:rsid w:val="0064134F"/>
    <w:rsid w:val="00641645"/>
    <w:rsid w:val="00641F2D"/>
    <w:rsid w:val="006428A5"/>
    <w:rsid w:val="00642C3C"/>
    <w:rsid w:val="00642D20"/>
    <w:rsid w:val="006433B9"/>
    <w:rsid w:val="00643C56"/>
    <w:rsid w:val="006443E7"/>
    <w:rsid w:val="00644914"/>
    <w:rsid w:val="00644D58"/>
    <w:rsid w:val="00645470"/>
    <w:rsid w:val="00645671"/>
    <w:rsid w:val="00645834"/>
    <w:rsid w:val="00645A5F"/>
    <w:rsid w:val="00646812"/>
    <w:rsid w:val="006469E1"/>
    <w:rsid w:val="00646C4E"/>
    <w:rsid w:val="00646E19"/>
    <w:rsid w:val="0064731C"/>
    <w:rsid w:val="006473A1"/>
    <w:rsid w:val="0065016E"/>
    <w:rsid w:val="0065023A"/>
    <w:rsid w:val="0065058E"/>
    <w:rsid w:val="00650679"/>
    <w:rsid w:val="00650E45"/>
    <w:rsid w:val="006510D3"/>
    <w:rsid w:val="00651488"/>
    <w:rsid w:val="006519D8"/>
    <w:rsid w:val="006519EB"/>
    <w:rsid w:val="00651CB4"/>
    <w:rsid w:val="00652115"/>
    <w:rsid w:val="006525D6"/>
    <w:rsid w:val="006528DE"/>
    <w:rsid w:val="00652974"/>
    <w:rsid w:val="00652F0E"/>
    <w:rsid w:val="0065344C"/>
    <w:rsid w:val="0065381C"/>
    <w:rsid w:val="00653AC2"/>
    <w:rsid w:val="00653D33"/>
    <w:rsid w:val="00654903"/>
    <w:rsid w:val="00655CA0"/>
    <w:rsid w:val="00655FD3"/>
    <w:rsid w:val="00655FE9"/>
    <w:rsid w:val="00656112"/>
    <w:rsid w:val="006574E7"/>
    <w:rsid w:val="006600F4"/>
    <w:rsid w:val="00660485"/>
    <w:rsid w:val="00660724"/>
    <w:rsid w:val="006615E0"/>
    <w:rsid w:val="00661603"/>
    <w:rsid w:val="006616BB"/>
    <w:rsid w:val="00662B69"/>
    <w:rsid w:val="00663054"/>
    <w:rsid w:val="0066354A"/>
    <w:rsid w:val="0066379B"/>
    <w:rsid w:val="00663A8F"/>
    <w:rsid w:val="00664EC8"/>
    <w:rsid w:val="00665BAE"/>
    <w:rsid w:val="0066629A"/>
    <w:rsid w:val="006666BC"/>
    <w:rsid w:val="0066703E"/>
    <w:rsid w:val="00667069"/>
    <w:rsid w:val="006679FC"/>
    <w:rsid w:val="006704A0"/>
    <w:rsid w:val="00670D6D"/>
    <w:rsid w:val="00671038"/>
    <w:rsid w:val="00672A90"/>
    <w:rsid w:val="0067315E"/>
    <w:rsid w:val="006731AC"/>
    <w:rsid w:val="006738BE"/>
    <w:rsid w:val="00673A69"/>
    <w:rsid w:val="00674023"/>
    <w:rsid w:val="00675804"/>
    <w:rsid w:val="00676A0D"/>
    <w:rsid w:val="00676E58"/>
    <w:rsid w:val="00677316"/>
    <w:rsid w:val="006779F1"/>
    <w:rsid w:val="006803F0"/>
    <w:rsid w:val="0068085E"/>
    <w:rsid w:val="00680BBD"/>
    <w:rsid w:val="00681304"/>
    <w:rsid w:val="00681501"/>
    <w:rsid w:val="006816D8"/>
    <w:rsid w:val="00681B19"/>
    <w:rsid w:val="00681C2C"/>
    <w:rsid w:val="006821AF"/>
    <w:rsid w:val="006824AA"/>
    <w:rsid w:val="0068287A"/>
    <w:rsid w:val="006829C4"/>
    <w:rsid w:val="00682D3D"/>
    <w:rsid w:val="0068366C"/>
    <w:rsid w:val="00683797"/>
    <w:rsid w:val="00684578"/>
    <w:rsid w:val="0068488E"/>
    <w:rsid w:val="00684A2D"/>
    <w:rsid w:val="00684DD1"/>
    <w:rsid w:val="006854AB"/>
    <w:rsid w:val="006856B6"/>
    <w:rsid w:val="006859BF"/>
    <w:rsid w:val="00686353"/>
    <w:rsid w:val="00686A1A"/>
    <w:rsid w:val="00686D74"/>
    <w:rsid w:val="006872D7"/>
    <w:rsid w:val="006879A3"/>
    <w:rsid w:val="00687E8F"/>
    <w:rsid w:val="006902B6"/>
    <w:rsid w:val="00690DF5"/>
    <w:rsid w:val="00691800"/>
    <w:rsid w:val="00691994"/>
    <w:rsid w:val="00691AD1"/>
    <w:rsid w:val="006925FD"/>
    <w:rsid w:val="0069270D"/>
    <w:rsid w:val="00692D45"/>
    <w:rsid w:val="006936D5"/>
    <w:rsid w:val="006947A6"/>
    <w:rsid w:val="00694F58"/>
    <w:rsid w:val="00695684"/>
    <w:rsid w:val="0069569E"/>
    <w:rsid w:val="0069620E"/>
    <w:rsid w:val="00697049"/>
    <w:rsid w:val="00697576"/>
    <w:rsid w:val="00697872"/>
    <w:rsid w:val="006A0B18"/>
    <w:rsid w:val="006A0C6C"/>
    <w:rsid w:val="006A119B"/>
    <w:rsid w:val="006A2605"/>
    <w:rsid w:val="006A2813"/>
    <w:rsid w:val="006A306A"/>
    <w:rsid w:val="006A3340"/>
    <w:rsid w:val="006A3376"/>
    <w:rsid w:val="006A3F17"/>
    <w:rsid w:val="006A3F90"/>
    <w:rsid w:val="006A4252"/>
    <w:rsid w:val="006A45EA"/>
    <w:rsid w:val="006A4674"/>
    <w:rsid w:val="006A57BF"/>
    <w:rsid w:val="006A5C1B"/>
    <w:rsid w:val="006A61BA"/>
    <w:rsid w:val="006A69DC"/>
    <w:rsid w:val="006A6D46"/>
    <w:rsid w:val="006A7382"/>
    <w:rsid w:val="006A7572"/>
    <w:rsid w:val="006A786E"/>
    <w:rsid w:val="006A7EE9"/>
    <w:rsid w:val="006B0E1F"/>
    <w:rsid w:val="006B0E2A"/>
    <w:rsid w:val="006B0F00"/>
    <w:rsid w:val="006B16F9"/>
    <w:rsid w:val="006B1CFB"/>
    <w:rsid w:val="006B288C"/>
    <w:rsid w:val="006B2E43"/>
    <w:rsid w:val="006B2EC4"/>
    <w:rsid w:val="006B3B8D"/>
    <w:rsid w:val="006B487E"/>
    <w:rsid w:val="006B492A"/>
    <w:rsid w:val="006B51DA"/>
    <w:rsid w:val="006B52C8"/>
    <w:rsid w:val="006B576B"/>
    <w:rsid w:val="006B5811"/>
    <w:rsid w:val="006B58FB"/>
    <w:rsid w:val="006B5C3B"/>
    <w:rsid w:val="006B609E"/>
    <w:rsid w:val="006B6859"/>
    <w:rsid w:val="006B750C"/>
    <w:rsid w:val="006B76F8"/>
    <w:rsid w:val="006B77B2"/>
    <w:rsid w:val="006B77C7"/>
    <w:rsid w:val="006B7D21"/>
    <w:rsid w:val="006B7DCD"/>
    <w:rsid w:val="006C01F5"/>
    <w:rsid w:val="006C0B3A"/>
    <w:rsid w:val="006C0BD3"/>
    <w:rsid w:val="006C1B4B"/>
    <w:rsid w:val="006C2F1B"/>
    <w:rsid w:val="006C4437"/>
    <w:rsid w:val="006C471D"/>
    <w:rsid w:val="006C499A"/>
    <w:rsid w:val="006C526A"/>
    <w:rsid w:val="006C5ED4"/>
    <w:rsid w:val="006C5F16"/>
    <w:rsid w:val="006C5F9A"/>
    <w:rsid w:val="006C684B"/>
    <w:rsid w:val="006C6C1F"/>
    <w:rsid w:val="006C6D05"/>
    <w:rsid w:val="006C7528"/>
    <w:rsid w:val="006C7694"/>
    <w:rsid w:val="006C79C6"/>
    <w:rsid w:val="006C7B5C"/>
    <w:rsid w:val="006C7D72"/>
    <w:rsid w:val="006C7DBD"/>
    <w:rsid w:val="006C7DE0"/>
    <w:rsid w:val="006D0414"/>
    <w:rsid w:val="006D07F9"/>
    <w:rsid w:val="006D0A29"/>
    <w:rsid w:val="006D112A"/>
    <w:rsid w:val="006D135B"/>
    <w:rsid w:val="006D15D2"/>
    <w:rsid w:val="006D18F7"/>
    <w:rsid w:val="006D1C65"/>
    <w:rsid w:val="006D21B5"/>
    <w:rsid w:val="006D24B1"/>
    <w:rsid w:val="006D2F5D"/>
    <w:rsid w:val="006D2F9E"/>
    <w:rsid w:val="006D3655"/>
    <w:rsid w:val="006D3818"/>
    <w:rsid w:val="006D3D2B"/>
    <w:rsid w:val="006D4113"/>
    <w:rsid w:val="006D496D"/>
    <w:rsid w:val="006D523E"/>
    <w:rsid w:val="006D5271"/>
    <w:rsid w:val="006D5B1E"/>
    <w:rsid w:val="006D661D"/>
    <w:rsid w:val="006D6AA2"/>
    <w:rsid w:val="006D6B88"/>
    <w:rsid w:val="006D6D28"/>
    <w:rsid w:val="006D6F56"/>
    <w:rsid w:val="006E0345"/>
    <w:rsid w:val="006E0CF9"/>
    <w:rsid w:val="006E0DCD"/>
    <w:rsid w:val="006E13B8"/>
    <w:rsid w:val="006E1743"/>
    <w:rsid w:val="006E2408"/>
    <w:rsid w:val="006E2428"/>
    <w:rsid w:val="006E2558"/>
    <w:rsid w:val="006E287A"/>
    <w:rsid w:val="006E2966"/>
    <w:rsid w:val="006E2DF8"/>
    <w:rsid w:val="006E310B"/>
    <w:rsid w:val="006E347E"/>
    <w:rsid w:val="006E3540"/>
    <w:rsid w:val="006E3E20"/>
    <w:rsid w:val="006E4B67"/>
    <w:rsid w:val="006E4B69"/>
    <w:rsid w:val="006E526D"/>
    <w:rsid w:val="006E54E5"/>
    <w:rsid w:val="006E5FFA"/>
    <w:rsid w:val="006E66AA"/>
    <w:rsid w:val="006E6B9F"/>
    <w:rsid w:val="006E72B8"/>
    <w:rsid w:val="006E7541"/>
    <w:rsid w:val="006E7B49"/>
    <w:rsid w:val="006F032F"/>
    <w:rsid w:val="006F04A6"/>
    <w:rsid w:val="006F0909"/>
    <w:rsid w:val="006F0A5F"/>
    <w:rsid w:val="006F131B"/>
    <w:rsid w:val="006F17E0"/>
    <w:rsid w:val="006F1822"/>
    <w:rsid w:val="006F1AAA"/>
    <w:rsid w:val="006F1F9C"/>
    <w:rsid w:val="006F26D1"/>
    <w:rsid w:val="006F2801"/>
    <w:rsid w:val="006F2BDC"/>
    <w:rsid w:val="006F2FF5"/>
    <w:rsid w:val="006F32B4"/>
    <w:rsid w:val="006F33D6"/>
    <w:rsid w:val="006F3A64"/>
    <w:rsid w:val="006F3A73"/>
    <w:rsid w:val="006F4050"/>
    <w:rsid w:val="006F4271"/>
    <w:rsid w:val="006F4F63"/>
    <w:rsid w:val="006F5658"/>
    <w:rsid w:val="006F68BD"/>
    <w:rsid w:val="006F73AE"/>
    <w:rsid w:val="00700019"/>
    <w:rsid w:val="0070030A"/>
    <w:rsid w:val="007009D2"/>
    <w:rsid w:val="00700CE7"/>
    <w:rsid w:val="007012EE"/>
    <w:rsid w:val="00701C42"/>
    <w:rsid w:val="00701DD8"/>
    <w:rsid w:val="00701F04"/>
    <w:rsid w:val="00702291"/>
    <w:rsid w:val="00702F98"/>
    <w:rsid w:val="0070312A"/>
    <w:rsid w:val="00703559"/>
    <w:rsid w:val="00703893"/>
    <w:rsid w:val="00703C3F"/>
    <w:rsid w:val="00703FD4"/>
    <w:rsid w:val="007048BE"/>
    <w:rsid w:val="0070567E"/>
    <w:rsid w:val="0070574C"/>
    <w:rsid w:val="00705E29"/>
    <w:rsid w:val="007061C9"/>
    <w:rsid w:val="007061F5"/>
    <w:rsid w:val="00706544"/>
    <w:rsid w:val="007067D3"/>
    <w:rsid w:val="00706C74"/>
    <w:rsid w:val="007073F3"/>
    <w:rsid w:val="00711205"/>
    <w:rsid w:val="00711B89"/>
    <w:rsid w:val="00711C4F"/>
    <w:rsid w:val="00711D41"/>
    <w:rsid w:val="00711D4A"/>
    <w:rsid w:val="007120F9"/>
    <w:rsid w:val="0071222A"/>
    <w:rsid w:val="00712802"/>
    <w:rsid w:val="00712AA3"/>
    <w:rsid w:val="00713B44"/>
    <w:rsid w:val="00713F0F"/>
    <w:rsid w:val="00714340"/>
    <w:rsid w:val="00714362"/>
    <w:rsid w:val="00714CFD"/>
    <w:rsid w:val="00716493"/>
    <w:rsid w:val="007167E7"/>
    <w:rsid w:val="00716B69"/>
    <w:rsid w:val="00717A8B"/>
    <w:rsid w:val="00717F99"/>
    <w:rsid w:val="0072047E"/>
    <w:rsid w:val="00720E5E"/>
    <w:rsid w:val="00720E5F"/>
    <w:rsid w:val="00721242"/>
    <w:rsid w:val="0072192F"/>
    <w:rsid w:val="00721F93"/>
    <w:rsid w:val="00722339"/>
    <w:rsid w:val="00722CA3"/>
    <w:rsid w:val="00722D4B"/>
    <w:rsid w:val="00722F26"/>
    <w:rsid w:val="007230D9"/>
    <w:rsid w:val="00723C3C"/>
    <w:rsid w:val="007249E7"/>
    <w:rsid w:val="00724E98"/>
    <w:rsid w:val="00725410"/>
    <w:rsid w:val="0072628F"/>
    <w:rsid w:val="0072719F"/>
    <w:rsid w:val="007275B3"/>
    <w:rsid w:val="007275D9"/>
    <w:rsid w:val="00727E99"/>
    <w:rsid w:val="00730067"/>
    <w:rsid w:val="00730328"/>
    <w:rsid w:val="00730400"/>
    <w:rsid w:val="00731200"/>
    <w:rsid w:val="00732213"/>
    <w:rsid w:val="007328AA"/>
    <w:rsid w:val="00732A37"/>
    <w:rsid w:val="00733565"/>
    <w:rsid w:val="0073363A"/>
    <w:rsid w:val="007339B3"/>
    <w:rsid w:val="00733C54"/>
    <w:rsid w:val="00734021"/>
    <w:rsid w:val="00734E9B"/>
    <w:rsid w:val="00735139"/>
    <w:rsid w:val="0073513E"/>
    <w:rsid w:val="00735799"/>
    <w:rsid w:val="007359E7"/>
    <w:rsid w:val="007360FF"/>
    <w:rsid w:val="0073639D"/>
    <w:rsid w:val="00736FBE"/>
    <w:rsid w:val="00737746"/>
    <w:rsid w:val="007379BF"/>
    <w:rsid w:val="00737B13"/>
    <w:rsid w:val="00737B8E"/>
    <w:rsid w:val="007403BF"/>
    <w:rsid w:val="007406A6"/>
    <w:rsid w:val="00740799"/>
    <w:rsid w:val="00740A62"/>
    <w:rsid w:val="007415C6"/>
    <w:rsid w:val="00741638"/>
    <w:rsid w:val="00741ED5"/>
    <w:rsid w:val="00743AC0"/>
    <w:rsid w:val="00743C55"/>
    <w:rsid w:val="00743D24"/>
    <w:rsid w:val="0074441C"/>
    <w:rsid w:val="00745C4D"/>
    <w:rsid w:val="00745D8E"/>
    <w:rsid w:val="0074634A"/>
    <w:rsid w:val="00747672"/>
    <w:rsid w:val="007479DE"/>
    <w:rsid w:val="00747DB3"/>
    <w:rsid w:val="00747F3D"/>
    <w:rsid w:val="00750672"/>
    <w:rsid w:val="00751D7B"/>
    <w:rsid w:val="00752042"/>
    <w:rsid w:val="007521DA"/>
    <w:rsid w:val="00752B32"/>
    <w:rsid w:val="00752B5B"/>
    <w:rsid w:val="0075309A"/>
    <w:rsid w:val="007530BF"/>
    <w:rsid w:val="0075323E"/>
    <w:rsid w:val="00753724"/>
    <w:rsid w:val="007537E9"/>
    <w:rsid w:val="00753AB4"/>
    <w:rsid w:val="007546D3"/>
    <w:rsid w:val="00754C2A"/>
    <w:rsid w:val="007557EC"/>
    <w:rsid w:val="0075624C"/>
    <w:rsid w:val="007563E3"/>
    <w:rsid w:val="00756BE6"/>
    <w:rsid w:val="00756ED7"/>
    <w:rsid w:val="00760061"/>
    <w:rsid w:val="007600DF"/>
    <w:rsid w:val="0076017B"/>
    <w:rsid w:val="00760424"/>
    <w:rsid w:val="00760788"/>
    <w:rsid w:val="007607B8"/>
    <w:rsid w:val="007611E8"/>
    <w:rsid w:val="00761331"/>
    <w:rsid w:val="00761845"/>
    <w:rsid w:val="0076188B"/>
    <w:rsid w:val="00761F17"/>
    <w:rsid w:val="00762089"/>
    <w:rsid w:val="0076309C"/>
    <w:rsid w:val="007643D4"/>
    <w:rsid w:val="007644B5"/>
    <w:rsid w:val="0076462F"/>
    <w:rsid w:val="00764BF3"/>
    <w:rsid w:val="007653B3"/>
    <w:rsid w:val="00766B26"/>
    <w:rsid w:val="00766B61"/>
    <w:rsid w:val="00766F1D"/>
    <w:rsid w:val="00767C86"/>
    <w:rsid w:val="007705DD"/>
    <w:rsid w:val="00770A13"/>
    <w:rsid w:val="00770E8D"/>
    <w:rsid w:val="00771823"/>
    <w:rsid w:val="00771999"/>
    <w:rsid w:val="00771B23"/>
    <w:rsid w:val="00771BF0"/>
    <w:rsid w:val="0077264F"/>
    <w:rsid w:val="0077283C"/>
    <w:rsid w:val="00772E98"/>
    <w:rsid w:val="00773652"/>
    <w:rsid w:val="00773B45"/>
    <w:rsid w:val="00773DE7"/>
    <w:rsid w:val="00773FC3"/>
    <w:rsid w:val="00774434"/>
    <w:rsid w:val="007749B5"/>
    <w:rsid w:val="007751A6"/>
    <w:rsid w:val="00775879"/>
    <w:rsid w:val="007766CB"/>
    <w:rsid w:val="00776F0D"/>
    <w:rsid w:val="00777191"/>
    <w:rsid w:val="00777286"/>
    <w:rsid w:val="00780749"/>
    <w:rsid w:val="007808E4"/>
    <w:rsid w:val="00780E50"/>
    <w:rsid w:val="00780F55"/>
    <w:rsid w:val="007815D5"/>
    <w:rsid w:val="0078169D"/>
    <w:rsid w:val="0078199C"/>
    <w:rsid w:val="00782DA3"/>
    <w:rsid w:val="00782F6E"/>
    <w:rsid w:val="00783150"/>
    <w:rsid w:val="00783B7C"/>
    <w:rsid w:val="00783D0C"/>
    <w:rsid w:val="00784E0B"/>
    <w:rsid w:val="00785BFF"/>
    <w:rsid w:val="00785D0C"/>
    <w:rsid w:val="00786242"/>
    <w:rsid w:val="007867F4"/>
    <w:rsid w:val="00786BD8"/>
    <w:rsid w:val="007907A1"/>
    <w:rsid w:val="00791C04"/>
    <w:rsid w:val="007921A1"/>
    <w:rsid w:val="00792325"/>
    <w:rsid w:val="007928E7"/>
    <w:rsid w:val="00792A4C"/>
    <w:rsid w:val="00792C3D"/>
    <w:rsid w:val="00792D35"/>
    <w:rsid w:val="0079399C"/>
    <w:rsid w:val="007942B5"/>
    <w:rsid w:val="00795001"/>
    <w:rsid w:val="00795099"/>
    <w:rsid w:val="0079592B"/>
    <w:rsid w:val="00795EB7"/>
    <w:rsid w:val="007960CD"/>
    <w:rsid w:val="007962DB"/>
    <w:rsid w:val="00796333"/>
    <w:rsid w:val="00797654"/>
    <w:rsid w:val="007976A5"/>
    <w:rsid w:val="007A04AC"/>
    <w:rsid w:val="007A09B3"/>
    <w:rsid w:val="007A0E68"/>
    <w:rsid w:val="007A0E7B"/>
    <w:rsid w:val="007A1164"/>
    <w:rsid w:val="007A123E"/>
    <w:rsid w:val="007A175C"/>
    <w:rsid w:val="007A1D4A"/>
    <w:rsid w:val="007A358A"/>
    <w:rsid w:val="007A3E49"/>
    <w:rsid w:val="007A45FB"/>
    <w:rsid w:val="007A4D39"/>
    <w:rsid w:val="007A6F33"/>
    <w:rsid w:val="007B0242"/>
    <w:rsid w:val="007B0484"/>
    <w:rsid w:val="007B0B82"/>
    <w:rsid w:val="007B0C6B"/>
    <w:rsid w:val="007B14B6"/>
    <w:rsid w:val="007B2DE6"/>
    <w:rsid w:val="007B39ED"/>
    <w:rsid w:val="007B3D8D"/>
    <w:rsid w:val="007B45A5"/>
    <w:rsid w:val="007B4E0A"/>
    <w:rsid w:val="007B4EFC"/>
    <w:rsid w:val="007B5322"/>
    <w:rsid w:val="007B5388"/>
    <w:rsid w:val="007B5A82"/>
    <w:rsid w:val="007B672C"/>
    <w:rsid w:val="007B7104"/>
    <w:rsid w:val="007B7A50"/>
    <w:rsid w:val="007B7AC7"/>
    <w:rsid w:val="007B7BE4"/>
    <w:rsid w:val="007B7E32"/>
    <w:rsid w:val="007C03D3"/>
    <w:rsid w:val="007C0984"/>
    <w:rsid w:val="007C0F06"/>
    <w:rsid w:val="007C1756"/>
    <w:rsid w:val="007C178B"/>
    <w:rsid w:val="007C1C65"/>
    <w:rsid w:val="007C1D85"/>
    <w:rsid w:val="007C20E4"/>
    <w:rsid w:val="007C2472"/>
    <w:rsid w:val="007C31A5"/>
    <w:rsid w:val="007C31ED"/>
    <w:rsid w:val="007C3223"/>
    <w:rsid w:val="007C3CD1"/>
    <w:rsid w:val="007C41BA"/>
    <w:rsid w:val="007C4E01"/>
    <w:rsid w:val="007C59CA"/>
    <w:rsid w:val="007C5E36"/>
    <w:rsid w:val="007C6207"/>
    <w:rsid w:val="007C63F2"/>
    <w:rsid w:val="007C68EB"/>
    <w:rsid w:val="007C6C7E"/>
    <w:rsid w:val="007C6E3E"/>
    <w:rsid w:val="007C6F83"/>
    <w:rsid w:val="007C72CB"/>
    <w:rsid w:val="007C7F62"/>
    <w:rsid w:val="007D177E"/>
    <w:rsid w:val="007D1850"/>
    <w:rsid w:val="007D217D"/>
    <w:rsid w:val="007D30DC"/>
    <w:rsid w:val="007D31EE"/>
    <w:rsid w:val="007D3232"/>
    <w:rsid w:val="007D39B6"/>
    <w:rsid w:val="007D41B9"/>
    <w:rsid w:val="007D4212"/>
    <w:rsid w:val="007D4CAD"/>
    <w:rsid w:val="007D6435"/>
    <w:rsid w:val="007D65DE"/>
    <w:rsid w:val="007D681D"/>
    <w:rsid w:val="007D6AED"/>
    <w:rsid w:val="007D6F32"/>
    <w:rsid w:val="007D6F85"/>
    <w:rsid w:val="007D78D3"/>
    <w:rsid w:val="007E0121"/>
    <w:rsid w:val="007E0126"/>
    <w:rsid w:val="007E0330"/>
    <w:rsid w:val="007E0973"/>
    <w:rsid w:val="007E0CCD"/>
    <w:rsid w:val="007E0E21"/>
    <w:rsid w:val="007E167E"/>
    <w:rsid w:val="007E1823"/>
    <w:rsid w:val="007E1EC0"/>
    <w:rsid w:val="007E27B6"/>
    <w:rsid w:val="007E3161"/>
    <w:rsid w:val="007E326C"/>
    <w:rsid w:val="007E3497"/>
    <w:rsid w:val="007E4045"/>
    <w:rsid w:val="007E4234"/>
    <w:rsid w:val="007E4BA9"/>
    <w:rsid w:val="007E50B1"/>
    <w:rsid w:val="007E5117"/>
    <w:rsid w:val="007E52D8"/>
    <w:rsid w:val="007E5820"/>
    <w:rsid w:val="007E5AD7"/>
    <w:rsid w:val="007E620A"/>
    <w:rsid w:val="007E64FC"/>
    <w:rsid w:val="007E664F"/>
    <w:rsid w:val="007E6E11"/>
    <w:rsid w:val="007E74E3"/>
    <w:rsid w:val="007E7FBD"/>
    <w:rsid w:val="007F0D50"/>
    <w:rsid w:val="007F0FAA"/>
    <w:rsid w:val="007F1237"/>
    <w:rsid w:val="007F130E"/>
    <w:rsid w:val="007F134E"/>
    <w:rsid w:val="007F1422"/>
    <w:rsid w:val="007F1425"/>
    <w:rsid w:val="007F160B"/>
    <w:rsid w:val="007F17F8"/>
    <w:rsid w:val="007F1CC8"/>
    <w:rsid w:val="007F2A2B"/>
    <w:rsid w:val="007F41B1"/>
    <w:rsid w:val="007F42FB"/>
    <w:rsid w:val="007F4D74"/>
    <w:rsid w:val="007F4DE7"/>
    <w:rsid w:val="007F5004"/>
    <w:rsid w:val="007F5619"/>
    <w:rsid w:val="007F575C"/>
    <w:rsid w:val="007F59DE"/>
    <w:rsid w:val="007F5BE6"/>
    <w:rsid w:val="007F6531"/>
    <w:rsid w:val="007F7AAA"/>
    <w:rsid w:val="007F7AC4"/>
    <w:rsid w:val="007F7B1C"/>
    <w:rsid w:val="008006F1"/>
    <w:rsid w:val="00800A6C"/>
    <w:rsid w:val="00800F0F"/>
    <w:rsid w:val="008021C7"/>
    <w:rsid w:val="008029A5"/>
    <w:rsid w:val="008029B7"/>
    <w:rsid w:val="00802B48"/>
    <w:rsid w:val="00802C20"/>
    <w:rsid w:val="00802FAF"/>
    <w:rsid w:val="008031BA"/>
    <w:rsid w:val="00804664"/>
    <w:rsid w:val="00804BBD"/>
    <w:rsid w:val="00804DD9"/>
    <w:rsid w:val="00805A0A"/>
    <w:rsid w:val="00805B85"/>
    <w:rsid w:val="00806412"/>
    <w:rsid w:val="008064EF"/>
    <w:rsid w:val="0080664E"/>
    <w:rsid w:val="00806ABB"/>
    <w:rsid w:val="00806BF6"/>
    <w:rsid w:val="00807026"/>
    <w:rsid w:val="00807526"/>
    <w:rsid w:val="00807A66"/>
    <w:rsid w:val="00810457"/>
    <w:rsid w:val="00810586"/>
    <w:rsid w:val="00810C23"/>
    <w:rsid w:val="00811010"/>
    <w:rsid w:val="00811054"/>
    <w:rsid w:val="00812CEA"/>
    <w:rsid w:val="00813015"/>
    <w:rsid w:val="008134A7"/>
    <w:rsid w:val="00813624"/>
    <w:rsid w:val="0081371B"/>
    <w:rsid w:val="008139BF"/>
    <w:rsid w:val="00813A77"/>
    <w:rsid w:val="00813EDD"/>
    <w:rsid w:val="0081414D"/>
    <w:rsid w:val="008142FE"/>
    <w:rsid w:val="008144E0"/>
    <w:rsid w:val="008152A7"/>
    <w:rsid w:val="008161C6"/>
    <w:rsid w:val="0081629B"/>
    <w:rsid w:val="00816A61"/>
    <w:rsid w:val="00816ECA"/>
    <w:rsid w:val="00817628"/>
    <w:rsid w:val="008179B8"/>
    <w:rsid w:val="00817D43"/>
    <w:rsid w:val="00820088"/>
    <w:rsid w:val="00820EE2"/>
    <w:rsid w:val="00820EFB"/>
    <w:rsid w:val="00821221"/>
    <w:rsid w:val="008212A4"/>
    <w:rsid w:val="00821A1E"/>
    <w:rsid w:val="00821C47"/>
    <w:rsid w:val="00821FA9"/>
    <w:rsid w:val="008220EE"/>
    <w:rsid w:val="00822751"/>
    <w:rsid w:val="00822C24"/>
    <w:rsid w:val="00822E05"/>
    <w:rsid w:val="008236E0"/>
    <w:rsid w:val="0082391F"/>
    <w:rsid w:val="00823B4E"/>
    <w:rsid w:val="00823D45"/>
    <w:rsid w:val="00823DE9"/>
    <w:rsid w:val="00823F44"/>
    <w:rsid w:val="00824935"/>
    <w:rsid w:val="00825542"/>
    <w:rsid w:val="00825B3E"/>
    <w:rsid w:val="008260B1"/>
    <w:rsid w:val="008260CE"/>
    <w:rsid w:val="008261CC"/>
    <w:rsid w:val="008263C5"/>
    <w:rsid w:val="00826987"/>
    <w:rsid w:val="0082703B"/>
    <w:rsid w:val="008274AA"/>
    <w:rsid w:val="00827533"/>
    <w:rsid w:val="00827D2C"/>
    <w:rsid w:val="00830476"/>
    <w:rsid w:val="008305AB"/>
    <w:rsid w:val="00830808"/>
    <w:rsid w:val="00832537"/>
    <w:rsid w:val="00832E0D"/>
    <w:rsid w:val="008331B3"/>
    <w:rsid w:val="00833754"/>
    <w:rsid w:val="00834369"/>
    <w:rsid w:val="008346B0"/>
    <w:rsid w:val="00834D40"/>
    <w:rsid w:val="0083551F"/>
    <w:rsid w:val="00835A40"/>
    <w:rsid w:val="00836969"/>
    <w:rsid w:val="00836B8E"/>
    <w:rsid w:val="00836D74"/>
    <w:rsid w:val="00836D77"/>
    <w:rsid w:val="00836EED"/>
    <w:rsid w:val="00840261"/>
    <w:rsid w:val="00841EFD"/>
    <w:rsid w:val="0084247A"/>
    <w:rsid w:val="00842B23"/>
    <w:rsid w:val="00842FDB"/>
    <w:rsid w:val="008430EA"/>
    <w:rsid w:val="0084322A"/>
    <w:rsid w:val="008436FD"/>
    <w:rsid w:val="008437DB"/>
    <w:rsid w:val="00843A73"/>
    <w:rsid w:val="00843B08"/>
    <w:rsid w:val="00843E91"/>
    <w:rsid w:val="00844EA9"/>
    <w:rsid w:val="008460F9"/>
    <w:rsid w:val="008461ED"/>
    <w:rsid w:val="00846CC8"/>
    <w:rsid w:val="00846CF6"/>
    <w:rsid w:val="00846D5C"/>
    <w:rsid w:val="00847239"/>
    <w:rsid w:val="008478F1"/>
    <w:rsid w:val="00847BCD"/>
    <w:rsid w:val="0085067A"/>
    <w:rsid w:val="0085143A"/>
    <w:rsid w:val="008515D5"/>
    <w:rsid w:val="0085176C"/>
    <w:rsid w:val="00852DD4"/>
    <w:rsid w:val="008533B1"/>
    <w:rsid w:val="00853555"/>
    <w:rsid w:val="008537AA"/>
    <w:rsid w:val="008544D4"/>
    <w:rsid w:val="0085454A"/>
    <w:rsid w:val="00854D37"/>
    <w:rsid w:val="00854E18"/>
    <w:rsid w:val="00854F5F"/>
    <w:rsid w:val="00855D55"/>
    <w:rsid w:val="008565E3"/>
    <w:rsid w:val="00856A20"/>
    <w:rsid w:val="00856F2C"/>
    <w:rsid w:val="0085777D"/>
    <w:rsid w:val="00857E7F"/>
    <w:rsid w:val="008602E7"/>
    <w:rsid w:val="00860B0A"/>
    <w:rsid w:val="00860FED"/>
    <w:rsid w:val="00861428"/>
    <w:rsid w:val="00861443"/>
    <w:rsid w:val="00861777"/>
    <w:rsid w:val="00861A2F"/>
    <w:rsid w:val="00861B1B"/>
    <w:rsid w:val="00862273"/>
    <w:rsid w:val="0086270F"/>
    <w:rsid w:val="00862D75"/>
    <w:rsid w:val="00863389"/>
    <w:rsid w:val="0086363E"/>
    <w:rsid w:val="00863A85"/>
    <w:rsid w:val="00863DA4"/>
    <w:rsid w:val="00863E38"/>
    <w:rsid w:val="00864029"/>
    <w:rsid w:val="00864B24"/>
    <w:rsid w:val="00864B3C"/>
    <w:rsid w:val="00864BB5"/>
    <w:rsid w:val="00864E26"/>
    <w:rsid w:val="00865A92"/>
    <w:rsid w:val="0086619B"/>
    <w:rsid w:val="008661A6"/>
    <w:rsid w:val="008662B9"/>
    <w:rsid w:val="00866702"/>
    <w:rsid w:val="00866D24"/>
    <w:rsid w:val="008672FB"/>
    <w:rsid w:val="00867434"/>
    <w:rsid w:val="0086776C"/>
    <w:rsid w:val="00867A72"/>
    <w:rsid w:val="00867BD8"/>
    <w:rsid w:val="00867D28"/>
    <w:rsid w:val="00870143"/>
    <w:rsid w:val="00870834"/>
    <w:rsid w:val="0087086C"/>
    <w:rsid w:val="00871135"/>
    <w:rsid w:val="00871850"/>
    <w:rsid w:val="00871CEC"/>
    <w:rsid w:val="00871E0A"/>
    <w:rsid w:val="00872603"/>
    <w:rsid w:val="0087266A"/>
    <w:rsid w:val="00872D45"/>
    <w:rsid w:val="00873DEB"/>
    <w:rsid w:val="00873FD2"/>
    <w:rsid w:val="00874448"/>
    <w:rsid w:val="00874559"/>
    <w:rsid w:val="008747CE"/>
    <w:rsid w:val="0087487D"/>
    <w:rsid w:val="008748DF"/>
    <w:rsid w:val="00874A19"/>
    <w:rsid w:val="00874CCE"/>
    <w:rsid w:val="008753F5"/>
    <w:rsid w:val="00875FB2"/>
    <w:rsid w:val="00876A75"/>
    <w:rsid w:val="00876BBB"/>
    <w:rsid w:val="00877A9A"/>
    <w:rsid w:val="00877BC9"/>
    <w:rsid w:val="00880BA3"/>
    <w:rsid w:val="00880E31"/>
    <w:rsid w:val="00880FDC"/>
    <w:rsid w:val="00882015"/>
    <w:rsid w:val="0088220A"/>
    <w:rsid w:val="008826E8"/>
    <w:rsid w:val="00883A68"/>
    <w:rsid w:val="008840AC"/>
    <w:rsid w:val="00884645"/>
    <w:rsid w:val="00884A91"/>
    <w:rsid w:val="00884CBC"/>
    <w:rsid w:val="00884DA0"/>
    <w:rsid w:val="00884E17"/>
    <w:rsid w:val="00885036"/>
    <w:rsid w:val="0088555D"/>
    <w:rsid w:val="00885723"/>
    <w:rsid w:val="00885976"/>
    <w:rsid w:val="00885B55"/>
    <w:rsid w:val="00885C26"/>
    <w:rsid w:val="00885F54"/>
    <w:rsid w:val="00885F63"/>
    <w:rsid w:val="0088605D"/>
    <w:rsid w:val="0088659E"/>
    <w:rsid w:val="00886699"/>
    <w:rsid w:val="00886F74"/>
    <w:rsid w:val="008873A0"/>
    <w:rsid w:val="0088752D"/>
    <w:rsid w:val="00890371"/>
    <w:rsid w:val="008904B9"/>
    <w:rsid w:val="00890796"/>
    <w:rsid w:val="008908FE"/>
    <w:rsid w:val="008915F1"/>
    <w:rsid w:val="00891866"/>
    <w:rsid w:val="008921AF"/>
    <w:rsid w:val="00892565"/>
    <w:rsid w:val="008927CC"/>
    <w:rsid w:val="0089369F"/>
    <w:rsid w:val="0089480A"/>
    <w:rsid w:val="008949DE"/>
    <w:rsid w:val="00894DC6"/>
    <w:rsid w:val="00895D4F"/>
    <w:rsid w:val="00896341"/>
    <w:rsid w:val="00896743"/>
    <w:rsid w:val="00896762"/>
    <w:rsid w:val="00896822"/>
    <w:rsid w:val="00896B51"/>
    <w:rsid w:val="0089711A"/>
    <w:rsid w:val="008972A2"/>
    <w:rsid w:val="008972AC"/>
    <w:rsid w:val="00897BE7"/>
    <w:rsid w:val="008A1332"/>
    <w:rsid w:val="008A1791"/>
    <w:rsid w:val="008A2246"/>
    <w:rsid w:val="008A23F1"/>
    <w:rsid w:val="008A241C"/>
    <w:rsid w:val="008A2956"/>
    <w:rsid w:val="008A372F"/>
    <w:rsid w:val="008A4000"/>
    <w:rsid w:val="008A408A"/>
    <w:rsid w:val="008A4140"/>
    <w:rsid w:val="008A4C49"/>
    <w:rsid w:val="008A5A02"/>
    <w:rsid w:val="008A6493"/>
    <w:rsid w:val="008A72AD"/>
    <w:rsid w:val="008B0282"/>
    <w:rsid w:val="008B0295"/>
    <w:rsid w:val="008B06EB"/>
    <w:rsid w:val="008B0A17"/>
    <w:rsid w:val="008B0CA4"/>
    <w:rsid w:val="008B189A"/>
    <w:rsid w:val="008B1E1F"/>
    <w:rsid w:val="008B2286"/>
    <w:rsid w:val="008B2587"/>
    <w:rsid w:val="008B2765"/>
    <w:rsid w:val="008B2D10"/>
    <w:rsid w:val="008B346A"/>
    <w:rsid w:val="008B3485"/>
    <w:rsid w:val="008B3E64"/>
    <w:rsid w:val="008B3EC6"/>
    <w:rsid w:val="008B41A2"/>
    <w:rsid w:val="008B49ED"/>
    <w:rsid w:val="008B561F"/>
    <w:rsid w:val="008B582A"/>
    <w:rsid w:val="008B5D0E"/>
    <w:rsid w:val="008B5E3A"/>
    <w:rsid w:val="008B5E89"/>
    <w:rsid w:val="008B5F3C"/>
    <w:rsid w:val="008C01B8"/>
    <w:rsid w:val="008C0F44"/>
    <w:rsid w:val="008C1024"/>
    <w:rsid w:val="008C1135"/>
    <w:rsid w:val="008C14D2"/>
    <w:rsid w:val="008C15E5"/>
    <w:rsid w:val="008C17C0"/>
    <w:rsid w:val="008C1F6B"/>
    <w:rsid w:val="008C276A"/>
    <w:rsid w:val="008C2BC2"/>
    <w:rsid w:val="008C2C84"/>
    <w:rsid w:val="008C2D7B"/>
    <w:rsid w:val="008C3197"/>
    <w:rsid w:val="008C3455"/>
    <w:rsid w:val="008C346A"/>
    <w:rsid w:val="008C351B"/>
    <w:rsid w:val="008C3566"/>
    <w:rsid w:val="008C4096"/>
    <w:rsid w:val="008C4D8C"/>
    <w:rsid w:val="008C4F3E"/>
    <w:rsid w:val="008C5073"/>
    <w:rsid w:val="008C5265"/>
    <w:rsid w:val="008C529E"/>
    <w:rsid w:val="008C58C5"/>
    <w:rsid w:val="008C59B1"/>
    <w:rsid w:val="008C6836"/>
    <w:rsid w:val="008C6B60"/>
    <w:rsid w:val="008C6C5A"/>
    <w:rsid w:val="008C707D"/>
    <w:rsid w:val="008C794F"/>
    <w:rsid w:val="008C7BCD"/>
    <w:rsid w:val="008D0523"/>
    <w:rsid w:val="008D05FB"/>
    <w:rsid w:val="008D07CD"/>
    <w:rsid w:val="008D1575"/>
    <w:rsid w:val="008D15AC"/>
    <w:rsid w:val="008D20FB"/>
    <w:rsid w:val="008D24EF"/>
    <w:rsid w:val="008D35D5"/>
    <w:rsid w:val="008D366C"/>
    <w:rsid w:val="008D40A4"/>
    <w:rsid w:val="008D4E69"/>
    <w:rsid w:val="008D5BA8"/>
    <w:rsid w:val="008D5F07"/>
    <w:rsid w:val="008D706E"/>
    <w:rsid w:val="008D713A"/>
    <w:rsid w:val="008E0D0F"/>
    <w:rsid w:val="008E0DC1"/>
    <w:rsid w:val="008E16EF"/>
    <w:rsid w:val="008E19C9"/>
    <w:rsid w:val="008E1D0E"/>
    <w:rsid w:val="008E23F2"/>
    <w:rsid w:val="008E2574"/>
    <w:rsid w:val="008E29AE"/>
    <w:rsid w:val="008E29F6"/>
    <w:rsid w:val="008E2BFA"/>
    <w:rsid w:val="008E2DD9"/>
    <w:rsid w:val="008E3C96"/>
    <w:rsid w:val="008E404A"/>
    <w:rsid w:val="008E416D"/>
    <w:rsid w:val="008E42CE"/>
    <w:rsid w:val="008E441E"/>
    <w:rsid w:val="008E4420"/>
    <w:rsid w:val="008E4C86"/>
    <w:rsid w:val="008E509B"/>
    <w:rsid w:val="008E5E5F"/>
    <w:rsid w:val="008E62B6"/>
    <w:rsid w:val="008E63E6"/>
    <w:rsid w:val="008E6A0B"/>
    <w:rsid w:val="008E6CFB"/>
    <w:rsid w:val="008E7249"/>
    <w:rsid w:val="008E77D8"/>
    <w:rsid w:val="008E77F9"/>
    <w:rsid w:val="008E7EE2"/>
    <w:rsid w:val="008F027D"/>
    <w:rsid w:val="008F124B"/>
    <w:rsid w:val="008F1C10"/>
    <w:rsid w:val="008F2640"/>
    <w:rsid w:val="008F2981"/>
    <w:rsid w:val="008F29F1"/>
    <w:rsid w:val="008F33F1"/>
    <w:rsid w:val="008F37B1"/>
    <w:rsid w:val="008F43C7"/>
    <w:rsid w:val="008F4B43"/>
    <w:rsid w:val="008F54BA"/>
    <w:rsid w:val="008F5930"/>
    <w:rsid w:val="008F6252"/>
    <w:rsid w:val="008F7197"/>
    <w:rsid w:val="008F7C8B"/>
    <w:rsid w:val="00900A37"/>
    <w:rsid w:val="009019B0"/>
    <w:rsid w:val="00901F1F"/>
    <w:rsid w:val="00902682"/>
    <w:rsid w:val="009028AF"/>
    <w:rsid w:val="00902DF3"/>
    <w:rsid w:val="00903EE6"/>
    <w:rsid w:val="009043F5"/>
    <w:rsid w:val="009046CB"/>
    <w:rsid w:val="0090534F"/>
    <w:rsid w:val="009061D0"/>
    <w:rsid w:val="00906254"/>
    <w:rsid w:val="009063D0"/>
    <w:rsid w:val="00906BD2"/>
    <w:rsid w:val="00907DE0"/>
    <w:rsid w:val="00907E9C"/>
    <w:rsid w:val="0091057F"/>
    <w:rsid w:val="009107E3"/>
    <w:rsid w:val="00910ACC"/>
    <w:rsid w:val="00911596"/>
    <w:rsid w:val="00911F8E"/>
    <w:rsid w:val="00912676"/>
    <w:rsid w:val="0091269B"/>
    <w:rsid w:val="0091277D"/>
    <w:rsid w:val="00912C9A"/>
    <w:rsid w:val="00913117"/>
    <w:rsid w:val="00913512"/>
    <w:rsid w:val="009136DF"/>
    <w:rsid w:val="00913E42"/>
    <w:rsid w:val="00914098"/>
    <w:rsid w:val="0091419F"/>
    <w:rsid w:val="009144B0"/>
    <w:rsid w:val="009149EE"/>
    <w:rsid w:val="00914D42"/>
    <w:rsid w:val="00915971"/>
    <w:rsid w:val="00915AE1"/>
    <w:rsid w:val="00915EE7"/>
    <w:rsid w:val="00916168"/>
    <w:rsid w:val="0091639E"/>
    <w:rsid w:val="009168E4"/>
    <w:rsid w:val="00916A51"/>
    <w:rsid w:val="00916E56"/>
    <w:rsid w:val="0091739D"/>
    <w:rsid w:val="009174CE"/>
    <w:rsid w:val="00917A0F"/>
    <w:rsid w:val="00917F97"/>
    <w:rsid w:val="00920855"/>
    <w:rsid w:val="009208AD"/>
    <w:rsid w:val="0092114F"/>
    <w:rsid w:val="00922B3A"/>
    <w:rsid w:val="0092397A"/>
    <w:rsid w:val="00923A19"/>
    <w:rsid w:val="00924283"/>
    <w:rsid w:val="00924587"/>
    <w:rsid w:val="0092517C"/>
    <w:rsid w:val="00925715"/>
    <w:rsid w:val="00926B58"/>
    <w:rsid w:val="00926FCE"/>
    <w:rsid w:val="00927075"/>
    <w:rsid w:val="009270C2"/>
    <w:rsid w:val="00927BCE"/>
    <w:rsid w:val="00927ED0"/>
    <w:rsid w:val="0093062C"/>
    <w:rsid w:val="009306BE"/>
    <w:rsid w:val="009309B8"/>
    <w:rsid w:val="00930CA5"/>
    <w:rsid w:val="009318EA"/>
    <w:rsid w:val="00931D2D"/>
    <w:rsid w:val="00932243"/>
    <w:rsid w:val="009327FC"/>
    <w:rsid w:val="00932B7D"/>
    <w:rsid w:val="00932C7A"/>
    <w:rsid w:val="00933143"/>
    <w:rsid w:val="009343E5"/>
    <w:rsid w:val="00934AEA"/>
    <w:rsid w:val="00934E50"/>
    <w:rsid w:val="00934E93"/>
    <w:rsid w:val="00934EB2"/>
    <w:rsid w:val="00935775"/>
    <w:rsid w:val="009365FD"/>
    <w:rsid w:val="00937530"/>
    <w:rsid w:val="009378DE"/>
    <w:rsid w:val="00937922"/>
    <w:rsid w:val="0093796D"/>
    <w:rsid w:val="00937C66"/>
    <w:rsid w:val="00941606"/>
    <w:rsid w:val="00941958"/>
    <w:rsid w:val="00941CB5"/>
    <w:rsid w:val="009420A6"/>
    <w:rsid w:val="00942386"/>
    <w:rsid w:val="009424E7"/>
    <w:rsid w:val="009428E9"/>
    <w:rsid w:val="00942FCC"/>
    <w:rsid w:val="009434CA"/>
    <w:rsid w:val="00944139"/>
    <w:rsid w:val="0094416C"/>
    <w:rsid w:val="00944199"/>
    <w:rsid w:val="009443EF"/>
    <w:rsid w:val="009444A9"/>
    <w:rsid w:val="009448C1"/>
    <w:rsid w:val="009449FC"/>
    <w:rsid w:val="00946247"/>
    <w:rsid w:val="00946344"/>
    <w:rsid w:val="009463ED"/>
    <w:rsid w:val="00946778"/>
    <w:rsid w:val="00946940"/>
    <w:rsid w:val="00946E36"/>
    <w:rsid w:val="00946FB7"/>
    <w:rsid w:val="009477A1"/>
    <w:rsid w:val="00947B9B"/>
    <w:rsid w:val="00947E1F"/>
    <w:rsid w:val="00947E67"/>
    <w:rsid w:val="00947FBB"/>
    <w:rsid w:val="009509EE"/>
    <w:rsid w:val="00950AC7"/>
    <w:rsid w:val="00950F85"/>
    <w:rsid w:val="0095116B"/>
    <w:rsid w:val="0095140D"/>
    <w:rsid w:val="009516F2"/>
    <w:rsid w:val="009519E9"/>
    <w:rsid w:val="00952612"/>
    <w:rsid w:val="0095276A"/>
    <w:rsid w:val="00952D24"/>
    <w:rsid w:val="009535C0"/>
    <w:rsid w:val="00953D8E"/>
    <w:rsid w:val="00954423"/>
    <w:rsid w:val="009545EE"/>
    <w:rsid w:val="00955182"/>
    <w:rsid w:val="00955752"/>
    <w:rsid w:val="00955B23"/>
    <w:rsid w:val="00955E0F"/>
    <w:rsid w:val="00955E55"/>
    <w:rsid w:val="00955F71"/>
    <w:rsid w:val="00957757"/>
    <w:rsid w:val="009604D7"/>
    <w:rsid w:val="0096081A"/>
    <w:rsid w:val="00960ACB"/>
    <w:rsid w:val="00961EDA"/>
    <w:rsid w:val="00962003"/>
    <w:rsid w:val="0096212F"/>
    <w:rsid w:val="009625AD"/>
    <w:rsid w:val="00963133"/>
    <w:rsid w:val="009633C1"/>
    <w:rsid w:val="00963757"/>
    <w:rsid w:val="00963CC7"/>
    <w:rsid w:val="0096477E"/>
    <w:rsid w:val="0096481F"/>
    <w:rsid w:val="00964E9C"/>
    <w:rsid w:val="00964F2B"/>
    <w:rsid w:val="00964FD7"/>
    <w:rsid w:val="0096532C"/>
    <w:rsid w:val="009653E5"/>
    <w:rsid w:val="0096584F"/>
    <w:rsid w:val="00965937"/>
    <w:rsid w:val="009663D9"/>
    <w:rsid w:val="009670E6"/>
    <w:rsid w:val="00967C90"/>
    <w:rsid w:val="00967CE7"/>
    <w:rsid w:val="009706AF"/>
    <w:rsid w:val="00972756"/>
    <w:rsid w:val="00972928"/>
    <w:rsid w:val="00972F9C"/>
    <w:rsid w:val="00973162"/>
    <w:rsid w:val="00973844"/>
    <w:rsid w:val="00973B34"/>
    <w:rsid w:val="00973D68"/>
    <w:rsid w:val="0097496E"/>
    <w:rsid w:val="00974A46"/>
    <w:rsid w:val="009753F9"/>
    <w:rsid w:val="00975AB7"/>
    <w:rsid w:val="00976624"/>
    <w:rsid w:val="00976CCB"/>
    <w:rsid w:val="00976D69"/>
    <w:rsid w:val="00976ED7"/>
    <w:rsid w:val="00977352"/>
    <w:rsid w:val="009777A5"/>
    <w:rsid w:val="00977D03"/>
    <w:rsid w:val="00980460"/>
    <w:rsid w:val="00980EBA"/>
    <w:rsid w:val="00980FEE"/>
    <w:rsid w:val="0098120B"/>
    <w:rsid w:val="009814D0"/>
    <w:rsid w:val="00981672"/>
    <w:rsid w:val="009817F5"/>
    <w:rsid w:val="0098183D"/>
    <w:rsid w:val="00981880"/>
    <w:rsid w:val="009821CE"/>
    <w:rsid w:val="00982502"/>
    <w:rsid w:val="00982B9C"/>
    <w:rsid w:val="00983E31"/>
    <w:rsid w:val="00983E5C"/>
    <w:rsid w:val="00983E8A"/>
    <w:rsid w:val="0098413A"/>
    <w:rsid w:val="0098415D"/>
    <w:rsid w:val="00984BB3"/>
    <w:rsid w:val="0098523B"/>
    <w:rsid w:val="00985B45"/>
    <w:rsid w:val="00986B89"/>
    <w:rsid w:val="00987627"/>
    <w:rsid w:val="009879C8"/>
    <w:rsid w:val="00987ABF"/>
    <w:rsid w:val="00990505"/>
    <w:rsid w:val="00990955"/>
    <w:rsid w:val="00990F54"/>
    <w:rsid w:val="00991027"/>
    <w:rsid w:val="00991406"/>
    <w:rsid w:val="00991C69"/>
    <w:rsid w:val="00991F31"/>
    <w:rsid w:val="00992165"/>
    <w:rsid w:val="00992344"/>
    <w:rsid w:val="00992750"/>
    <w:rsid w:val="0099293C"/>
    <w:rsid w:val="00992EF9"/>
    <w:rsid w:val="00994375"/>
    <w:rsid w:val="0099448E"/>
    <w:rsid w:val="009944B6"/>
    <w:rsid w:val="00994708"/>
    <w:rsid w:val="00994C6F"/>
    <w:rsid w:val="00995158"/>
    <w:rsid w:val="00995920"/>
    <w:rsid w:val="00995ABB"/>
    <w:rsid w:val="0099618A"/>
    <w:rsid w:val="0099631A"/>
    <w:rsid w:val="009968EB"/>
    <w:rsid w:val="00997BD9"/>
    <w:rsid w:val="009A0899"/>
    <w:rsid w:val="009A16D6"/>
    <w:rsid w:val="009A21FC"/>
    <w:rsid w:val="009A2200"/>
    <w:rsid w:val="009A22F2"/>
    <w:rsid w:val="009A23D8"/>
    <w:rsid w:val="009A25F6"/>
    <w:rsid w:val="009A2EA8"/>
    <w:rsid w:val="009A2F06"/>
    <w:rsid w:val="009A307E"/>
    <w:rsid w:val="009A30E0"/>
    <w:rsid w:val="009A350F"/>
    <w:rsid w:val="009A3881"/>
    <w:rsid w:val="009A38C2"/>
    <w:rsid w:val="009A39A2"/>
    <w:rsid w:val="009A3D2B"/>
    <w:rsid w:val="009A3E8B"/>
    <w:rsid w:val="009A3E97"/>
    <w:rsid w:val="009A40CA"/>
    <w:rsid w:val="009A46C5"/>
    <w:rsid w:val="009A478D"/>
    <w:rsid w:val="009A6F73"/>
    <w:rsid w:val="009A7157"/>
    <w:rsid w:val="009A73A1"/>
    <w:rsid w:val="009A7913"/>
    <w:rsid w:val="009A7916"/>
    <w:rsid w:val="009A7989"/>
    <w:rsid w:val="009A79BD"/>
    <w:rsid w:val="009A7C1C"/>
    <w:rsid w:val="009A7C32"/>
    <w:rsid w:val="009B023D"/>
    <w:rsid w:val="009B0254"/>
    <w:rsid w:val="009B08E8"/>
    <w:rsid w:val="009B1019"/>
    <w:rsid w:val="009B1CF7"/>
    <w:rsid w:val="009B21DF"/>
    <w:rsid w:val="009B22BA"/>
    <w:rsid w:val="009B2D43"/>
    <w:rsid w:val="009B2F2D"/>
    <w:rsid w:val="009B42FA"/>
    <w:rsid w:val="009B4829"/>
    <w:rsid w:val="009B49D3"/>
    <w:rsid w:val="009B4B86"/>
    <w:rsid w:val="009B54AF"/>
    <w:rsid w:val="009B6DC2"/>
    <w:rsid w:val="009B7139"/>
    <w:rsid w:val="009C06FB"/>
    <w:rsid w:val="009C122B"/>
    <w:rsid w:val="009C12A9"/>
    <w:rsid w:val="009C1F85"/>
    <w:rsid w:val="009C223E"/>
    <w:rsid w:val="009C2478"/>
    <w:rsid w:val="009C27D9"/>
    <w:rsid w:val="009C2E65"/>
    <w:rsid w:val="009C343D"/>
    <w:rsid w:val="009C36A7"/>
    <w:rsid w:val="009C37B3"/>
    <w:rsid w:val="009C3C1A"/>
    <w:rsid w:val="009C4051"/>
    <w:rsid w:val="009C510B"/>
    <w:rsid w:val="009C51AF"/>
    <w:rsid w:val="009C5574"/>
    <w:rsid w:val="009C574F"/>
    <w:rsid w:val="009C57DD"/>
    <w:rsid w:val="009C5BB8"/>
    <w:rsid w:val="009C6165"/>
    <w:rsid w:val="009C66EA"/>
    <w:rsid w:val="009C69AA"/>
    <w:rsid w:val="009C69E3"/>
    <w:rsid w:val="009C7638"/>
    <w:rsid w:val="009C7E42"/>
    <w:rsid w:val="009D0735"/>
    <w:rsid w:val="009D0CC5"/>
    <w:rsid w:val="009D12EF"/>
    <w:rsid w:val="009D1538"/>
    <w:rsid w:val="009D1EBB"/>
    <w:rsid w:val="009D237C"/>
    <w:rsid w:val="009D2DFC"/>
    <w:rsid w:val="009D3523"/>
    <w:rsid w:val="009D355F"/>
    <w:rsid w:val="009D36AA"/>
    <w:rsid w:val="009D3DCD"/>
    <w:rsid w:val="009D3F59"/>
    <w:rsid w:val="009D4C23"/>
    <w:rsid w:val="009D4C72"/>
    <w:rsid w:val="009D4F60"/>
    <w:rsid w:val="009D5A87"/>
    <w:rsid w:val="009D61DE"/>
    <w:rsid w:val="009D648A"/>
    <w:rsid w:val="009D6771"/>
    <w:rsid w:val="009D6946"/>
    <w:rsid w:val="009E0828"/>
    <w:rsid w:val="009E1590"/>
    <w:rsid w:val="009E1E5D"/>
    <w:rsid w:val="009E216C"/>
    <w:rsid w:val="009E2443"/>
    <w:rsid w:val="009E31AF"/>
    <w:rsid w:val="009E32BF"/>
    <w:rsid w:val="009E3327"/>
    <w:rsid w:val="009E36D2"/>
    <w:rsid w:val="009E36D5"/>
    <w:rsid w:val="009E39DC"/>
    <w:rsid w:val="009E424B"/>
    <w:rsid w:val="009E488D"/>
    <w:rsid w:val="009E4BCC"/>
    <w:rsid w:val="009E5539"/>
    <w:rsid w:val="009E6091"/>
    <w:rsid w:val="009E60DD"/>
    <w:rsid w:val="009E681A"/>
    <w:rsid w:val="009E689E"/>
    <w:rsid w:val="009E68F3"/>
    <w:rsid w:val="009E6D99"/>
    <w:rsid w:val="009E79DA"/>
    <w:rsid w:val="009E7C7B"/>
    <w:rsid w:val="009F0581"/>
    <w:rsid w:val="009F0E2A"/>
    <w:rsid w:val="009F1B2E"/>
    <w:rsid w:val="009F1C7B"/>
    <w:rsid w:val="009F20B0"/>
    <w:rsid w:val="009F26BA"/>
    <w:rsid w:val="009F2F1B"/>
    <w:rsid w:val="009F331E"/>
    <w:rsid w:val="009F369C"/>
    <w:rsid w:val="009F3A17"/>
    <w:rsid w:val="009F3D1D"/>
    <w:rsid w:val="009F4C18"/>
    <w:rsid w:val="009F4DEA"/>
    <w:rsid w:val="009F54AF"/>
    <w:rsid w:val="009F560A"/>
    <w:rsid w:val="009F5643"/>
    <w:rsid w:val="009F6129"/>
    <w:rsid w:val="009F6F77"/>
    <w:rsid w:val="009F7681"/>
    <w:rsid w:val="009F7A1C"/>
    <w:rsid w:val="00A00E73"/>
    <w:rsid w:val="00A018E4"/>
    <w:rsid w:val="00A01A16"/>
    <w:rsid w:val="00A02095"/>
    <w:rsid w:val="00A023CE"/>
    <w:rsid w:val="00A033D9"/>
    <w:rsid w:val="00A036DB"/>
    <w:rsid w:val="00A04132"/>
    <w:rsid w:val="00A04442"/>
    <w:rsid w:val="00A04D1C"/>
    <w:rsid w:val="00A04DE3"/>
    <w:rsid w:val="00A056BA"/>
    <w:rsid w:val="00A0649C"/>
    <w:rsid w:val="00A064A7"/>
    <w:rsid w:val="00A06B67"/>
    <w:rsid w:val="00A0724F"/>
    <w:rsid w:val="00A07496"/>
    <w:rsid w:val="00A078B9"/>
    <w:rsid w:val="00A07A11"/>
    <w:rsid w:val="00A07CBD"/>
    <w:rsid w:val="00A102E8"/>
    <w:rsid w:val="00A1107D"/>
    <w:rsid w:val="00A122C8"/>
    <w:rsid w:val="00A12B7E"/>
    <w:rsid w:val="00A12BB4"/>
    <w:rsid w:val="00A13014"/>
    <w:rsid w:val="00A138A5"/>
    <w:rsid w:val="00A139EE"/>
    <w:rsid w:val="00A13CE1"/>
    <w:rsid w:val="00A13DFF"/>
    <w:rsid w:val="00A13E6D"/>
    <w:rsid w:val="00A13F28"/>
    <w:rsid w:val="00A14768"/>
    <w:rsid w:val="00A14B17"/>
    <w:rsid w:val="00A14BEA"/>
    <w:rsid w:val="00A14D30"/>
    <w:rsid w:val="00A14DFD"/>
    <w:rsid w:val="00A14E1E"/>
    <w:rsid w:val="00A15085"/>
    <w:rsid w:val="00A154CE"/>
    <w:rsid w:val="00A15EAE"/>
    <w:rsid w:val="00A16192"/>
    <w:rsid w:val="00A16486"/>
    <w:rsid w:val="00A1650F"/>
    <w:rsid w:val="00A167B4"/>
    <w:rsid w:val="00A16828"/>
    <w:rsid w:val="00A16AB1"/>
    <w:rsid w:val="00A16BFC"/>
    <w:rsid w:val="00A16D2B"/>
    <w:rsid w:val="00A16EBC"/>
    <w:rsid w:val="00A17B0E"/>
    <w:rsid w:val="00A205EA"/>
    <w:rsid w:val="00A20E9F"/>
    <w:rsid w:val="00A20EC0"/>
    <w:rsid w:val="00A22119"/>
    <w:rsid w:val="00A222C2"/>
    <w:rsid w:val="00A22425"/>
    <w:rsid w:val="00A2296E"/>
    <w:rsid w:val="00A22B7E"/>
    <w:rsid w:val="00A22D8C"/>
    <w:rsid w:val="00A23322"/>
    <w:rsid w:val="00A234E8"/>
    <w:rsid w:val="00A24A85"/>
    <w:rsid w:val="00A24CB9"/>
    <w:rsid w:val="00A2534F"/>
    <w:rsid w:val="00A25A6E"/>
    <w:rsid w:val="00A25B04"/>
    <w:rsid w:val="00A27034"/>
    <w:rsid w:val="00A275C4"/>
    <w:rsid w:val="00A27638"/>
    <w:rsid w:val="00A27819"/>
    <w:rsid w:val="00A278EC"/>
    <w:rsid w:val="00A3011D"/>
    <w:rsid w:val="00A30404"/>
    <w:rsid w:val="00A30584"/>
    <w:rsid w:val="00A30B4F"/>
    <w:rsid w:val="00A30DB2"/>
    <w:rsid w:val="00A31145"/>
    <w:rsid w:val="00A316F2"/>
    <w:rsid w:val="00A319CC"/>
    <w:rsid w:val="00A32C8A"/>
    <w:rsid w:val="00A32E5E"/>
    <w:rsid w:val="00A32F65"/>
    <w:rsid w:val="00A333F7"/>
    <w:rsid w:val="00A3343B"/>
    <w:rsid w:val="00A34065"/>
    <w:rsid w:val="00A346A1"/>
    <w:rsid w:val="00A358E6"/>
    <w:rsid w:val="00A365F6"/>
    <w:rsid w:val="00A36ED4"/>
    <w:rsid w:val="00A3725F"/>
    <w:rsid w:val="00A37583"/>
    <w:rsid w:val="00A376EE"/>
    <w:rsid w:val="00A40BF2"/>
    <w:rsid w:val="00A40E32"/>
    <w:rsid w:val="00A419A7"/>
    <w:rsid w:val="00A41ADE"/>
    <w:rsid w:val="00A42552"/>
    <w:rsid w:val="00A42E5F"/>
    <w:rsid w:val="00A437AC"/>
    <w:rsid w:val="00A43F67"/>
    <w:rsid w:val="00A442E8"/>
    <w:rsid w:val="00A4439B"/>
    <w:rsid w:val="00A4462F"/>
    <w:rsid w:val="00A44B38"/>
    <w:rsid w:val="00A44C7C"/>
    <w:rsid w:val="00A44FD5"/>
    <w:rsid w:val="00A453EB"/>
    <w:rsid w:val="00A45730"/>
    <w:rsid w:val="00A45B08"/>
    <w:rsid w:val="00A460DA"/>
    <w:rsid w:val="00A467FF"/>
    <w:rsid w:val="00A468D7"/>
    <w:rsid w:val="00A468F4"/>
    <w:rsid w:val="00A4698F"/>
    <w:rsid w:val="00A46C23"/>
    <w:rsid w:val="00A472B9"/>
    <w:rsid w:val="00A47864"/>
    <w:rsid w:val="00A478A3"/>
    <w:rsid w:val="00A47E45"/>
    <w:rsid w:val="00A5004C"/>
    <w:rsid w:val="00A50ABA"/>
    <w:rsid w:val="00A513E5"/>
    <w:rsid w:val="00A515EC"/>
    <w:rsid w:val="00A51974"/>
    <w:rsid w:val="00A5262F"/>
    <w:rsid w:val="00A529E8"/>
    <w:rsid w:val="00A5305B"/>
    <w:rsid w:val="00A53062"/>
    <w:rsid w:val="00A5440D"/>
    <w:rsid w:val="00A5449B"/>
    <w:rsid w:val="00A54852"/>
    <w:rsid w:val="00A55796"/>
    <w:rsid w:val="00A5653C"/>
    <w:rsid w:val="00A56621"/>
    <w:rsid w:val="00A56916"/>
    <w:rsid w:val="00A56F17"/>
    <w:rsid w:val="00A574D6"/>
    <w:rsid w:val="00A57BD1"/>
    <w:rsid w:val="00A57E40"/>
    <w:rsid w:val="00A6019F"/>
    <w:rsid w:val="00A6097F"/>
    <w:rsid w:val="00A60B91"/>
    <w:rsid w:val="00A61048"/>
    <w:rsid w:val="00A61FFE"/>
    <w:rsid w:val="00A62039"/>
    <w:rsid w:val="00A62284"/>
    <w:rsid w:val="00A6243F"/>
    <w:rsid w:val="00A6273E"/>
    <w:rsid w:val="00A62B9E"/>
    <w:rsid w:val="00A62F54"/>
    <w:rsid w:val="00A63F90"/>
    <w:rsid w:val="00A6469E"/>
    <w:rsid w:val="00A65C77"/>
    <w:rsid w:val="00A65E02"/>
    <w:rsid w:val="00A66454"/>
    <w:rsid w:val="00A669DF"/>
    <w:rsid w:val="00A66D32"/>
    <w:rsid w:val="00A67107"/>
    <w:rsid w:val="00A67253"/>
    <w:rsid w:val="00A67F67"/>
    <w:rsid w:val="00A7024E"/>
    <w:rsid w:val="00A70778"/>
    <w:rsid w:val="00A70878"/>
    <w:rsid w:val="00A70D80"/>
    <w:rsid w:val="00A718E7"/>
    <w:rsid w:val="00A71CC3"/>
    <w:rsid w:val="00A72382"/>
    <w:rsid w:val="00A73440"/>
    <w:rsid w:val="00A73803"/>
    <w:rsid w:val="00A73B45"/>
    <w:rsid w:val="00A741CF"/>
    <w:rsid w:val="00A74886"/>
    <w:rsid w:val="00A7559A"/>
    <w:rsid w:val="00A75BC1"/>
    <w:rsid w:val="00A7632A"/>
    <w:rsid w:val="00A76715"/>
    <w:rsid w:val="00A76F20"/>
    <w:rsid w:val="00A77159"/>
    <w:rsid w:val="00A80806"/>
    <w:rsid w:val="00A81FBD"/>
    <w:rsid w:val="00A8251C"/>
    <w:rsid w:val="00A825A4"/>
    <w:rsid w:val="00A82D5B"/>
    <w:rsid w:val="00A839BA"/>
    <w:rsid w:val="00A84592"/>
    <w:rsid w:val="00A85278"/>
    <w:rsid w:val="00A853A6"/>
    <w:rsid w:val="00A864CD"/>
    <w:rsid w:val="00A86884"/>
    <w:rsid w:val="00A87DF5"/>
    <w:rsid w:val="00A90778"/>
    <w:rsid w:val="00A91109"/>
    <w:rsid w:val="00A91112"/>
    <w:rsid w:val="00A9208F"/>
    <w:rsid w:val="00A9226B"/>
    <w:rsid w:val="00A93081"/>
    <w:rsid w:val="00A94918"/>
    <w:rsid w:val="00A94956"/>
    <w:rsid w:val="00A9499B"/>
    <w:rsid w:val="00A95B0E"/>
    <w:rsid w:val="00A9685E"/>
    <w:rsid w:val="00A9695E"/>
    <w:rsid w:val="00A96DAE"/>
    <w:rsid w:val="00A97463"/>
    <w:rsid w:val="00A97B76"/>
    <w:rsid w:val="00AA00D5"/>
    <w:rsid w:val="00AA02DE"/>
    <w:rsid w:val="00AA06C3"/>
    <w:rsid w:val="00AA06F5"/>
    <w:rsid w:val="00AA177A"/>
    <w:rsid w:val="00AA17EB"/>
    <w:rsid w:val="00AA2631"/>
    <w:rsid w:val="00AA289E"/>
    <w:rsid w:val="00AA298E"/>
    <w:rsid w:val="00AA2E1A"/>
    <w:rsid w:val="00AA2EF8"/>
    <w:rsid w:val="00AA3680"/>
    <w:rsid w:val="00AA3BDA"/>
    <w:rsid w:val="00AA3EB1"/>
    <w:rsid w:val="00AA4848"/>
    <w:rsid w:val="00AA55F4"/>
    <w:rsid w:val="00AA62F8"/>
    <w:rsid w:val="00AA6563"/>
    <w:rsid w:val="00AA69FD"/>
    <w:rsid w:val="00AA7B02"/>
    <w:rsid w:val="00AA7DD6"/>
    <w:rsid w:val="00AB043D"/>
    <w:rsid w:val="00AB0AF7"/>
    <w:rsid w:val="00AB1741"/>
    <w:rsid w:val="00AB1983"/>
    <w:rsid w:val="00AB2EAA"/>
    <w:rsid w:val="00AB31AC"/>
    <w:rsid w:val="00AB3BC9"/>
    <w:rsid w:val="00AB3DE5"/>
    <w:rsid w:val="00AB41C7"/>
    <w:rsid w:val="00AB4AED"/>
    <w:rsid w:val="00AB4F06"/>
    <w:rsid w:val="00AB5193"/>
    <w:rsid w:val="00AB551B"/>
    <w:rsid w:val="00AB5841"/>
    <w:rsid w:val="00AB58CC"/>
    <w:rsid w:val="00AB5E32"/>
    <w:rsid w:val="00AB6026"/>
    <w:rsid w:val="00AB6781"/>
    <w:rsid w:val="00AB6831"/>
    <w:rsid w:val="00AB699E"/>
    <w:rsid w:val="00AB7C69"/>
    <w:rsid w:val="00AC0056"/>
    <w:rsid w:val="00AC0265"/>
    <w:rsid w:val="00AC12A5"/>
    <w:rsid w:val="00AC255B"/>
    <w:rsid w:val="00AC2638"/>
    <w:rsid w:val="00AC2806"/>
    <w:rsid w:val="00AC28D4"/>
    <w:rsid w:val="00AC2998"/>
    <w:rsid w:val="00AC311D"/>
    <w:rsid w:val="00AC425B"/>
    <w:rsid w:val="00AC447A"/>
    <w:rsid w:val="00AC45F9"/>
    <w:rsid w:val="00AC4930"/>
    <w:rsid w:val="00AC4E47"/>
    <w:rsid w:val="00AC4F56"/>
    <w:rsid w:val="00AC4FC6"/>
    <w:rsid w:val="00AC64A4"/>
    <w:rsid w:val="00AC6549"/>
    <w:rsid w:val="00AC654C"/>
    <w:rsid w:val="00AC677F"/>
    <w:rsid w:val="00AC694C"/>
    <w:rsid w:val="00AC69B3"/>
    <w:rsid w:val="00AC6B78"/>
    <w:rsid w:val="00AC76CA"/>
    <w:rsid w:val="00AC7805"/>
    <w:rsid w:val="00AD0A17"/>
    <w:rsid w:val="00AD0F8A"/>
    <w:rsid w:val="00AD12C4"/>
    <w:rsid w:val="00AD177C"/>
    <w:rsid w:val="00AD1B47"/>
    <w:rsid w:val="00AD1E43"/>
    <w:rsid w:val="00AD1E64"/>
    <w:rsid w:val="00AD220D"/>
    <w:rsid w:val="00AD2E4B"/>
    <w:rsid w:val="00AD2F0C"/>
    <w:rsid w:val="00AD3537"/>
    <w:rsid w:val="00AD3AC7"/>
    <w:rsid w:val="00AD4047"/>
    <w:rsid w:val="00AD4482"/>
    <w:rsid w:val="00AD45CA"/>
    <w:rsid w:val="00AD49E5"/>
    <w:rsid w:val="00AD4A41"/>
    <w:rsid w:val="00AD4E1E"/>
    <w:rsid w:val="00AD4F35"/>
    <w:rsid w:val="00AD5399"/>
    <w:rsid w:val="00AD57D5"/>
    <w:rsid w:val="00AD65CD"/>
    <w:rsid w:val="00AD67DE"/>
    <w:rsid w:val="00AE04E0"/>
    <w:rsid w:val="00AE0F5B"/>
    <w:rsid w:val="00AE20AC"/>
    <w:rsid w:val="00AE214E"/>
    <w:rsid w:val="00AE2267"/>
    <w:rsid w:val="00AE234C"/>
    <w:rsid w:val="00AE23C1"/>
    <w:rsid w:val="00AE30C6"/>
    <w:rsid w:val="00AE3692"/>
    <w:rsid w:val="00AE4993"/>
    <w:rsid w:val="00AE4A93"/>
    <w:rsid w:val="00AE4D9F"/>
    <w:rsid w:val="00AE560B"/>
    <w:rsid w:val="00AE5A9B"/>
    <w:rsid w:val="00AE5D4D"/>
    <w:rsid w:val="00AE5EA6"/>
    <w:rsid w:val="00AE5FAB"/>
    <w:rsid w:val="00AE6165"/>
    <w:rsid w:val="00AE6755"/>
    <w:rsid w:val="00AE6C0B"/>
    <w:rsid w:val="00AE6CFF"/>
    <w:rsid w:val="00AE6FE8"/>
    <w:rsid w:val="00AE716F"/>
    <w:rsid w:val="00AE71B4"/>
    <w:rsid w:val="00AE76CF"/>
    <w:rsid w:val="00AE79DE"/>
    <w:rsid w:val="00AE7C1C"/>
    <w:rsid w:val="00AE7E56"/>
    <w:rsid w:val="00AF0269"/>
    <w:rsid w:val="00AF096A"/>
    <w:rsid w:val="00AF0E80"/>
    <w:rsid w:val="00AF0F9D"/>
    <w:rsid w:val="00AF1220"/>
    <w:rsid w:val="00AF186D"/>
    <w:rsid w:val="00AF1D9D"/>
    <w:rsid w:val="00AF1E0A"/>
    <w:rsid w:val="00AF251B"/>
    <w:rsid w:val="00AF2A57"/>
    <w:rsid w:val="00AF2AC5"/>
    <w:rsid w:val="00AF2BD8"/>
    <w:rsid w:val="00AF2DFB"/>
    <w:rsid w:val="00AF320F"/>
    <w:rsid w:val="00AF348D"/>
    <w:rsid w:val="00AF3792"/>
    <w:rsid w:val="00AF3A17"/>
    <w:rsid w:val="00AF3FC7"/>
    <w:rsid w:val="00AF4697"/>
    <w:rsid w:val="00AF4D41"/>
    <w:rsid w:val="00AF5025"/>
    <w:rsid w:val="00AF5046"/>
    <w:rsid w:val="00AF57D6"/>
    <w:rsid w:val="00AF63C9"/>
    <w:rsid w:val="00AF67BD"/>
    <w:rsid w:val="00AF7340"/>
    <w:rsid w:val="00AF75C9"/>
    <w:rsid w:val="00AF7EDC"/>
    <w:rsid w:val="00B00033"/>
    <w:rsid w:val="00B000E0"/>
    <w:rsid w:val="00B0087B"/>
    <w:rsid w:val="00B00A69"/>
    <w:rsid w:val="00B00D60"/>
    <w:rsid w:val="00B0116F"/>
    <w:rsid w:val="00B016D9"/>
    <w:rsid w:val="00B01871"/>
    <w:rsid w:val="00B01B83"/>
    <w:rsid w:val="00B01F1D"/>
    <w:rsid w:val="00B01F92"/>
    <w:rsid w:val="00B021CA"/>
    <w:rsid w:val="00B025BF"/>
    <w:rsid w:val="00B02BFD"/>
    <w:rsid w:val="00B030A2"/>
    <w:rsid w:val="00B0325C"/>
    <w:rsid w:val="00B034C5"/>
    <w:rsid w:val="00B04458"/>
    <w:rsid w:val="00B045B6"/>
    <w:rsid w:val="00B04B68"/>
    <w:rsid w:val="00B04BAE"/>
    <w:rsid w:val="00B04EA2"/>
    <w:rsid w:val="00B055B6"/>
    <w:rsid w:val="00B0589D"/>
    <w:rsid w:val="00B059EA"/>
    <w:rsid w:val="00B05C35"/>
    <w:rsid w:val="00B062E8"/>
    <w:rsid w:val="00B064BF"/>
    <w:rsid w:val="00B06A65"/>
    <w:rsid w:val="00B06C53"/>
    <w:rsid w:val="00B0785D"/>
    <w:rsid w:val="00B10339"/>
    <w:rsid w:val="00B10A5E"/>
    <w:rsid w:val="00B11582"/>
    <w:rsid w:val="00B12721"/>
    <w:rsid w:val="00B13144"/>
    <w:rsid w:val="00B1318F"/>
    <w:rsid w:val="00B134B9"/>
    <w:rsid w:val="00B1368E"/>
    <w:rsid w:val="00B136F1"/>
    <w:rsid w:val="00B1396D"/>
    <w:rsid w:val="00B13AEE"/>
    <w:rsid w:val="00B13B9A"/>
    <w:rsid w:val="00B14878"/>
    <w:rsid w:val="00B148B2"/>
    <w:rsid w:val="00B149F2"/>
    <w:rsid w:val="00B1576E"/>
    <w:rsid w:val="00B16037"/>
    <w:rsid w:val="00B16049"/>
    <w:rsid w:val="00B16979"/>
    <w:rsid w:val="00B16B2D"/>
    <w:rsid w:val="00B16BAE"/>
    <w:rsid w:val="00B171AF"/>
    <w:rsid w:val="00B17812"/>
    <w:rsid w:val="00B20B31"/>
    <w:rsid w:val="00B20B72"/>
    <w:rsid w:val="00B20FA6"/>
    <w:rsid w:val="00B2106A"/>
    <w:rsid w:val="00B21690"/>
    <w:rsid w:val="00B21AAF"/>
    <w:rsid w:val="00B22511"/>
    <w:rsid w:val="00B226B8"/>
    <w:rsid w:val="00B22F58"/>
    <w:rsid w:val="00B23B85"/>
    <w:rsid w:val="00B2495D"/>
    <w:rsid w:val="00B24B36"/>
    <w:rsid w:val="00B24C7C"/>
    <w:rsid w:val="00B25794"/>
    <w:rsid w:val="00B25825"/>
    <w:rsid w:val="00B258FC"/>
    <w:rsid w:val="00B26002"/>
    <w:rsid w:val="00B260F0"/>
    <w:rsid w:val="00B264D7"/>
    <w:rsid w:val="00B267F9"/>
    <w:rsid w:val="00B26B68"/>
    <w:rsid w:val="00B26D20"/>
    <w:rsid w:val="00B2741B"/>
    <w:rsid w:val="00B27A78"/>
    <w:rsid w:val="00B27BA6"/>
    <w:rsid w:val="00B27E47"/>
    <w:rsid w:val="00B30189"/>
    <w:rsid w:val="00B30325"/>
    <w:rsid w:val="00B30A56"/>
    <w:rsid w:val="00B30B98"/>
    <w:rsid w:val="00B30BD4"/>
    <w:rsid w:val="00B30CEC"/>
    <w:rsid w:val="00B3100C"/>
    <w:rsid w:val="00B31371"/>
    <w:rsid w:val="00B31952"/>
    <w:rsid w:val="00B31C8D"/>
    <w:rsid w:val="00B3232E"/>
    <w:rsid w:val="00B324A5"/>
    <w:rsid w:val="00B32663"/>
    <w:rsid w:val="00B33404"/>
    <w:rsid w:val="00B33449"/>
    <w:rsid w:val="00B337C7"/>
    <w:rsid w:val="00B3397B"/>
    <w:rsid w:val="00B33D6E"/>
    <w:rsid w:val="00B345FC"/>
    <w:rsid w:val="00B3476B"/>
    <w:rsid w:val="00B34FF3"/>
    <w:rsid w:val="00B35028"/>
    <w:rsid w:val="00B35AF2"/>
    <w:rsid w:val="00B35DB9"/>
    <w:rsid w:val="00B3649D"/>
    <w:rsid w:val="00B36B82"/>
    <w:rsid w:val="00B36C36"/>
    <w:rsid w:val="00B36DDF"/>
    <w:rsid w:val="00B371FB"/>
    <w:rsid w:val="00B4008E"/>
    <w:rsid w:val="00B40252"/>
    <w:rsid w:val="00B40796"/>
    <w:rsid w:val="00B40EDA"/>
    <w:rsid w:val="00B4184E"/>
    <w:rsid w:val="00B418CF"/>
    <w:rsid w:val="00B421CB"/>
    <w:rsid w:val="00B43431"/>
    <w:rsid w:val="00B438BA"/>
    <w:rsid w:val="00B43A1F"/>
    <w:rsid w:val="00B43CE6"/>
    <w:rsid w:val="00B44738"/>
    <w:rsid w:val="00B44955"/>
    <w:rsid w:val="00B44EFD"/>
    <w:rsid w:val="00B44F60"/>
    <w:rsid w:val="00B45556"/>
    <w:rsid w:val="00B4561E"/>
    <w:rsid w:val="00B45900"/>
    <w:rsid w:val="00B45DAD"/>
    <w:rsid w:val="00B45EE4"/>
    <w:rsid w:val="00B45FCB"/>
    <w:rsid w:val="00B4610A"/>
    <w:rsid w:val="00B46353"/>
    <w:rsid w:val="00B46A06"/>
    <w:rsid w:val="00B46F8B"/>
    <w:rsid w:val="00B47959"/>
    <w:rsid w:val="00B47FBF"/>
    <w:rsid w:val="00B5083A"/>
    <w:rsid w:val="00B50C54"/>
    <w:rsid w:val="00B51880"/>
    <w:rsid w:val="00B51905"/>
    <w:rsid w:val="00B51EAA"/>
    <w:rsid w:val="00B5209A"/>
    <w:rsid w:val="00B52850"/>
    <w:rsid w:val="00B52D17"/>
    <w:rsid w:val="00B52E1B"/>
    <w:rsid w:val="00B52E36"/>
    <w:rsid w:val="00B52FA1"/>
    <w:rsid w:val="00B530C2"/>
    <w:rsid w:val="00B53396"/>
    <w:rsid w:val="00B53D5A"/>
    <w:rsid w:val="00B54341"/>
    <w:rsid w:val="00B54A6D"/>
    <w:rsid w:val="00B55058"/>
    <w:rsid w:val="00B5626A"/>
    <w:rsid w:val="00B5736D"/>
    <w:rsid w:val="00B5759B"/>
    <w:rsid w:val="00B57BBB"/>
    <w:rsid w:val="00B57C62"/>
    <w:rsid w:val="00B60596"/>
    <w:rsid w:val="00B60A2C"/>
    <w:rsid w:val="00B60BE5"/>
    <w:rsid w:val="00B60C90"/>
    <w:rsid w:val="00B60D66"/>
    <w:rsid w:val="00B6141D"/>
    <w:rsid w:val="00B61B28"/>
    <w:rsid w:val="00B61FFA"/>
    <w:rsid w:val="00B62128"/>
    <w:rsid w:val="00B6232D"/>
    <w:rsid w:val="00B629CB"/>
    <w:rsid w:val="00B62F22"/>
    <w:rsid w:val="00B62F8F"/>
    <w:rsid w:val="00B62FCF"/>
    <w:rsid w:val="00B63B1A"/>
    <w:rsid w:val="00B644BC"/>
    <w:rsid w:val="00B65265"/>
    <w:rsid w:val="00B653D9"/>
    <w:rsid w:val="00B65DEE"/>
    <w:rsid w:val="00B666B8"/>
    <w:rsid w:val="00B6693E"/>
    <w:rsid w:val="00B66CBF"/>
    <w:rsid w:val="00B66F2D"/>
    <w:rsid w:val="00B6709E"/>
    <w:rsid w:val="00B672C3"/>
    <w:rsid w:val="00B674ED"/>
    <w:rsid w:val="00B676D2"/>
    <w:rsid w:val="00B67BC4"/>
    <w:rsid w:val="00B70659"/>
    <w:rsid w:val="00B707C3"/>
    <w:rsid w:val="00B726B6"/>
    <w:rsid w:val="00B726EB"/>
    <w:rsid w:val="00B727F7"/>
    <w:rsid w:val="00B732B8"/>
    <w:rsid w:val="00B73ADE"/>
    <w:rsid w:val="00B73D27"/>
    <w:rsid w:val="00B74479"/>
    <w:rsid w:val="00B74C38"/>
    <w:rsid w:val="00B75655"/>
    <w:rsid w:val="00B75BD4"/>
    <w:rsid w:val="00B76033"/>
    <w:rsid w:val="00B76092"/>
    <w:rsid w:val="00B76207"/>
    <w:rsid w:val="00B7628E"/>
    <w:rsid w:val="00B76423"/>
    <w:rsid w:val="00B7691B"/>
    <w:rsid w:val="00B771EA"/>
    <w:rsid w:val="00B77810"/>
    <w:rsid w:val="00B7782B"/>
    <w:rsid w:val="00B77AC8"/>
    <w:rsid w:val="00B77BC9"/>
    <w:rsid w:val="00B77DC1"/>
    <w:rsid w:val="00B80140"/>
    <w:rsid w:val="00B81252"/>
    <w:rsid w:val="00B81434"/>
    <w:rsid w:val="00B81590"/>
    <w:rsid w:val="00B8197D"/>
    <w:rsid w:val="00B81A82"/>
    <w:rsid w:val="00B81E36"/>
    <w:rsid w:val="00B8207D"/>
    <w:rsid w:val="00B8209B"/>
    <w:rsid w:val="00B82101"/>
    <w:rsid w:val="00B8217C"/>
    <w:rsid w:val="00B8282A"/>
    <w:rsid w:val="00B82B96"/>
    <w:rsid w:val="00B83177"/>
    <w:rsid w:val="00B8327B"/>
    <w:rsid w:val="00B83616"/>
    <w:rsid w:val="00B839A8"/>
    <w:rsid w:val="00B8438E"/>
    <w:rsid w:val="00B846F7"/>
    <w:rsid w:val="00B84D0C"/>
    <w:rsid w:val="00B84ECC"/>
    <w:rsid w:val="00B85DBB"/>
    <w:rsid w:val="00B8660D"/>
    <w:rsid w:val="00B86977"/>
    <w:rsid w:val="00B90099"/>
    <w:rsid w:val="00B91796"/>
    <w:rsid w:val="00B917F8"/>
    <w:rsid w:val="00B9295B"/>
    <w:rsid w:val="00B9325C"/>
    <w:rsid w:val="00B939DA"/>
    <w:rsid w:val="00B94F71"/>
    <w:rsid w:val="00B95075"/>
    <w:rsid w:val="00B950BA"/>
    <w:rsid w:val="00B96046"/>
    <w:rsid w:val="00B96D28"/>
    <w:rsid w:val="00B97E13"/>
    <w:rsid w:val="00BA03B1"/>
    <w:rsid w:val="00BA0973"/>
    <w:rsid w:val="00BA0F6E"/>
    <w:rsid w:val="00BA106F"/>
    <w:rsid w:val="00BA1933"/>
    <w:rsid w:val="00BA1EFB"/>
    <w:rsid w:val="00BA3369"/>
    <w:rsid w:val="00BA3A19"/>
    <w:rsid w:val="00BA3C0F"/>
    <w:rsid w:val="00BA44CE"/>
    <w:rsid w:val="00BA46C0"/>
    <w:rsid w:val="00BA4915"/>
    <w:rsid w:val="00BA49C3"/>
    <w:rsid w:val="00BA4B77"/>
    <w:rsid w:val="00BA539B"/>
    <w:rsid w:val="00BA5644"/>
    <w:rsid w:val="00BA5E4B"/>
    <w:rsid w:val="00BA68A7"/>
    <w:rsid w:val="00BA694A"/>
    <w:rsid w:val="00BA709D"/>
    <w:rsid w:val="00BA75B9"/>
    <w:rsid w:val="00BB0553"/>
    <w:rsid w:val="00BB0870"/>
    <w:rsid w:val="00BB0888"/>
    <w:rsid w:val="00BB157A"/>
    <w:rsid w:val="00BB1A77"/>
    <w:rsid w:val="00BB1AB0"/>
    <w:rsid w:val="00BB1BB5"/>
    <w:rsid w:val="00BB1D7B"/>
    <w:rsid w:val="00BB1F83"/>
    <w:rsid w:val="00BB23F1"/>
    <w:rsid w:val="00BB2606"/>
    <w:rsid w:val="00BB292D"/>
    <w:rsid w:val="00BB3F5B"/>
    <w:rsid w:val="00BB431B"/>
    <w:rsid w:val="00BB5121"/>
    <w:rsid w:val="00BB52D5"/>
    <w:rsid w:val="00BB5339"/>
    <w:rsid w:val="00BB5583"/>
    <w:rsid w:val="00BB5B8D"/>
    <w:rsid w:val="00BB6264"/>
    <w:rsid w:val="00BB6CB5"/>
    <w:rsid w:val="00BB7045"/>
    <w:rsid w:val="00BC034A"/>
    <w:rsid w:val="00BC077D"/>
    <w:rsid w:val="00BC0B2E"/>
    <w:rsid w:val="00BC0BD3"/>
    <w:rsid w:val="00BC14C4"/>
    <w:rsid w:val="00BC1C28"/>
    <w:rsid w:val="00BC21BC"/>
    <w:rsid w:val="00BC2629"/>
    <w:rsid w:val="00BC2DC4"/>
    <w:rsid w:val="00BC3A86"/>
    <w:rsid w:val="00BC3E26"/>
    <w:rsid w:val="00BC480B"/>
    <w:rsid w:val="00BC49E1"/>
    <w:rsid w:val="00BC4A62"/>
    <w:rsid w:val="00BC612F"/>
    <w:rsid w:val="00BC6281"/>
    <w:rsid w:val="00BC66F0"/>
    <w:rsid w:val="00BC6CA8"/>
    <w:rsid w:val="00BC706B"/>
    <w:rsid w:val="00BC74C5"/>
    <w:rsid w:val="00BD053F"/>
    <w:rsid w:val="00BD056D"/>
    <w:rsid w:val="00BD0E7A"/>
    <w:rsid w:val="00BD1037"/>
    <w:rsid w:val="00BD18D4"/>
    <w:rsid w:val="00BD1A23"/>
    <w:rsid w:val="00BD215E"/>
    <w:rsid w:val="00BD2E53"/>
    <w:rsid w:val="00BD405C"/>
    <w:rsid w:val="00BD47F4"/>
    <w:rsid w:val="00BD47FD"/>
    <w:rsid w:val="00BD4996"/>
    <w:rsid w:val="00BD4CE0"/>
    <w:rsid w:val="00BD5AD1"/>
    <w:rsid w:val="00BD5D28"/>
    <w:rsid w:val="00BD6303"/>
    <w:rsid w:val="00BD68B2"/>
    <w:rsid w:val="00BD6B62"/>
    <w:rsid w:val="00BD6FA5"/>
    <w:rsid w:val="00BD729E"/>
    <w:rsid w:val="00BD760A"/>
    <w:rsid w:val="00BD7C4B"/>
    <w:rsid w:val="00BD7D74"/>
    <w:rsid w:val="00BE027A"/>
    <w:rsid w:val="00BE0982"/>
    <w:rsid w:val="00BE0C28"/>
    <w:rsid w:val="00BE0F55"/>
    <w:rsid w:val="00BE105B"/>
    <w:rsid w:val="00BE10E1"/>
    <w:rsid w:val="00BE11EE"/>
    <w:rsid w:val="00BE1C9D"/>
    <w:rsid w:val="00BE1E38"/>
    <w:rsid w:val="00BE1F7F"/>
    <w:rsid w:val="00BE23DC"/>
    <w:rsid w:val="00BE2570"/>
    <w:rsid w:val="00BE2A7F"/>
    <w:rsid w:val="00BE2C0B"/>
    <w:rsid w:val="00BE2CA2"/>
    <w:rsid w:val="00BE2F12"/>
    <w:rsid w:val="00BE3047"/>
    <w:rsid w:val="00BE3373"/>
    <w:rsid w:val="00BE3882"/>
    <w:rsid w:val="00BE38E8"/>
    <w:rsid w:val="00BE410E"/>
    <w:rsid w:val="00BE4C35"/>
    <w:rsid w:val="00BE5183"/>
    <w:rsid w:val="00BE5415"/>
    <w:rsid w:val="00BE5474"/>
    <w:rsid w:val="00BE5903"/>
    <w:rsid w:val="00BE62B1"/>
    <w:rsid w:val="00BE635C"/>
    <w:rsid w:val="00BE6D98"/>
    <w:rsid w:val="00BE6F3A"/>
    <w:rsid w:val="00BE756F"/>
    <w:rsid w:val="00BE7F67"/>
    <w:rsid w:val="00BF0504"/>
    <w:rsid w:val="00BF0AC6"/>
    <w:rsid w:val="00BF0BEB"/>
    <w:rsid w:val="00BF1E8B"/>
    <w:rsid w:val="00BF2443"/>
    <w:rsid w:val="00BF2960"/>
    <w:rsid w:val="00BF32D5"/>
    <w:rsid w:val="00BF3CCA"/>
    <w:rsid w:val="00BF4A87"/>
    <w:rsid w:val="00BF4C27"/>
    <w:rsid w:val="00BF5806"/>
    <w:rsid w:val="00BF5859"/>
    <w:rsid w:val="00BF5979"/>
    <w:rsid w:val="00BF5D2C"/>
    <w:rsid w:val="00BF6093"/>
    <w:rsid w:val="00BF60BE"/>
    <w:rsid w:val="00BF6835"/>
    <w:rsid w:val="00BF6A09"/>
    <w:rsid w:val="00BF6D93"/>
    <w:rsid w:val="00BF7013"/>
    <w:rsid w:val="00BF78D6"/>
    <w:rsid w:val="00BF7E4E"/>
    <w:rsid w:val="00C002EA"/>
    <w:rsid w:val="00C00D40"/>
    <w:rsid w:val="00C00D57"/>
    <w:rsid w:val="00C012A9"/>
    <w:rsid w:val="00C01350"/>
    <w:rsid w:val="00C02567"/>
    <w:rsid w:val="00C02920"/>
    <w:rsid w:val="00C02C37"/>
    <w:rsid w:val="00C02E9D"/>
    <w:rsid w:val="00C0400F"/>
    <w:rsid w:val="00C0406B"/>
    <w:rsid w:val="00C042F9"/>
    <w:rsid w:val="00C04755"/>
    <w:rsid w:val="00C04FEC"/>
    <w:rsid w:val="00C06370"/>
    <w:rsid w:val="00C06ECE"/>
    <w:rsid w:val="00C07551"/>
    <w:rsid w:val="00C07F0B"/>
    <w:rsid w:val="00C10719"/>
    <w:rsid w:val="00C11822"/>
    <w:rsid w:val="00C11929"/>
    <w:rsid w:val="00C1192B"/>
    <w:rsid w:val="00C119DB"/>
    <w:rsid w:val="00C11B47"/>
    <w:rsid w:val="00C11BF5"/>
    <w:rsid w:val="00C120F4"/>
    <w:rsid w:val="00C126BB"/>
    <w:rsid w:val="00C12C4B"/>
    <w:rsid w:val="00C13105"/>
    <w:rsid w:val="00C1326E"/>
    <w:rsid w:val="00C13D62"/>
    <w:rsid w:val="00C143C1"/>
    <w:rsid w:val="00C14603"/>
    <w:rsid w:val="00C14BCB"/>
    <w:rsid w:val="00C15411"/>
    <w:rsid w:val="00C154ED"/>
    <w:rsid w:val="00C15B96"/>
    <w:rsid w:val="00C15D1B"/>
    <w:rsid w:val="00C161C3"/>
    <w:rsid w:val="00C17033"/>
    <w:rsid w:val="00C17D8A"/>
    <w:rsid w:val="00C17F3E"/>
    <w:rsid w:val="00C21146"/>
    <w:rsid w:val="00C21B27"/>
    <w:rsid w:val="00C21CF5"/>
    <w:rsid w:val="00C21E01"/>
    <w:rsid w:val="00C22053"/>
    <w:rsid w:val="00C226A5"/>
    <w:rsid w:val="00C22DE1"/>
    <w:rsid w:val="00C237B3"/>
    <w:rsid w:val="00C2407A"/>
    <w:rsid w:val="00C248D9"/>
    <w:rsid w:val="00C2653A"/>
    <w:rsid w:val="00C266D2"/>
    <w:rsid w:val="00C27157"/>
    <w:rsid w:val="00C27191"/>
    <w:rsid w:val="00C273F0"/>
    <w:rsid w:val="00C275CF"/>
    <w:rsid w:val="00C278E0"/>
    <w:rsid w:val="00C2798F"/>
    <w:rsid w:val="00C30231"/>
    <w:rsid w:val="00C311AF"/>
    <w:rsid w:val="00C31D62"/>
    <w:rsid w:val="00C31E84"/>
    <w:rsid w:val="00C320D1"/>
    <w:rsid w:val="00C32A33"/>
    <w:rsid w:val="00C32E70"/>
    <w:rsid w:val="00C32FA6"/>
    <w:rsid w:val="00C33019"/>
    <w:rsid w:val="00C332D7"/>
    <w:rsid w:val="00C33468"/>
    <w:rsid w:val="00C33A2F"/>
    <w:rsid w:val="00C344DB"/>
    <w:rsid w:val="00C3454F"/>
    <w:rsid w:val="00C346F2"/>
    <w:rsid w:val="00C34CF6"/>
    <w:rsid w:val="00C34DF5"/>
    <w:rsid w:val="00C350F7"/>
    <w:rsid w:val="00C35905"/>
    <w:rsid w:val="00C35AAD"/>
    <w:rsid w:val="00C35DF5"/>
    <w:rsid w:val="00C360EE"/>
    <w:rsid w:val="00C36607"/>
    <w:rsid w:val="00C3667B"/>
    <w:rsid w:val="00C36781"/>
    <w:rsid w:val="00C36A8E"/>
    <w:rsid w:val="00C37CB2"/>
    <w:rsid w:val="00C40ADE"/>
    <w:rsid w:val="00C41244"/>
    <w:rsid w:val="00C41915"/>
    <w:rsid w:val="00C4233C"/>
    <w:rsid w:val="00C42343"/>
    <w:rsid w:val="00C42A6B"/>
    <w:rsid w:val="00C42F56"/>
    <w:rsid w:val="00C43DCB"/>
    <w:rsid w:val="00C441D5"/>
    <w:rsid w:val="00C443A7"/>
    <w:rsid w:val="00C446F4"/>
    <w:rsid w:val="00C44AD2"/>
    <w:rsid w:val="00C462A3"/>
    <w:rsid w:val="00C4634A"/>
    <w:rsid w:val="00C46770"/>
    <w:rsid w:val="00C4679B"/>
    <w:rsid w:val="00C46CBB"/>
    <w:rsid w:val="00C47091"/>
    <w:rsid w:val="00C4717A"/>
    <w:rsid w:val="00C477EC"/>
    <w:rsid w:val="00C47BCC"/>
    <w:rsid w:val="00C50F41"/>
    <w:rsid w:val="00C51026"/>
    <w:rsid w:val="00C513D4"/>
    <w:rsid w:val="00C51B27"/>
    <w:rsid w:val="00C52014"/>
    <w:rsid w:val="00C52042"/>
    <w:rsid w:val="00C52979"/>
    <w:rsid w:val="00C52AC9"/>
    <w:rsid w:val="00C52B88"/>
    <w:rsid w:val="00C52FC6"/>
    <w:rsid w:val="00C535C1"/>
    <w:rsid w:val="00C5363E"/>
    <w:rsid w:val="00C5369C"/>
    <w:rsid w:val="00C53916"/>
    <w:rsid w:val="00C5469F"/>
    <w:rsid w:val="00C551C1"/>
    <w:rsid w:val="00C55925"/>
    <w:rsid w:val="00C55ABA"/>
    <w:rsid w:val="00C561DE"/>
    <w:rsid w:val="00C56231"/>
    <w:rsid w:val="00C569F2"/>
    <w:rsid w:val="00C56A25"/>
    <w:rsid w:val="00C578A4"/>
    <w:rsid w:val="00C60579"/>
    <w:rsid w:val="00C611AE"/>
    <w:rsid w:val="00C62564"/>
    <w:rsid w:val="00C62566"/>
    <w:rsid w:val="00C62737"/>
    <w:rsid w:val="00C631B8"/>
    <w:rsid w:val="00C63AB1"/>
    <w:rsid w:val="00C64181"/>
    <w:rsid w:val="00C64740"/>
    <w:rsid w:val="00C64741"/>
    <w:rsid w:val="00C64B29"/>
    <w:rsid w:val="00C65367"/>
    <w:rsid w:val="00C66447"/>
    <w:rsid w:val="00C66639"/>
    <w:rsid w:val="00C66677"/>
    <w:rsid w:val="00C66754"/>
    <w:rsid w:val="00C66884"/>
    <w:rsid w:val="00C670A7"/>
    <w:rsid w:val="00C67261"/>
    <w:rsid w:val="00C673C5"/>
    <w:rsid w:val="00C67585"/>
    <w:rsid w:val="00C677EF"/>
    <w:rsid w:val="00C70103"/>
    <w:rsid w:val="00C70476"/>
    <w:rsid w:val="00C70BFC"/>
    <w:rsid w:val="00C70E8F"/>
    <w:rsid w:val="00C7126E"/>
    <w:rsid w:val="00C71F69"/>
    <w:rsid w:val="00C72A40"/>
    <w:rsid w:val="00C72B42"/>
    <w:rsid w:val="00C72D4E"/>
    <w:rsid w:val="00C737E3"/>
    <w:rsid w:val="00C7569C"/>
    <w:rsid w:val="00C764A7"/>
    <w:rsid w:val="00C764C5"/>
    <w:rsid w:val="00C7680B"/>
    <w:rsid w:val="00C76A8E"/>
    <w:rsid w:val="00C76CAA"/>
    <w:rsid w:val="00C76DD9"/>
    <w:rsid w:val="00C7708F"/>
    <w:rsid w:val="00C7766A"/>
    <w:rsid w:val="00C779F2"/>
    <w:rsid w:val="00C77A36"/>
    <w:rsid w:val="00C77B01"/>
    <w:rsid w:val="00C77E98"/>
    <w:rsid w:val="00C77EA1"/>
    <w:rsid w:val="00C800D5"/>
    <w:rsid w:val="00C8011B"/>
    <w:rsid w:val="00C80203"/>
    <w:rsid w:val="00C80207"/>
    <w:rsid w:val="00C809E1"/>
    <w:rsid w:val="00C80E08"/>
    <w:rsid w:val="00C8188F"/>
    <w:rsid w:val="00C81FB6"/>
    <w:rsid w:val="00C8235F"/>
    <w:rsid w:val="00C83D99"/>
    <w:rsid w:val="00C84312"/>
    <w:rsid w:val="00C846AD"/>
    <w:rsid w:val="00C8493D"/>
    <w:rsid w:val="00C8558B"/>
    <w:rsid w:val="00C856D9"/>
    <w:rsid w:val="00C85781"/>
    <w:rsid w:val="00C85A65"/>
    <w:rsid w:val="00C85D6B"/>
    <w:rsid w:val="00C85E55"/>
    <w:rsid w:val="00C861C6"/>
    <w:rsid w:val="00C861F1"/>
    <w:rsid w:val="00C865D7"/>
    <w:rsid w:val="00C86AF7"/>
    <w:rsid w:val="00C86F3E"/>
    <w:rsid w:val="00C8712A"/>
    <w:rsid w:val="00C879D5"/>
    <w:rsid w:val="00C87A14"/>
    <w:rsid w:val="00C87AF5"/>
    <w:rsid w:val="00C9091B"/>
    <w:rsid w:val="00C90AA0"/>
    <w:rsid w:val="00C90B52"/>
    <w:rsid w:val="00C90F13"/>
    <w:rsid w:val="00C91E8C"/>
    <w:rsid w:val="00C9201F"/>
    <w:rsid w:val="00C92619"/>
    <w:rsid w:val="00C92AAE"/>
    <w:rsid w:val="00C92ECC"/>
    <w:rsid w:val="00C9307F"/>
    <w:rsid w:val="00C93437"/>
    <w:rsid w:val="00C9375B"/>
    <w:rsid w:val="00C940C0"/>
    <w:rsid w:val="00C94213"/>
    <w:rsid w:val="00C9459F"/>
    <w:rsid w:val="00C94B05"/>
    <w:rsid w:val="00C94F04"/>
    <w:rsid w:val="00C954F9"/>
    <w:rsid w:val="00C96335"/>
    <w:rsid w:val="00C967B8"/>
    <w:rsid w:val="00C968A7"/>
    <w:rsid w:val="00C96EB4"/>
    <w:rsid w:val="00C9713D"/>
    <w:rsid w:val="00C97A08"/>
    <w:rsid w:val="00CA04B0"/>
    <w:rsid w:val="00CA0B7A"/>
    <w:rsid w:val="00CA1AFF"/>
    <w:rsid w:val="00CA2791"/>
    <w:rsid w:val="00CA2F65"/>
    <w:rsid w:val="00CA4C23"/>
    <w:rsid w:val="00CA4DBD"/>
    <w:rsid w:val="00CA506D"/>
    <w:rsid w:val="00CA5D85"/>
    <w:rsid w:val="00CA795B"/>
    <w:rsid w:val="00CA7F90"/>
    <w:rsid w:val="00CB0E21"/>
    <w:rsid w:val="00CB170C"/>
    <w:rsid w:val="00CB190D"/>
    <w:rsid w:val="00CB2CFA"/>
    <w:rsid w:val="00CB3743"/>
    <w:rsid w:val="00CB3859"/>
    <w:rsid w:val="00CB389C"/>
    <w:rsid w:val="00CB3919"/>
    <w:rsid w:val="00CB5215"/>
    <w:rsid w:val="00CB599B"/>
    <w:rsid w:val="00CB5CCD"/>
    <w:rsid w:val="00CB5EE0"/>
    <w:rsid w:val="00CB634A"/>
    <w:rsid w:val="00CB69D1"/>
    <w:rsid w:val="00CB750B"/>
    <w:rsid w:val="00CB7BA4"/>
    <w:rsid w:val="00CB7E91"/>
    <w:rsid w:val="00CC0226"/>
    <w:rsid w:val="00CC047A"/>
    <w:rsid w:val="00CC0F86"/>
    <w:rsid w:val="00CC11AD"/>
    <w:rsid w:val="00CC1355"/>
    <w:rsid w:val="00CC18C0"/>
    <w:rsid w:val="00CC27B7"/>
    <w:rsid w:val="00CC2CC3"/>
    <w:rsid w:val="00CC2F36"/>
    <w:rsid w:val="00CC3E3E"/>
    <w:rsid w:val="00CC4107"/>
    <w:rsid w:val="00CC5237"/>
    <w:rsid w:val="00CC5E08"/>
    <w:rsid w:val="00CC63AF"/>
    <w:rsid w:val="00CC67D9"/>
    <w:rsid w:val="00CC67E3"/>
    <w:rsid w:val="00CC6F70"/>
    <w:rsid w:val="00CC6FD1"/>
    <w:rsid w:val="00CC731D"/>
    <w:rsid w:val="00CC7D18"/>
    <w:rsid w:val="00CD0A28"/>
    <w:rsid w:val="00CD0CDD"/>
    <w:rsid w:val="00CD1816"/>
    <w:rsid w:val="00CD3A30"/>
    <w:rsid w:val="00CD3B7F"/>
    <w:rsid w:val="00CD3DB3"/>
    <w:rsid w:val="00CD3FAB"/>
    <w:rsid w:val="00CD40AD"/>
    <w:rsid w:val="00CD43C0"/>
    <w:rsid w:val="00CD46F6"/>
    <w:rsid w:val="00CD5099"/>
    <w:rsid w:val="00CD565F"/>
    <w:rsid w:val="00CD586D"/>
    <w:rsid w:val="00CD5AC2"/>
    <w:rsid w:val="00CD5BE3"/>
    <w:rsid w:val="00CD6A62"/>
    <w:rsid w:val="00CD6CD1"/>
    <w:rsid w:val="00CD6E9F"/>
    <w:rsid w:val="00CD6F3A"/>
    <w:rsid w:val="00CD7380"/>
    <w:rsid w:val="00CD7736"/>
    <w:rsid w:val="00CE0C3F"/>
    <w:rsid w:val="00CE1B7D"/>
    <w:rsid w:val="00CE2251"/>
    <w:rsid w:val="00CE2360"/>
    <w:rsid w:val="00CE2860"/>
    <w:rsid w:val="00CE2A01"/>
    <w:rsid w:val="00CE2CB2"/>
    <w:rsid w:val="00CE2EFC"/>
    <w:rsid w:val="00CE3258"/>
    <w:rsid w:val="00CE3AC3"/>
    <w:rsid w:val="00CE447D"/>
    <w:rsid w:val="00CE454F"/>
    <w:rsid w:val="00CE47DF"/>
    <w:rsid w:val="00CE4E98"/>
    <w:rsid w:val="00CE4F25"/>
    <w:rsid w:val="00CE52C5"/>
    <w:rsid w:val="00CE58FE"/>
    <w:rsid w:val="00CE7107"/>
    <w:rsid w:val="00CE71E2"/>
    <w:rsid w:val="00CE7610"/>
    <w:rsid w:val="00CE7CF2"/>
    <w:rsid w:val="00CF027F"/>
    <w:rsid w:val="00CF02BD"/>
    <w:rsid w:val="00CF0A18"/>
    <w:rsid w:val="00CF1445"/>
    <w:rsid w:val="00CF14FA"/>
    <w:rsid w:val="00CF162B"/>
    <w:rsid w:val="00CF1E6E"/>
    <w:rsid w:val="00CF201F"/>
    <w:rsid w:val="00CF2B25"/>
    <w:rsid w:val="00CF342E"/>
    <w:rsid w:val="00CF3BD1"/>
    <w:rsid w:val="00CF4639"/>
    <w:rsid w:val="00CF4682"/>
    <w:rsid w:val="00CF4722"/>
    <w:rsid w:val="00CF4A53"/>
    <w:rsid w:val="00CF4D8C"/>
    <w:rsid w:val="00CF521D"/>
    <w:rsid w:val="00CF5394"/>
    <w:rsid w:val="00CF5741"/>
    <w:rsid w:val="00CF5CB2"/>
    <w:rsid w:val="00CF5F26"/>
    <w:rsid w:val="00CF6798"/>
    <w:rsid w:val="00CF6D3D"/>
    <w:rsid w:val="00CF7268"/>
    <w:rsid w:val="00CF7641"/>
    <w:rsid w:val="00CF79FA"/>
    <w:rsid w:val="00CF79FE"/>
    <w:rsid w:val="00D0002A"/>
    <w:rsid w:val="00D0075F"/>
    <w:rsid w:val="00D00DD9"/>
    <w:rsid w:val="00D00FFA"/>
    <w:rsid w:val="00D01009"/>
    <w:rsid w:val="00D01938"/>
    <w:rsid w:val="00D01B02"/>
    <w:rsid w:val="00D020A6"/>
    <w:rsid w:val="00D02607"/>
    <w:rsid w:val="00D02759"/>
    <w:rsid w:val="00D02B71"/>
    <w:rsid w:val="00D02CD2"/>
    <w:rsid w:val="00D0301C"/>
    <w:rsid w:val="00D03488"/>
    <w:rsid w:val="00D0436C"/>
    <w:rsid w:val="00D04C2A"/>
    <w:rsid w:val="00D04D1A"/>
    <w:rsid w:val="00D057CF"/>
    <w:rsid w:val="00D05A91"/>
    <w:rsid w:val="00D05AA7"/>
    <w:rsid w:val="00D05C30"/>
    <w:rsid w:val="00D05E5D"/>
    <w:rsid w:val="00D0610E"/>
    <w:rsid w:val="00D06421"/>
    <w:rsid w:val="00D07332"/>
    <w:rsid w:val="00D07E22"/>
    <w:rsid w:val="00D108CC"/>
    <w:rsid w:val="00D10970"/>
    <w:rsid w:val="00D110DB"/>
    <w:rsid w:val="00D11397"/>
    <w:rsid w:val="00D11682"/>
    <w:rsid w:val="00D120ED"/>
    <w:rsid w:val="00D12C49"/>
    <w:rsid w:val="00D13491"/>
    <w:rsid w:val="00D13553"/>
    <w:rsid w:val="00D135EC"/>
    <w:rsid w:val="00D13881"/>
    <w:rsid w:val="00D13A7D"/>
    <w:rsid w:val="00D15D57"/>
    <w:rsid w:val="00D167B1"/>
    <w:rsid w:val="00D16915"/>
    <w:rsid w:val="00D1750A"/>
    <w:rsid w:val="00D17D17"/>
    <w:rsid w:val="00D2036B"/>
    <w:rsid w:val="00D20681"/>
    <w:rsid w:val="00D20EE0"/>
    <w:rsid w:val="00D210B3"/>
    <w:rsid w:val="00D22888"/>
    <w:rsid w:val="00D22EDA"/>
    <w:rsid w:val="00D22F17"/>
    <w:rsid w:val="00D2318F"/>
    <w:rsid w:val="00D232A6"/>
    <w:rsid w:val="00D23500"/>
    <w:rsid w:val="00D24411"/>
    <w:rsid w:val="00D24B78"/>
    <w:rsid w:val="00D24C88"/>
    <w:rsid w:val="00D25810"/>
    <w:rsid w:val="00D25F72"/>
    <w:rsid w:val="00D2654B"/>
    <w:rsid w:val="00D266FA"/>
    <w:rsid w:val="00D27A8D"/>
    <w:rsid w:val="00D3207B"/>
    <w:rsid w:val="00D3259C"/>
    <w:rsid w:val="00D326E8"/>
    <w:rsid w:val="00D32777"/>
    <w:rsid w:val="00D33003"/>
    <w:rsid w:val="00D33011"/>
    <w:rsid w:val="00D33729"/>
    <w:rsid w:val="00D33734"/>
    <w:rsid w:val="00D345B3"/>
    <w:rsid w:val="00D34766"/>
    <w:rsid w:val="00D35415"/>
    <w:rsid w:val="00D3580C"/>
    <w:rsid w:val="00D36D22"/>
    <w:rsid w:val="00D36EE8"/>
    <w:rsid w:val="00D37A5D"/>
    <w:rsid w:val="00D37B5C"/>
    <w:rsid w:val="00D402F3"/>
    <w:rsid w:val="00D41DEB"/>
    <w:rsid w:val="00D427BF"/>
    <w:rsid w:val="00D427CF"/>
    <w:rsid w:val="00D430C1"/>
    <w:rsid w:val="00D431F8"/>
    <w:rsid w:val="00D43227"/>
    <w:rsid w:val="00D443CF"/>
    <w:rsid w:val="00D44861"/>
    <w:rsid w:val="00D44ED8"/>
    <w:rsid w:val="00D45E81"/>
    <w:rsid w:val="00D461F3"/>
    <w:rsid w:val="00D46DE8"/>
    <w:rsid w:val="00D46E0C"/>
    <w:rsid w:val="00D47643"/>
    <w:rsid w:val="00D479CE"/>
    <w:rsid w:val="00D5038B"/>
    <w:rsid w:val="00D50E44"/>
    <w:rsid w:val="00D52E9B"/>
    <w:rsid w:val="00D533ED"/>
    <w:rsid w:val="00D53489"/>
    <w:rsid w:val="00D5361B"/>
    <w:rsid w:val="00D54025"/>
    <w:rsid w:val="00D54071"/>
    <w:rsid w:val="00D54D9D"/>
    <w:rsid w:val="00D555FD"/>
    <w:rsid w:val="00D5587D"/>
    <w:rsid w:val="00D55BC2"/>
    <w:rsid w:val="00D55C10"/>
    <w:rsid w:val="00D55CAA"/>
    <w:rsid w:val="00D56C3E"/>
    <w:rsid w:val="00D57025"/>
    <w:rsid w:val="00D57274"/>
    <w:rsid w:val="00D6069A"/>
    <w:rsid w:val="00D6073F"/>
    <w:rsid w:val="00D607AC"/>
    <w:rsid w:val="00D609ED"/>
    <w:rsid w:val="00D62532"/>
    <w:rsid w:val="00D63225"/>
    <w:rsid w:val="00D633E2"/>
    <w:rsid w:val="00D635E1"/>
    <w:rsid w:val="00D6386F"/>
    <w:rsid w:val="00D64014"/>
    <w:rsid w:val="00D64A37"/>
    <w:rsid w:val="00D6512A"/>
    <w:rsid w:val="00D65759"/>
    <w:rsid w:val="00D65F33"/>
    <w:rsid w:val="00D6686A"/>
    <w:rsid w:val="00D67A04"/>
    <w:rsid w:val="00D7057D"/>
    <w:rsid w:val="00D707E1"/>
    <w:rsid w:val="00D70AD6"/>
    <w:rsid w:val="00D70B37"/>
    <w:rsid w:val="00D71029"/>
    <w:rsid w:val="00D710DD"/>
    <w:rsid w:val="00D711E3"/>
    <w:rsid w:val="00D712F9"/>
    <w:rsid w:val="00D713B5"/>
    <w:rsid w:val="00D7142A"/>
    <w:rsid w:val="00D71614"/>
    <w:rsid w:val="00D71621"/>
    <w:rsid w:val="00D718EC"/>
    <w:rsid w:val="00D71C79"/>
    <w:rsid w:val="00D731A1"/>
    <w:rsid w:val="00D734FA"/>
    <w:rsid w:val="00D7399E"/>
    <w:rsid w:val="00D7494C"/>
    <w:rsid w:val="00D74C6C"/>
    <w:rsid w:val="00D75888"/>
    <w:rsid w:val="00D7600E"/>
    <w:rsid w:val="00D76226"/>
    <w:rsid w:val="00D769E6"/>
    <w:rsid w:val="00D76BC3"/>
    <w:rsid w:val="00D76F46"/>
    <w:rsid w:val="00D76FFE"/>
    <w:rsid w:val="00D7709E"/>
    <w:rsid w:val="00D77806"/>
    <w:rsid w:val="00D80120"/>
    <w:rsid w:val="00D80DBE"/>
    <w:rsid w:val="00D80EB2"/>
    <w:rsid w:val="00D81706"/>
    <w:rsid w:val="00D81BBE"/>
    <w:rsid w:val="00D8250A"/>
    <w:rsid w:val="00D82F50"/>
    <w:rsid w:val="00D83759"/>
    <w:rsid w:val="00D845A2"/>
    <w:rsid w:val="00D845EE"/>
    <w:rsid w:val="00D847A5"/>
    <w:rsid w:val="00D84B0C"/>
    <w:rsid w:val="00D85226"/>
    <w:rsid w:val="00D85345"/>
    <w:rsid w:val="00D85415"/>
    <w:rsid w:val="00D86083"/>
    <w:rsid w:val="00D861F3"/>
    <w:rsid w:val="00D86A72"/>
    <w:rsid w:val="00D86E1E"/>
    <w:rsid w:val="00D872D9"/>
    <w:rsid w:val="00D872DF"/>
    <w:rsid w:val="00D87434"/>
    <w:rsid w:val="00D87BB2"/>
    <w:rsid w:val="00D87CCA"/>
    <w:rsid w:val="00D908F6"/>
    <w:rsid w:val="00D90D77"/>
    <w:rsid w:val="00D90EDC"/>
    <w:rsid w:val="00D91271"/>
    <w:rsid w:val="00D91ADD"/>
    <w:rsid w:val="00D91B0D"/>
    <w:rsid w:val="00D91C11"/>
    <w:rsid w:val="00D92087"/>
    <w:rsid w:val="00D920D3"/>
    <w:rsid w:val="00D9212A"/>
    <w:rsid w:val="00D924FA"/>
    <w:rsid w:val="00D928ED"/>
    <w:rsid w:val="00D92DCC"/>
    <w:rsid w:val="00D9351E"/>
    <w:rsid w:val="00D948BE"/>
    <w:rsid w:val="00D951C5"/>
    <w:rsid w:val="00D95503"/>
    <w:rsid w:val="00D9571B"/>
    <w:rsid w:val="00D95847"/>
    <w:rsid w:val="00D95AD0"/>
    <w:rsid w:val="00D95F33"/>
    <w:rsid w:val="00D96897"/>
    <w:rsid w:val="00D97097"/>
    <w:rsid w:val="00D974C6"/>
    <w:rsid w:val="00D97788"/>
    <w:rsid w:val="00D97FAB"/>
    <w:rsid w:val="00DA00DF"/>
    <w:rsid w:val="00DA1164"/>
    <w:rsid w:val="00DA1B40"/>
    <w:rsid w:val="00DA1C28"/>
    <w:rsid w:val="00DA1CF1"/>
    <w:rsid w:val="00DA2042"/>
    <w:rsid w:val="00DA20B8"/>
    <w:rsid w:val="00DA216D"/>
    <w:rsid w:val="00DA2D04"/>
    <w:rsid w:val="00DA3735"/>
    <w:rsid w:val="00DA40A2"/>
    <w:rsid w:val="00DA49FC"/>
    <w:rsid w:val="00DA5629"/>
    <w:rsid w:val="00DA5E94"/>
    <w:rsid w:val="00DA663E"/>
    <w:rsid w:val="00DA6C7D"/>
    <w:rsid w:val="00DA7375"/>
    <w:rsid w:val="00DA7CC5"/>
    <w:rsid w:val="00DA7ED1"/>
    <w:rsid w:val="00DB08FD"/>
    <w:rsid w:val="00DB17A8"/>
    <w:rsid w:val="00DB2958"/>
    <w:rsid w:val="00DB2EE4"/>
    <w:rsid w:val="00DB3187"/>
    <w:rsid w:val="00DB3246"/>
    <w:rsid w:val="00DB3AC6"/>
    <w:rsid w:val="00DB3F1C"/>
    <w:rsid w:val="00DB4302"/>
    <w:rsid w:val="00DB4373"/>
    <w:rsid w:val="00DB44D6"/>
    <w:rsid w:val="00DB52B1"/>
    <w:rsid w:val="00DB563D"/>
    <w:rsid w:val="00DB57A8"/>
    <w:rsid w:val="00DB5A7C"/>
    <w:rsid w:val="00DB667B"/>
    <w:rsid w:val="00DB7435"/>
    <w:rsid w:val="00DB7E61"/>
    <w:rsid w:val="00DC0503"/>
    <w:rsid w:val="00DC113F"/>
    <w:rsid w:val="00DC12D2"/>
    <w:rsid w:val="00DC19EF"/>
    <w:rsid w:val="00DC1A3A"/>
    <w:rsid w:val="00DC1BBC"/>
    <w:rsid w:val="00DC1E2F"/>
    <w:rsid w:val="00DC1FA6"/>
    <w:rsid w:val="00DC2042"/>
    <w:rsid w:val="00DC2130"/>
    <w:rsid w:val="00DC2B4D"/>
    <w:rsid w:val="00DC33D4"/>
    <w:rsid w:val="00DC35EB"/>
    <w:rsid w:val="00DC3669"/>
    <w:rsid w:val="00DC428E"/>
    <w:rsid w:val="00DC43E4"/>
    <w:rsid w:val="00DC4D8E"/>
    <w:rsid w:val="00DC52A9"/>
    <w:rsid w:val="00DC58A3"/>
    <w:rsid w:val="00DC5CC8"/>
    <w:rsid w:val="00DC5EF5"/>
    <w:rsid w:val="00DC5F57"/>
    <w:rsid w:val="00DC69D8"/>
    <w:rsid w:val="00DC6CEB"/>
    <w:rsid w:val="00DC6D2F"/>
    <w:rsid w:val="00DC6FB3"/>
    <w:rsid w:val="00DD01EA"/>
    <w:rsid w:val="00DD0A8D"/>
    <w:rsid w:val="00DD0F42"/>
    <w:rsid w:val="00DD1142"/>
    <w:rsid w:val="00DD1999"/>
    <w:rsid w:val="00DD1BB6"/>
    <w:rsid w:val="00DD1DE7"/>
    <w:rsid w:val="00DD25E9"/>
    <w:rsid w:val="00DD28E0"/>
    <w:rsid w:val="00DD296C"/>
    <w:rsid w:val="00DD2F72"/>
    <w:rsid w:val="00DD38FF"/>
    <w:rsid w:val="00DD3C83"/>
    <w:rsid w:val="00DD43D1"/>
    <w:rsid w:val="00DD4552"/>
    <w:rsid w:val="00DD4CE0"/>
    <w:rsid w:val="00DD5562"/>
    <w:rsid w:val="00DD5599"/>
    <w:rsid w:val="00DD5C89"/>
    <w:rsid w:val="00DD5DEB"/>
    <w:rsid w:val="00DD60CF"/>
    <w:rsid w:val="00DD6862"/>
    <w:rsid w:val="00DD6924"/>
    <w:rsid w:val="00DD6AC5"/>
    <w:rsid w:val="00DD6CD9"/>
    <w:rsid w:val="00DD7715"/>
    <w:rsid w:val="00DD775A"/>
    <w:rsid w:val="00DE0BD0"/>
    <w:rsid w:val="00DE1F83"/>
    <w:rsid w:val="00DE2259"/>
    <w:rsid w:val="00DE2326"/>
    <w:rsid w:val="00DE2683"/>
    <w:rsid w:val="00DE28DB"/>
    <w:rsid w:val="00DE2FAF"/>
    <w:rsid w:val="00DE38C3"/>
    <w:rsid w:val="00DE3FC3"/>
    <w:rsid w:val="00DE4CEB"/>
    <w:rsid w:val="00DE4EAE"/>
    <w:rsid w:val="00DE5499"/>
    <w:rsid w:val="00DE60EB"/>
    <w:rsid w:val="00DE636A"/>
    <w:rsid w:val="00DE698D"/>
    <w:rsid w:val="00DE6D66"/>
    <w:rsid w:val="00DE704D"/>
    <w:rsid w:val="00DE7C97"/>
    <w:rsid w:val="00DF00E5"/>
    <w:rsid w:val="00DF03B1"/>
    <w:rsid w:val="00DF1AB5"/>
    <w:rsid w:val="00DF1DF4"/>
    <w:rsid w:val="00DF2938"/>
    <w:rsid w:val="00DF39A6"/>
    <w:rsid w:val="00DF41AD"/>
    <w:rsid w:val="00DF4455"/>
    <w:rsid w:val="00DF46A9"/>
    <w:rsid w:val="00DF4A1E"/>
    <w:rsid w:val="00DF51DF"/>
    <w:rsid w:val="00DF5ABC"/>
    <w:rsid w:val="00DF66AE"/>
    <w:rsid w:val="00DF6A13"/>
    <w:rsid w:val="00DF6A6E"/>
    <w:rsid w:val="00DF6C93"/>
    <w:rsid w:val="00DF6CB9"/>
    <w:rsid w:val="00DF71D3"/>
    <w:rsid w:val="00DF74D3"/>
    <w:rsid w:val="00DF7FF3"/>
    <w:rsid w:val="00E007AE"/>
    <w:rsid w:val="00E01163"/>
    <w:rsid w:val="00E01766"/>
    <w:rsid w:val="00E01DDD"/>
    <w:rsid w:val="00E01FF5"/>
    <w:rsid w:val="00E022E0"/>
    <w:rsid w:val="00E02903"/>
    <w:rsid w:val="00E02F3E"/>
    <w:rsid w:val="00E030C5"/>
    <w:rsid w:val="00E031A3"/>
    <w:rsid w:val="00E036F0"/>
    <w:rsid w:val="00E04E82"/>
    <w:rsid w:val="00E05A9D"/>
    <w:rsid w:val="00E05B88"/>
    <w:rsid w:val="00E06A8D"/>
    <w:rsid w:val="00E06E5E"/>
    <w:rsid w:val="00E0704C"/>
    <w:rsid w:val="00E0712B"/>
    <w:rsid w:val="00E0738D"/>
    <w:rsid w:val="00E0745D"/>
    <w:rsid w:val="00E07CED"/>
    <w:rsid w:val="00E1027A"/>
    <w:rsid w:val="00E1067C"/>
    <w:rsid w:val="00E109AD"/>
    <w:rsid w:val="00E11608"/>
    <w:rsid w:val="00E123BB"/>
    <w:rsid w:val="00E12595"/>
    <w:rsid w:val="00E1279B"/>
    <w:rsid w:val="00E12A46"/>
    <w:rsid w:val="00E12AA3"/>
    <w:rsid w:val="00E12DC9"/>
    <w:rsid w:val="00E12F31"/>
    <w:rsid w:val="00E12F90"/>
    <w:rsid w:val="00E132AE"/>
    <w:rsid w:val="00E13371"/>
    <w:rsid w:val="00E139AE"/>
    <w:rsid w:val="00E1462C"/>
    <w:rsid w:val="00E14822"/>
    <w:rsid w:val="00E14F54"/>
    <w:rsid w:val="00E16976"/>
    <w:rsid w:val="00E16D6B"/>
    <w:rsid w:val="00E17161"/>
    <w:rsid w:val="00E17C50"/>
    <w:rsid w:val="00E2024A"/>
    <w:rsid w:val="00E20304"/>
    <w:rsid w:val="00E204FB"/>
    <w:rsid w:val="00E209BF"/>
    <w:rsid w:val="00E20B0A"/>
    <w:rsid w:val="00E2171D"/>
    <w:rsid w:val="00E220E9"/>
    <w:rsid w:val="00E225C1"/>
    <w:rsid w:val="00E22F81"/>
    <w:rsid w:val="00E2310B"/>
    <w:rsid w:val="00E23878"/>
    <w:rsid w:val="00E239CF"/>
    <w:rsid w:val="00E245E1"/>
    <w:rsid w:val="00E246C6"/>
    <w:rsid w:val="00E24709"/>
    <w:rsid w:val="00E24CD6"/>
    <w:rsid w:val="00E24EE1"/>
    <w:rsid w:val="00E257E8"/>
    <w:rsid w:val="00E26399"/>
    <w:rsid w:val="00E26EBA"/>
    <w:rsid w:val="00E27235"/>
    <w:rsid w:val="00E273ED"/>
    <w:rsid w:val="00E27966"/>
    <w:rsid w:val="00E27B2A"/>
    <w:rsid w:val="00E30CBF"/>
    <w:rsid w:val="00E310F3"/>
    <w:rsid w:val="00E31205"/>
    <w:rsid w:val="00E317D0"/>
    <w:rsid w:val="00E31895"/>
    <w:rsid w:val="00E3190E"/>
    <w:rsid w:val="00E323F7"/>
    <w:rsid w:val="00E32F52"/>
    <w:rsid w:val="00E3398C"/>
    <w:rsid w:val="00E33F76"/>
    <w:rsid w:val="00E3410A"/>
    <w:rsid w:val="00E341EC"/>
    <w:rsid w:val="00E345B7"/>
    <w:rsid w:val="00E34661"/>
    <w:rsid w:val="00E34F83"/>
    <w:rsid w:val="00E358AF"/>
    <w:rsid w:val="00E360F4"/>
    <w:rsid w:val="00E36977"/>
    <w:rsid w:val="00E36E24"/>
    <w:rsid w:val="00E37895"/>
    <w:rsid w:val="00E37C2B"/>
    <w:rsid w:val="00E4020B"/>
    <w:rsid w:val="00E405B5"/>
    <w:rsid w:val="00E410AA"/>
    <w:rsid w:val="00E41435"/>
    <w:rsid w:val="00E4160F"/>
    <w:rsid w:val="00E41935"/>
    <w:rsid w:val="00E425E8"/>
    <w:rsid w:val="00E43893"/>
    <w:rsid w:val="00E43D4A"/>
    <w:rsid w:val="00E4444D"/>
    <w:rsid w:val="00E459DC"/>
    <w:rsid w:val="00E46062"/>
    <w:rsid w:val="00E461A8"/>
    <w:rsid w:val="00E46BF0"/>
    <w:rsid w:val="00E502AD"/>
    <w:rsid w:val="00E5046E"/>
    <w:rsid w:val="00E5052F"/>
    <w:rsid w:val="00E50918"/>
    <w:rsid w:val="00E50D54"/>
    <w:rsid w:val="00E514C8"/>
    <w:rsid w:val="00E514D1"/>
    <w:rsid w:val="00E519EF"/>
    <w:rsid w:val="00E52AED"/>
    <w:rsid w:val="00E53084"/>
    <w:rsid w:val="00E53BBE"/>
    <w:rsid w:val="00E54B9C"/>
    <w:rsid w:val="00E54D3D"/>
    <w:rsid w:val="00E54DD0"/>
    <w:rsid w:val="00E54F88"/>
    <w:rsid w:val="00E550A6"/>
    <w:rsid w:val="00E55998"/>
    <w:rsid w:val="00E55A8E"/>
    <w:rsid w:val="00E55D1F"/>
    <w:rsid w:val="00E560F8"/>
    <w:rsid w:val="00E56BB1"/>
    <w:rsid w:val="00E56BBB"/>
    <w:rsid w:val="00E56C81"/>
    <w:rsid w:val="00E56D5E"/>
    <w:rsid w:val="00E572B5"/>
    <w:rsid w:val="00E60055"/>
    <w:rsid w:val="00E60436"/>
    <w:rsid w:val="00E60535"/>
    <w:rsid w:val="00E60812"/>
    <w:rsid w:val="00E608C2"/>
    <w:rsid w:val="00E61665"/>
    <w:rsid w:val="00E62309"/>
    <w:rsid w:val="00E62685"/>
    <w:rsid w:val="00E63344"/>
    <w:rsid w:val="00E64A4A"/>
    <w:rsid w:val="00E65B98"/>
    <w:rsid w:val="00E66996"/>
    <w:rsid w:val="00E66DF9"/>
    <w:rsid w:val="00E6763D"/>
    <w:rsid w:val="00E67BDE"/>
    <w:rsid w:val="00E67F57"/>
    <w:rsid w:val="00E70263"/>
    <w:rsid w:val="00E70F8C"/>
    <w:rsid w:val="00E7105B"/>
    <w:rsid w:val="00E7195D"/>
    <w:rsid w:val="00E71B77"/>
    <w:rsid w:val="00E721D9"/>
    <w:rsid w:val="00E72C14"/>
    <w:rsid w:val="00E72D67"/>
    <w:rsid w:val="00E72F63"/>
    <w:rsid w:val="00E73098"/>
    <w:rsid w:val="00E73376"/>
    <w:rsid w:val="00E73B27"/>
    <w:rsid w:val="00E7436E"/>
    <w:rsid w:val="00E74577"/>
    <w:rsid w:val="00E75103"/>
    <w:rsid w:val="00E758F2"/>
    <w:rsid w:val="00E76335"/>
    <w:rsid w:val="00E7644B"/>
    <w:rsid w:val="00E76891"/>
    <w:rsid w:val="00E7721B"/>
    <w:rsid w:val="00E7756F"/>
    <w:rsid w:val="00E775FB"/>
    <w:rsid w:val="00E7767D"/>
    <w:rsid w:val="00E77BAE"/>
    <w:rsid w:val="00E77E77"/>
    <w:rsid w:val="00E806DF"/>
    <w:rsid w:val="00E80712"/>
    <w:rsid w:val="00E80A53"/>
    <w:rsid w:val="00E81743"/>
    <w:rsid w:val="00E818C6"/>
    <w:rsid w:val="00E818DE"/>
    <w:rsid w:val="00E8213D"/>
    <w:rsid w:val="00E82C82"/>
    <w:rsid w:val="00E83138"/>
    <w:rsid w:val="00E8345E"/>
    <w:rsid w:val="00E83CBE"/>
    <w:rsid w:val="00E83F20"/>
    <w:rsid w:val="00E85775"/>
    <w:rsid w:val="00E85B2F"/>
    <w:rsid w:val="00E86232"/>
    <w:rsid w:val="00E862EF"/>
    <w:rsid w:val="00E874B2"/>
    <w:rsid w:val="00E91489"/>
    <w:rsid w:val="00E916CA"/>
    <w:rsid w:val="00E91A5C"/>
    <w:rsid w:val="00E92239"/>
    <w:rsid w:val="00E92450"/>
    <w:rsid w:val="00E92785"/>
    <w:rsid w:val="00E92E5E"/>
    <w:rsid w:val="00E92EDF"/>
    <w:rsid w:val="00E92FF8"/>
    <w:rsid w:val="00E9416D"/>
    <w:rsid w:val="00E94532"/>
    <w:rsid w:val="00E947F1"/>
    <w:rsid w:val="00E94E9C"/>
    <w:rsid w:val="00E95060"/>
    <w:rsid w:val="00E9581D"/>
    <w:rsid w:val="00E959E9"/>
    <w:rsid w:val="00E9609F"/>
    <w:rsid w:val="00E96752"/>
    <w:rsid w:val="00E96858"/>
    <w:rsid w:val="00E96CFF"/>
    <w:rsid w:val="00E96E6D"/>
    <w:rsid w:val="00E970A4"/>
    <w:rsid w:val="00E97179"/>
    <w:rsid w:val="00E97243"/>
    <w:rsid w:val="00E9739A"/>
    <w:rsid w:val="00EA0B73"/>
    <w:rsid w:val="00EA0EA9"/>
    <w:rsid w:val="00EA1126"/>
    <w:rsid w:val="00EA164E"/>
    <w:rsid w:val="00EA19EE"/>
    <w:rsid w:val="00EA21FA"/>
    <w:rsid w:val="00EA2325"/>
    <w:rsid w:val="00EA280C"/>
    <w:rsid w:val="00EA2BA3"/>
    <w:rsid w:val="00EA2FF3"/>
    <w:rsid w:val="00EA3104"/>
    <w:rsid w:val="00EA35FD"/>
    <w:rsid w:val="00EA3E64"/>
    <w:rsid w:val="00EA3ED9"/>
    <w:rsid w:val="00EA41CF"/>
    <w:rsid w:val="00EA4CAF"/>
    <w:rsid w:val="00EA5387"/>
    <w:rsid w:val="00EA53FB"/>
    <w:rsid w:val="00EA5BAF"/>
    <w:rsid w:val="00EA5C9C"/>
    <w:rsid w:val="00EA5EF5"/>
    <w:rsid w:val="00EA6657"/>
    <w:rsid w:val="00EA66AE"/>
    <w:rsid w:val="00EA70E0"/>
    <w:rsid w:val="00EA72A0"/>
    <w:rsid w:val="00EA7527"/>
    <w:rsid w:val="00EA7E2A"/>
    <w:rsid w:val="00EB072C"/>
    <w:rsid w:val="00EB0A62"/>
    <w:rsid w:val="00EB0F17"/>
    <w:rsid w:val="00EB260D"/>
    <w:rsid w:val="00EB29DB"/>
    <w:rsid w:val="00EB2AE0"/>
    <w:rsid w:val="00EB342E"/>
    <w:rsid w:val="00EB3580"/>
    <w:rsid w:val="00EB3972"/>
    <w:rsid w:val="00EB3BAA"/>
    <w:rsid w:val="00EB3C01"/>
    <w:rsid w:val="00EB3E19"/>
    <w:rsid w:val="00EB4158"/>
    <w:rsid w:val="00EB43EF"/>
    <w:rsid w:val="00EB4D3E"/>
    <w:rsid w:val="00EB52E5"/>
    <w:rsid w:val="00EB5531"/>
    <w:rsid w:val="00EB56EB"/>
    <w:rsid w:val="00EB6393"/>
    <w:rsid w:val="00EB6DFA"/>
    <w:rsid w:val="00EB7789"/>
    <w:rsid w:val="00EB7E34"/>
    <w:rsid w:val="00EC0481"/>
    <w:rsid w:val="00EC09FF"/>
    <w:rsid w:val="00EC1EE1"/>
    <w:rsid w:val="00EC20FB"/>
    <w:rsid w:val="00EC21BD"/>
    <w:rsid w:val="00EC24A4"/>
    <w:rsid w:val="00EC2778"/>
    <w:rsid w:val="00EC327B"/>
    <w:rsid w:val="00EC3F1A"/>
    <w:rsid w:val="00EC41C1"/>
    <w:rsid w:val="00EC43F2"/>
    <w:rsid w:val="00EC4ADA"/>
    <w:rsid w:val="00EC4EDE"/>
    <w:rsid w:val="00EC5188"/>
    <w:rsid w:val="00EC52B4"/>
    <w:rsid w:val="00EC53AA"/>
    <w:rsid w:val="00EC545F"/>
    <w:rsid w:val="00EC57C7"/>
    <w:rsid w:val="00EC5C3F"/>
    <w:rsid w:val="00EC5D8F"/>
    <w:rsid w:val="00EC5EE4"/>
    <w:rsid w:val="00EC6599"/>
    <w:rsid w:val="00EC6747"/>
    <w:rsid w:val="00EC6A0F"/>
    <w:rsid w:val="00EC6E21"/>
    <w:rsid w:val="00EC71AE"/>
    <w:rsid w:val="00EC75BA"/>
    <w:rsid w:val="00EC767E"/>
    <w:rsid w:val="00ED0162"/>
    <w:rsid w:val="00ED0756"/>
    <w:rsid w:val="00ED18D9"/>
    <w:rsid w:val="00ED1DE2"/>
    <w:rsid w:val="00ED225C"/>
    <w:rsid w:val="00ED2CC6"/>
    <w:rsid w:val="00ED3807"/>
    <w:rsid w:val="00ED4250"/>
    <w:rsid w:val="00ED42C7"/>
    <w:rsid w:val="00ED4316"/>
    <w:rsid w:val="00ED4487"/>
    <w:rsid w:val="00ED500A"/>
    <w:rsid w:val="00ED5029"/>
    <w:rsid w:val="00ED5707"/>
    <w:rsid w:val="00ED599C"/>
    <w:rsid w:val="00ED623D"/>
    <w:rsid w:val="00ED623E"/>
    <w:rsid w:val="00ED62B1"/>
    <w:rsid w:val="00ED7C91"/>
    <w:rsid w:val="00EE01B6"/>
    <w:rsid w:val="00EE1600"/>
    <w:rsid w:val="00EE172C"/>
    <w:rsid w:val="00EE2910"/>
    <w:rsid w:val="00EE3DB7"/>
    <w:rsid w:val="00EE3F04"/>
    <w:rsid w:val="00EE4222"/>
    <w:rsid w:val="00EE4498"/>
    <w:rsid w:val="00EE4AEF"/>
    <w:rsid w:val="00EE4C7A"/>
    <w:rsid w:val="00EE4E63"/>
    <w:rsid w:val="00EE4FB2"/>
    <w:rsid w:val="00EE6447"/>
    <w:rsid w:val="00EE6C47"/>
    <w:rsid w:val="00EE7188"/>
    <w:rsid w:val="00EE73C1"/>
    <w:rsid w:val="00EE74FF"/>
    <w:rsid w:val="00EE7701"/>
    <w:rsid w:val="00EE7A09"/>
    <w:rsid w:val="00EE7CE4"/>
    <w:rsid w:val="00EE7ECA"/>
    <w:rsid w:val="00EF0905"/>
    <w:rsid w:val="00EF0AF0"/>
    <w:rsid w:val="00EF1E1C"/>
    <w:rsid w:val="00EF29D1"/>
    <w:rsid w:val="00EF2C2C"/>
    <w:rsid w:val="00EF2E12"/>
    <w:rsid w:val="00EF3C12"/>
    <w:rsid w:val="00EF40DE"/>
    <w:rsid w:val="00EF4433"/>
    <w:rsid w:val="00EF50CA"/>
    <w:rsid w:val="00EF5B5E"/>
    <w:rsid w:val="00EF6512"/>
    <w:rsid w:val="00EF6C1D"/>
    <w:rsid w:val="00EF77A9"/>
    <w:rsid w:val="00EF7A33"/>
    <w:rsid w:val="00EF7ADC"/>
    <w:rsid w:val="00F0021E"/>
    <w:rsid w:val="00F005B2"/>
    <w:rsid w:val="00F00626"/>
    <w:rsid w:val="00F006A3"/>
    <w:rsid w:val="00F00BAE"/>
    <w:rsid w:val="00F0180F"/>
    <w:rsid w:val="00F01B54"/>
    <w:rsid w:val="00F0217B"/>
    <w:rsid w:val="00F029D6"/>
    <w:rsid w:val="00F036C5"/>
    <w:rsid w:val="00F03DBB"/>
    <w:rsid w:val="00F045E9"/>
    <w:rsid w:val="00F04F6B"/>
    <w:rsid w:val="00F05055"/>
    <w:rsid w:val="00F0570F"/>
    <w:rsid w:val="00F0787B"/>
    <w:rsid w:val="00F07FFE"/>
    <w:rsid w:val="00F102BA"/>
    <w:rsid w:val="00F104B6"/>
    <w:rsid w:val="00F1091F"/>
    <w:rsid w:val="00F1094B"/>
    <w:rsid w:val="00F10A06"/>
    <w:rsid w:val="00F10A58"/>
    <w:rsid w:val="00F10B39"/>
    <w:rsid w:val="00F10F64"/>
    <w:rsid w:val="00F10FA5"/>
    <w:rsid w:val="00F110EC"/>
    <w:rsid w:val="00F113B0"/>
    <w:rsid w:val="00F11A27"/>
    <w:rsid w:val="00F11B4F"/>
    <w:rsid w:val="00F11E66"/>
    <w:rsid w:val="00F12154"/>
    <w:rsid w:val="00F124D4"/>
    <w:rsid w:val="00F12862"/>
    <w:rsid w:val="00F12B39"/>
    <w:rsid w:val="00F13065"/>
    <w:rsid w:val="00F130A6"/>
    <w:rsid w:val="00F13E43"/>
    <w:rsid w:val="00F141A3"/>
    <w:rsid w:val="00F1489E"/>
    <w:rsid w:val="00F14BD8"/>
    <w:rsid w:val="00F1684C"/>
    <w:rsid w:val="00F16BF4"/>
    <w:rsid w:val="00F17547"/>
    <w:rsid w:val="00F17E94"/>
    <w:rsid w:val="00F2002E"/>
    <w:rsid w:val="00F20298"/>
    <w:rsid w:val="00F207D7"/>
    <w:rsid w:val="00F20A36"/>
    <w:rsid w:val="00F20ACA"/>
    <w:rsid w:val="00F21AAF"/>
    <w:rsid w:val="00F21BA8"/>
    <w:rsid w:val="00F21C7D"/>
    <w:rsid w:val="00F22081"/>
    <w:rsid w:val="00F222BB"/>
    <w:rsid w:val="00F229B8"/>
    <w:rsid w:val="00F230FB"/>
    <w:rsid w:val="00F23652"/>
    <w:rsid w:val="00F23B37"/>
    <w:rsid w:val="00F240E4"/>
    <w:rsid w:val="00F24A13"/>
    <w:rsid w:val="00F24D6D"/>
    <w:rsid w:val="00F24ECF"/>
    <w:rsid w:val="00F25150"/>
    <w:rsid w:val="00F252E2"/>
    <w:rsid w:val="00F25924"/>
    <w:rsid w:val="00F259A5"/>
    <w:rsid w:val="00F25DA2"/>
    <w:rsid w:val="00F25EDC"/>
    <w:rsid w:val="00F26303"/>
    <w:rsid w:val="00F26553"/>
    <w:rsid w:val="00F26B78"/>
    <w:rsid w:val="00F27620"/>
    <w:rsid w:val="00F27638"/>
    <w:rsid w:val="00F30C5B"/>
    <w:rsid w:val="00F31051"/>
    <w:rsid w:val="00F31383"/>
    <w:rsid w:val="00F31A19"/>
    <w:rsid w:val="00F31C65"/>
    <w:rsid w:val="00F32C47"/>
    <w:rsid w:val="00F32DC5"/>
    <w:rsid w:val="00F32EE5"/>
    <w:rsid w:val="00F350C5"/>
    <w:rsid w:val="00F35158"/>
    <w:rsid w:val="00F3563E"/>
    <w:rsid w:val="00F35DAB"/>
    <w:rsid w:val="00F371A5"/>
    <w:rsid w:val="00F37D00"/>
    <w:rsid w:val="00F40092"/>
    <w:rsid w:val="00F40CA1"/>
    <w:rsid w:val="00F411A6"/>
    <w:rsid w:val="00F419BD"/>
    <w:rsid w:val="00F41C94"/>
    <w:rsid w:val="00F41ED9"/>
    <w:rsid w:val="00F42337"/>
    <w:rsid w:val="00F43B7A"/>
    <w:rsid w:val="00F43F30"/>
    <w:rsid w:val="00F43F65"/>
    <w:rsid w:val="00F44B6D"/>
    <w:rsid w:val="00F44C1E"/>
    <w:rsid w:val="00F45359"/>
    <w:rsid w:val="00F45D36"/>
    <w:rsid w:val="00F45DF2"/>
    <w:rsid w:val="00F46965"/>
    <w:rsid w:val="00F46DB2"/>
    <w:rsid w:val="00F47031"/>
    <w:rsid w:val="00F472ED"/>
    <w:rsid w:val="00F47E1D"/>
    <w:rsid w:val="00F50651"/>
    <w:rsid w:val="00F50BB6"/>
    <w:rsid w:val="00F5137B"/>
    <w:rsid w:val="00F5165E"/>
    <w:rsid w:val="00F517DA"/>
    <w:rsid w:val="00F51B5D"/>
    <w:rsid w:val="00F523CE"/>
    <w:rsid w:val="00F52AF8"/>
    <w:rsid w:val="00F52B5C"/>
    <w:rsid w:val="00F52BEB"/>
    <w:rsid w:val="00F530C1"/>
    <w:rsid w:val="00F535E0"/>
    <w:rsid w:val="00F537DC"/>
    <w:rsid w:val="00F539CD"/>
    <w:rsid w:val="00F53C1D"/>
    <w:rsid w:val="00F53C54"/>
    <w:rsid w:val="00F53CDB"/>
    <w:rsid w:val="00F545BC"/>
    <w:rsid w:val="00F54FE7"/>
    <w:rsid w:val="00F55C68"/>
    <w:rsid w:val="00F55ECB"/>
    <w:rsid w:val="00F56813"/>
    <w:rsid w:val="00F56A42"/>
    <w:rsid w:val="00F57546"/>
    <w:rsid w:val="00F57922"/>
    <w:rsid w:val="00F57EBC"/>
    <w:rsid w:val="00F60060"/>
    <w:rsid w:val="00F60208"/>
    <w:rsid w:val="00F61189"/>
    <w:rsid w:val="00F615F3"/>
    <w:rsid w:val="00F620CC"/>
    <w:rsid w:val="00F625C0"/>
    <w:rsid w:val="00F6436A"/>
    <w:rsid w:val="00F647F8"/>
    <w:rsid w:val="00F65972"/>
    <w:rsid w:val="00F65FC2"/>
    <w:rsid w:val="00F661C9"/>
    <w:rsid w:val="00F66293"/>
    <w:rsid w:val="00F66406"/>
    <w:rsid w:val="00F67C62"/>
    <w:rsid w:val="00F706F5"/>
    <w:rsid w:val="00F71463"/>
    <w:rsid w:val="00F71A76"/>
    <w:rsid w:val="00F71C4B"/>
    <w:rsid w:val="00F72A8C"/>
    <w:rsid w:val="00F72F63"/>
    <w:rsid w:val="00F742F1"/>
    <w:rsid w:val="00F7516C"/>
    <w:rsid w:val="00F7531C"/>
    <w:rsid w:val="00F75994"/>
    <w:rsid w:val="00F7702B"/>
    <w:rsid w:val="00F804D6"/>
    <w:rsid w:val="00F813BD"/>
    <w:rsid w:val="00F815EF"/>
    <w:rsid w:val="00F81738"/>
    <w:rsid w:val="00F82095"/>
    <w:rsid w:val="00F8233D"/>
    <w:rsid w:val="00F8246E"/>
    <w:rsid w:val="00F826DC"/>
    <w:rsid w:val="00F830E1"/>
    <w:rsid w:val="00F83586"/>
    <w:rsid w:val="00F83D73"/>
    <w:rsid w:val="00F83E4E"/>
    <w:rsid w:val="00F84CC1"/>
    <w:rsid w:val="00F85562"/>
    <w:rsid w:val="00F855AD"/>
    <w:rsid w:val="00F8592B"/>
    <w:rsid w:val="00F85B02"/>
    <w:rsid w:val="00F85FDB"/>
    <w:rsid w:val="00F86156"/>
    <w:rsid w:val="00F867E5"/>
    <w:rsid w:val="00F86AC1"/>
    <w:rsid w:val="00F86E65"/>
    <w:rsid w:val="00F87267"/>
    <w:rsid w:val="00F8764E"/>
    <w:rsid w:val="00F9046D"/>
    <w:rsid w:val="00F907DF"/>
    <w:rsid w:val="00F90A6E"/>
    <w:rsid w:val="00F90B43"/>
    <w:rsid w:val="00F91345"/>
    <w:rsid w:val="00F9154D"/>
    <w:rsid w:val="00F9180C"/>
    <w:rsid w:val="00F91977"/>
    <w:rsid w:val="00F919B5"/>
    <w:rsid w:val="00F91BE4"/>
    <w:rsid w:val="00F922BC"/>
    <w:rsid w:val="00F9246E"/>
    <w:rsid w:val="00F92BCD"/>
    <w:rsid w:val="00F92DB8"/>
    <w:rsid w:val="00F934DB"/>
    <w:rsid w:val="00F93524"/>
    <w:rsid w:val="00F93AA7"/>
    <w:rsid w:val="00F93C0B"/>
    <w:rsid w:val="00F93CE5"/>
    <w:rsid w:val="00F940D2"/>
    <w:rsid w:val="00F945F7"/>
    <w:rsid w:val="00F9473E"/>
    <w:rsid w:val="00F94A18"/>
    <w:rsid w:val="00F94BC7"/>
    <w:rsid w:val="00F94CD2"/>
    <w:rsid w:val="00F9528B"/>
    <w:rsid w:val="00F9546B"/>
    <w:rsid w:val="00F968BF"/>
    <w:rsid w:val="00F96B96"/>
    <w:rsid w:val="00F970D1"/>
    <w:rsid w:val="00F973A9"/>
    <w:rsid w:val="00F977A5"/>
    <w:rsid w:val="00F97B8B"/>
    <w:rsid w:val="00FA024D"/>
    <w:rsid w:val="00FA036F"/>
    <w:rsid w:val="00FA051D"/>
    <w:rsid w:val="00FA06A4"/>
    <w:rsid w:val="00FA08D7"/>
    <w:rsid w:val="00FA28B2"/>
    <w:rsid w:val="00FA2B83"/>
    <w:rsid w:val="00FA2DCB"/>
    <w:rsid w:val="00FA3BE6"/>
    <w:rsid w:val="00FA42D7"/>
    <w:rsid w:val="00FA49A6"/>
    <w:rsid w:val="00FA6CA2"/>
    <w:rsid w:val="00FA72D3"/>
    <w:rsid w:val="00FA7620"/>
    <w:rsid w:val="00FA77D1"/>
    <w:rsid w:val="00FA7A3A"/>
    <w:rsid w:val="00FA7B7C"/>
    <w:rsid w:val="00FB00E9"/>
    <w:rsid w:val="00FB00F2"/>
    <w:rsid w:val="00FB06A9"/>
    <w:rsid w:val="00FB0A19"/>
    <w:rsid w:val="00FB0D91"/>
    <w:rsid w:val="00FB175D"/>
    <w:rsid w:val="00FB2317"/>
    <w:rsid w:val="00FB2B23"/>
    <w:rsid w:val="00FB2FAB"/>
    <w:rsid w:val="00FB4590"/>
    <w:rsid w:val="00FB4748"/>
    <w:rsid w:val="00FB4B7C"/>
    <w:rsid w:val="00FB4D96"/>
    <w:rsid w:val="00FB5984"/>
    <w:rsid w:val="00FB5A38"/>
    <w:rsid w:val="00FB5AB3"/>
    <w:rsid w:val="00FB6125"/>
    <w:rsid w:val="00FB629D"/>
    <w:rsid w:val="00FB64B4"/>
    <w:rsid w:val="00FB655A"/>
    <w:rsid w:val="00FB7482"/>
    <w:rsid w:val="00FB760F"/>
    <w:rsid w:val="00FC0278"/>
    <w:rsid w:val="00FC03D4"/>
    <w:rsid w:val="00FC1070"/>
    <w:rsid w:val="00FC169E"/>
    <w:rsid w:val="00FC1FE3"/>
    <w:rsid w:val="00FC236F"/>
    <w:rsid w:val="00FC2479"/>
    <w:rsid w:val="00FC2B62"/>
    <w:rsid w:val="00FC2E54"/>
    <w:rsid w:val="00FC337B"/>
    <w:rsid w:val="00FC3908"/>
    <w:rsid w:val="00FC4176"/>
    <w:rsid w:val="00FC45A1"/>
    <w:rsid w:val="00FC4900"/>
    <w:rsid w:val="00FC4EBA"/>
    <w:rsid w:val="00FC54E4"/>
    <w:rsid w:val="00FC578B"/>
    <w:rsid w:val="00FC5822"/>
    <w:rsid w:val="00FC5ACF"/>
    <w:rsid w:val="00FC605A"/>
    <w:rsid w:val="00FC6137"/>
    <w:rsid w:val="00FC6972"/>
    <w:rsid w:val="00FC6E2B"/>
    <w:rsid w:val="00FC7E8C"/>
    <w:rsid w:val="00FD03D7"/>
    <w:rsid w:val="00FD0D44"/>
    <w:rsid w:val="00FD0E4E"/>
    <w:rsid w:val="00FD2635"/>
    <w:rsid w:val="00FD479C"/>
    <w:rsid w:val="00FD4C80"/>
    <w:rsid w:val="00FD51D6"/>
    <w:rsid w:val="00FD544A"/>
    <w:rsid w:val="00FD5453"/>
    <w:rsid w:val="00FD5A49"/>
    <w:rsid w:val="00FD5CCA"/>
    <w:rsid w:val="00FD6662"/>
    <w:rsid w:val="00FD6673"/>
    <w:rsid w:val="00FD6842"/>
    <w:rsid w:val="00FD6FC7"/>
    <w:rsid w:val="00FD77E3"/>
    <w:rsid w:val="00FE003B"/>
    <w:rsid w:val="00FE03EA"/>
    <w:rsid w:val="00FE081C"/>
    <w:rsid w:val="00FE0AAD"/>
    <w:rsid w:val="00FE1044"/>
    <w:rsid w:val="00FE142A"/>
    <w:rsid w:val="00FE17B3"/>
    <w:rsid w:val="00FE1868"/>
    <w:rsid w:val="00FE186D"/>
    <w:rsid w:val="00FE1DCD"/>
    <w:rsid w:val="00FE2674"/>
    <w:rsid w:val="00FE2723"/>
    <w:rsid w:val="00FE2815"/>
    <w:rsid w:val="00FE2CBD"/>
    <w:rsid w:val="00FE3739"/>
    <w:rsid w:val="00FE3EC9"/>
    <w:rsid w:val="00FE421D"/>
    <w:rsid w:val="00FE522F"/>
    <w:rsid w:val="00FE563A"/>
    <w:rsid w:val="00FE601D"/>
    <w:rsid w:val="00FE6606"/>
    <w:rsid w:val="00FE6D7C"/>
    <w:rsid w:val="00FE6ECC"/>
    <w:rsid w:val="00FE7751"/>
    <w:rsid w:val="00FE7900"/>
    <w:rsid w:val="00FE7A07"/>
    <w:rsid w:val="00FE7A6B"/>
    <w:rsid w:val="00FF0115"/>
    <w:rsid w:val="00FF0307"/>
    <w:rsid w:val="00FF0AE1"/>
    <w:rsid w:val="00FF1736"/>
    <w:rsid w:val="00FF1E1C"/>
    <w:rsid w:val="00FF1FC3"/>
    <w:rsid w:val="00FF241C"/>
    <w:rsid w:val="00FF2C0D"/>
    <w:rsid w:val="00FF3031"/>
    <w:rsid w:val="00FF306D"/>
    <w:rsid w:val="00FF30F7"/>
    <w:rsid w:val="00FF331E"/>
    <w:rsid w:val="00FF35A0"/>
    <w:rsid w:val="00FF39EB"/>
    <w:rsid w:val="00FF4719"/>
    <w:rsid w:val="00FF64A5"/>
    <w:rsid w:val="00FF709A"/>
    <w:rsid w:val="00FF7300"/>
    <w:rsid w:val="00FF77BD"/>
    <w:rsid w:val="010271F8"/>
    <w:rsid w:val="01111814"/>
    <w:rsid w:val="011A05B3"/>
    <w:rsid w:val="012A1BB7"/>
    <w:rsid w:val="012D5B91"/>
    <w:rsid w:val="014356A7"/>
    <w:rsid w:val="01564097"/>
    <w:rsid w:val="01BC68A3"/>
    <w:rsid w:val="01C62CC1"/>
    <w:rsid w:val="01DB6883"/>
    <w:rsid w:val="01E84C0E"/>
    <w:rsid w:val="01EB3003"/>
    <w:rsid w:val="020C5847"/>
    <w:rsid w:val="021C1968"/>
    <w:rsid w:val="02445A7A"/>
    <w:rsid w:val="0272072B"/>
    <w:rsid w:val="027524DB"/>
    <w:rsid w:val="02757359"/>
    <w:rsid w:val="02A1111E"/>
    <w:rsid w:val="02A43FC4"/>
    <w:rsid w:val="02AD0A20"/>
    <w:rsid w:val="02BD3D42"/>
    <w:rsid w:val="02FD0365"/>
    <w:rsid w:val="02FD520B"/>
    <w:rsid w:val="033F691D"/>
    <w:rsid w:val="036161A4"/>
    <w:rsid w:val="038B142F"/>
    <w:rsid w:val="03AE5760"/>
    <w:rsid w:val="03D117D0"/>
    <w:rsid w:val="040871A9"/>
    <w:rsid w:val="041A4285"/>
    <w:rsid w:val="042E37BE"/>
    <w:rsid w:val="04310F17"/>
    <w:rsid w:val="04404473"/>
    <w:rsid w:val="044B6808"/>
    <w:rsid w:val="045F1488"/>
    <w:rsid w:val="04B57DA9"/>
    <w:rsid w:val="04CB2069"/>
    <w:rsid w:val="04D01A35"/>
    <w:rsid w:val="04E12650"/>
    <w:rsid w:val="04EA213F"/>
    <w:rsid w:val="050A6433"/>
    <w:rsid w:val="050D7001"/>
    <w:rsid w:val="05417181"/>
    <w:rsid w:val="05515D3E"/>
    <w:rsid w:val="05523D6F"/>
    <w:rsid w:val="05610D6D"/>
    <w:rsid w:val="057A7FF8"/>
    <w:rsid w:val="05E80F51"/>
    <w:rsid w:val="06055CF8"/>
    <w:rsid w:val="06236580"/>
    <w:rsid w:val="064954EB"/>
    <w:rsid w:val="06674F58"/>
    <w:rsid w:val="068E756B"/>
    <w:rsid w:val="06A32F4B"/>
    <w:rsid w:val="06B2182D"/>
    <w:rsid w:val="06CB7E8D"/>
    <w:rsid w:val="06E80C55"/>
    <w:rsid w:val="06ED7E54"/>
    <w:rsid w:val="06FC5698"/>
    <w:rsid w:val="07127A86"/>
    <w:rsid w:val="07321CC8"/>
    <w:rsid w:val="075B0AAC"/>
    <w:rsid w:val="08212F91"/>
    <w:rsid w:val="08271E6E"/>
    <w:rsid w:val="08475C46"/>
    <w:rsid w:val="08480BED"/>
    <w:rsid w:val="085A1855"/>
    <w:rsid w:val="085C36B6"/>
    <w:rsid w:val="08603C55"/>
    <w:rsid w:val="08AE1E8B"/>
    <w:rsid w:val="08B96CA9"/>
    <w:rsid w:val="08BB40DE"/>
    <w:rsid w:val="08C83AA8"/>
    <w:rsid w:val="08F344A9"/>
    <w:rsid w:val="08F37B98"/>
    <w:rsid w:val="08F905C2"/>
    <w:rsid w:val="090F524A"/>
    <w:rsid w:val="093A7038"/>
    <w:rsid w:val="096E07EF"/>
    <w:rsid w:val="09716269"/>
    <w:rsid w:val="09845A5D"/>
    <w:rsid w:val="098D3F37"/>
    <w:rsid w:val="09E55D95"/>
    <w:rsid w:val="09E8003C"/>
    <w:rsid w:val="09FB79AE"/>
    <w:rsid w:val="0A56767C"/>
    <w:rsid w:val="0A683895"/>
    <w:rsid w:val="0A684373"/>
    <w:rsid w:val="0A7A0671"/>
    <w:rsid w:val="0A7E13DC"/>
    <w:rsid w:val="0A84465B"/>
    <w:rsid w:val="0A8509A5"/>
    <w:rsid w:val="0ACD18A3"/>
    <w:rsid w:val="0AD83C5C"/>
    <w:rsid w:val="0AEA0711"/>
    <w:rsid w:val="0B1F5AFA"/>
    <w:rsid w:val="0B2E72AF"/>
    <w:rsid w:val="0B515BBC"/>
    <w:rsid w:val="0B564047"/>
    <w:rsid w:val="0B613625"/>
    <w:rsid w:val="0B635BAE"/>
    <w:rsid w:val="0B884C29"/>
    <w:rsid w:val="0BCB4BC4"/>
    <w:rsid w:val="0BCB54A5"/>
    <w:rsid w:val="0BD417E9"/>
    <w:rsid w:val="0BDE6B99"/>
    <w:rsid w:val="0BE239CE"/>
    <w:rsid w:val="0BE24F2E"/>
    <w:rsid w:val="0BF80E73"/>
    <w:rsid w:val="0C145857"/>
    <w:rsid w:val="0C2728E3"/>
    <w:rsid w:val="0C341AD0"/>
    <w:rsid w:val="0C57488A"/>
    <w:rsid w:val="0C5A4335"/>
    <w:rsid w:val="0C6353E8"/>
    <w:rsid w:val="0C676DC7"/>
    <w:rsid w:val="0C7E7C56"/>
    <w:rsid w:val="0C8478B9"/>
    <w:rsid w:val="0CF34325"/>
    <w:rsid w:val="0D0A6782"/>
    <w:rsid w:val="0D140AB5"/>
    <w:rsid w:val="0D160069"/>
    <w:rsid w:val="0D3C3C78"/>
    <w:rsid w:val="0D67622F"/>
    <w:rsid w:val="0D71793F"/>
    <w:rsid w:val="0D7402B7"/>
    <w:rsid w:val="0D9B1672"/>
    <w:rsid w:val="0DC134A2"/>
    <w:rsid w:val="0DC573BC"/>
    <w:rsid w:val="0DEE16AA"/>
    <w:rsid w:val="0E67380D"/>
    <w:rsid w:val="0E9B0FFA"/>
    <w:rsid w:val="0EB0166C"/>
    <w:rsid w:val="0EC0378C"/>
    <w:rsid w:val="0EC126CC"/>
    <w:rsid w:val="0EEB18B2"/>
    <w:rsid w:val="0EF307F2"/>
    <w:rsid w:val="0F071BE1"/>
    <w:rsid w:val="0F262047"/>
    <w:rsid w:val="0F4B4AE3"/>
    <w:rsid w:val="0F5D7E96"/>
    <w:rsid w:val="0F62135F"/>
    <w:rsid w:val="0F8D7C1C"/>
    <w:rsid w:val="0FAA0784"/>
    <w:rsid w:val="0FAC189F"/>
    <w:rsid w:val="0FDD475D"/>
    <w:rsid w:val="100473F4"/>
    <w:rsid w:val="103F049F"/>
    <w:rsid w:val="104076EB"/>
    <w:rsid w:val="1043306C"/>
    <w:rsid w:val="10592E54"/>
    <w:rsid w:val="109356B7"/>
    <w:rsid w:val="10C17C8B"/>
    <w:rsid w:val="10C41ED0"/>
    <w:rsid w:val="10E84813"/>
    <w:rsid w:val="111166CA"/>
    <w:rsid w:val="11161AC1"/>
    <w:rsid w:val="111F0520"/>
    <w:rsid w:val="113B2902"/>
    <w:rsid w:val="113F2770"/>
    <w:rsid w:val="115D369F"/>
    <w:rsid w:val="1162056D"/>
    <w:rsid w:val="11982E87"/>
    <w:rsid w:val="11A64FE8"/>
    <w:rsid w:val="11B771DD"/>
    <w:rsid w:val="11C40479"/>
    <w:rsid w:val="11DA5618"/>
    <w:rsid w:val="11E57642"/>
    <w:rsid w:val="121142D8"/>
    <w:rsid w:val="12246F74"/>
    <w:rsid w:val="12984C7B"/>
    <w:rsid w:val="12A00C02"/>
    <w:rsid w:val="12A31199"/>
    <w:rsid w:val="12C65BDC"/>
    <w:rsid w:val="12D749CB"/>
    <w:rsid w:val="12E55A06"/>
    <w:rsid w:val="12EE4806"/>
    <w:rsid w:val="131151E4"/>
    <w:rsid w:val="13215292"/>
    <w:rsid w:val="13225AB5"/>
    <w:rsid w:val="1330669A"/>
    <w:rsid w:val="13543BD8"/>
    <w:rsid w:val="13730BC9"/>
    <w:rsid w:val="139B2117"/>
    <w:rsid w:val="13AF011E"/>
    <w:rsid w:val="13BB6793"/>
    <w:rsid w:val="13F6616F"/>
    <w:rsid w:val="143D0FF9"/>
    <w:rsid w:val="14582E7B"/>
    <w:rsid w:val="146D70B2"/>
    <w:rsid w:val="147147CA"/>
    <w:rsid w:val="147A6BBC"/>
    <w:rsid w:val="14880EB2"/>
    <w:rsid w:val="148F298C"/>
    <w:rsid w:val="14916E22"/>
    <w:rsid w:val="14926BA5"/>
    <w:rsid w:val="14BE270B"/>
    <w:rsid w:val="15064D7B"/>
    <w:rsid w:val="151B055B"/>
    <w:rsid w:val="151C63E2"/>
    <w:rsid w:val="152C0B57"/>
    <w:rsid w:val="15496483"/>
    <w:rsid w:val="156D49FA"/>
    <w:rsid w:val="1577108B"/>
    <w:rsid w:val="15AE5E08"/>
    <w:rsid w:val="15DC05FD"/>
    <w:rsid w:val="15E9580E"/>
    <w:rsid w:val="15FA690E"/>
    <w:rsid w:val="160554E2"/>
    <w:rsid w:val="160768A5"/>
    <w:rsid w:val="162D7D31"/>
    <w:rsid w:val="162E69BF"/>
    <w:rsid w:val="16300397"/>
    <w:rsid w:val="16335606"/>
    <w:rsid w:val="163C4A73"/>
    <w:rsid w:val="16411822"/>
    <w:rsid w:val="1656570C"/>
    <w:rsid w:val="165B0726"/>
    <w:rsid w:val="166E0684"/>
    <w:rsid w:val="168F2812"/>
    <w:rsid w:val="16A1650F"/>
    <w:rsid w:val="16CE7300"/>
    <w:rsid w:val="17142013"/>
    <w:rsid w:val="171C2335"/>
    <w:rsid w:val="171E578F"/>
    <w:rsid w:val="17273C10"/>
    <w:rsid w:val="17410D83"/>
    <w:rsid w:val="17622B67"/>
    <w:rsid w:val="178C4328"/>
    <w:rsid w:val="17B4638E"/>
    <w:rsid w:val="17B7C46A"/>
    <w:rsid w:val="17D34CD8"/>
    <w:rsid w:val="17D704CF"/>
    <w:rsid w:val="17EC0711"/>
    <w:rsid w:val="18005C52"/>
    <w:rsid w:val="18185E18"/>
    <w:rsid w:val="181E5CFD"/>
    <w:rsid w:val="18226846"/>
    <w:rsid w:val="183FCAE7"/>
    <w:rsid w:val="18595AB7"/>
    <w:rsid w:val="186842AD"/>
    <w:rsid w:val="18696160"/>
    <w:rsid w:val="18707AC7"/>
    <w:rsid w:val="18760F3B"/>
    <w:rsid w:val="189B330B"/>
    <w:rsid w:val="18A26ED9"/>
    <w:rsid w:val="18B90304"/>
    <w:rsid w:val="18BC4164"/>
    <w:rsid w:val="18C37A01"/>
    <w:rsid w:val="18CC73C7"/>
    <w:rsid w:val="18DD6B1B"/>
    <w:rsid w:val="18F00E71"/>
    <w:rsid w:val="18F4432A"/>
    <w:rsid w:val="19053AD1"/>
    <w:rsid w:val="193E124E"/>
    <w:rsid w:val="19437C4D"/>
    <w:rsid w:val="194E774A"/>
    <w:rsid w:val="194F612C"/>
    <w:rsid w:val="19A15345"/>
    <w:rsid w:val="19A801BF"/>
    <w:rsid w:val="19BF0434"/>
    <w:rsid w:val="19C22263"/>
    <w:rsid w:val="19C2289F"/>
    <w:rsid w:val="19F12EC9"/>
    <w:rsid w:val="19FA710B"/>
    <w:rsid w:val="1A000561"/>
    <w:rsid w:val="1A127A08"/>
    <w:rsid w:val="1A154110"/>
    <w:rsid w:val="1A2B77A0"/>
    <w:rsid w:val="1A3A5504"/>
    <w:rsid w:val="1A5021C5"/>
    <w:rsid w:val="1A772419"/>
    <w:rsid w:val="1A7E3B54"/>
    <w:rsid w:val="1A8866B2"/>
    <w:rsid w:val="1A8C6DF3"/>
    <w:rsid w:val="1AA034A1"/>
    <w:rsid w:val="1AAC5768"/>
    <w:rsid w:val="1ABD092D"/>
    <w:rsid w:val="1AE13FBF"/>
    <w:rsid w:val="1B056E2A"/>
    <w:rsid w:val="1B352127"/>
    <w:rsid w:val="1B4141D5"/>
    <w:rsid w:val="1B463C3F"/>
    <w:rsid w:val="1B755E11"/>
    <w:rsid w:val="1B853E23"/>
    <w:rsid w:val="1B925650"/>
    <w:rsid w:val="1BA30CFE"/>
    <w:rsid w:val="1BB23E47"/>
    <w:rsid w:val="1BBC0502"/>
    <w:rsid w:val="1BC0068C"/>
    <w:rsid w:val="1BCB3434"/>
    <w:rsid w:val="1BE02EBF"/>
    <w:rsid w:val="1BED402E"/>
    <w:rsid w:val="1BFFD575"/>
    <w:rsid w:val="1C283E29"/>
    <w:rsid w:val="1C367A9E"/>
    <w:rsid w:val="1C4E4ED9"/>
    <w:rsid w:val="1C703251"/>
    <w:rsid w:val="1C772225"/>
    <w:rsid w:val="1C7C4267"/>
    <w:rsid w:val="1CB42B13"/>
    <w:rsid w:val="1CBA308E"/>
    <w:rsid w:val="1CC80DCA"/>
    <w:rsid w:val="1CCE4CE5"/>
    <w:rsid w:val="1CEF70CC"/>
    <w:rsid w:val="1D014DD2"/>
    <w:rsid w:val="1D035440"/>
    <w:rsid w:val="1D037830"/>
    <w:rsid w:val="1D0E5C83"/>
    <w:rsid w:val="1D327602"/>
    <w:rsid w:val="1D4D1B32"/>
    <w:rsid w:val="1D5420F4"/>
    <w:rsid w:val="1D6B06CF"/>
    <w:rsid w:val="1D882867"/>
    <w:rsid w:val="1DAF580F"/>
    <w:rsid w:val="1DBD2EA0"/>
    <w:rsid w:val="1DC55869"/>
    <w:rsid w:val="1E370D5B"/>
    <w:rsid w:val="1E590C89"/>
    <w:rsid w:val="1E627A2C"/>
    <w:rsid w:val="1E92354C"/>
    <w:rsid w:val="1E93351F"/>
    <w:rsid w:val="1E993781"/>
    <w:rsid w:val="1EB178F4"/>
    <w:rsid w:val="1EB45064"/>
    <w:rsid w:val="1EDE498F"/>
    <w:rsid w:val="1EEF2ABD"/>
    <w:rsid w:val="1F035683"/>
    <w:rsid w:val="1F120129"/>
    <w:rsid w:val="1F1A4365"/>
    <w:rsid w:val="1F1C6022"/>
    <w:rsid w:val="1F2719CB"/>
    <w:rsid w:val="1F300CD2"/>
    <w:rsid w:val="1F464679"/>
    <w:rsid w:val="1F4E4E31"/>
    <w:rsid w:val="1F6630B3"/>
    <w:rsid w:val="1F792C0A"/>
    <w:rsid w:val="1F963739"/>
    <w:rsid w:val="1FA20647"/>
    <w:rsid w:val="1FBC3124"/>
    <w:rsid w:val="1FDD6476"/>
    <w:rsid w:val="1FDE44C8"/>
    <w:rsid w:val="1FF53113"/>
    <w:rsid w:val="1FFB3CF2"/>
    <w:rsid w:val="1FFB9450"/>
    <w:rsid w:val="1FFFC690"/>
    <w:rsid w:val="20115D4B"/>
    <w:rsid w:val="20433735"/>
    <w:rsid w:val="20572A9F"/>
    <w:rsid w:val="20633273"/>
    <w:rsid w:val="20683CE5"/>
    <w:rsid w:val="2073398D"/>
    <w:rsid w:val="2073460E"/>
    <w:rsid w:val="208F2CE0"/>
    <w:rsid w:val="208F7013"/>
    <w:rsid w:val="20903C84"/>
    <w:rsid w:val="20A145E6"/>
    <w:rsid w:val="20CB296E"/>
    <w:rsid w:val="20F73366"/>
    <w:rsid w:val="20FC4811"/>
    <w:rsid w:val="210E248E"/>
    <w:rsid w:val="21113A8E"/>
    <w:rsid w:val="211262ED"/>
    <w:rsid w:val="21804C9B"/>
    <w:rsid w:val="21A13DB4"/>
    <w:rsid w:val="21E11C3D"/>
    <w:rsid w:val="21E15B36"/>
    <w:rsid w:val="21F31ACA"/>
    <w:rsid w:val="21FD18D1"/>
    <w:rsid w:val="222400C7"/>
    <w:rsid w:val="226F1031"/>
    <w:rsid w:val="22764E23"/>
    <w:rsid w:val="22810CB9"/>
    <w:rsid w:val="229D5CA4"/>
    <w:rsid w:val="22A6624B"/>
    <w:rsid w:val="22E12C6D"/>
    <w:rsid w:val="22FE7A2B"/>
    <w:rsid w:val="2353218D"/>
    <w:rsid w:val="23597852"/>
    <w:rsid w:val="23825A0D"/>
    <w:rsid w:val="23E1488A"/>
    <w:rsid w:val="23EB2556"/>
    <w:rsid w:val="23FDE933"/>
    <w:rsid w:val="240E0F13"/>
    <w:rsid w:val="24180970"/>
    <w:rsid w:val="241E25EB"/>
    <w:rsid w:val="244B6069"/>
    <w:rsid w:val="24550625"/>
    <w:rsid w:val="245C4C8F"/>
    <w:rsid w:val="24D14CB7"/>
    <w:rsid w:val="24D65FFC"/>
    <w:rsid w:val="25206BEC"/>
    <w:rsid w:val="25372D43"/>
    <w:rsid w:val="25462D7A"/>
    <w:rsid w:val="254E61F7"/>
    <w:rsid w:val="254E7807"/>
    <w:rsid w:val="25900146"/>
    <w:rsid w:val="25954534"/>
    <w:rsid w:val="25AB72F4"/>
    <w:rsid w:val="25AD1DBA"/>
    <w:rsid w:val="25B24D43"/>
    <w:rsid w:val="25BB1417"/>
    <w:rsid w:val="25F02C6F"/>
    <w:rsid w:val="25F1147C"/>
    <w:rsid w:val="25F47E74"/>
    <w:rsid w:val="25FD1F65"/>
    <w:rsid w:val="2627579D"/>
    <w:rsid w:val="262D350A"/>
    <w:rsid w:val="263A3B16"/>
    <w:rsid w:val="265809F0"/>
    <w:rsid w:val="265F1CE2"/>
    <w:rsid w:val="26621A49"/>
    <w:rsid w:val="26A56B8B"/>
    <w:rsid w:val="26D05E7A"/>
    <w:rsid w:val="26DA5775"/>
    <w:rsid w:val="26FD7444"/>
    <w:rsid w:val="27077040"/>
    <w:rsid w:val="27364929"/>
    <w:rsid w:val="2753128D"/>
    <w:rsid w:val="27544348"/>
    <w:rsid w:val="27551410"/>
    <w:rsid w:val="2763286D"/>
    <w:rsid w:val="27844931"/>
    <w:rsid w:val="278B3A21"/>
    <w:rsid w:val="27AB4599"/>
    <w:rsid w:val="27C643FF"/>
    <w:rsid w:val="27E12629"/>
    <w:rsid w:val="27F61316"/>
    <w:rsid w:val="284C1AD9"/>
    <w:rsid w:val="28550C41"/>
    <w:rsid w:val="285F4182"/>
    <w:rsid w:val="28631B9C"/>
    <w:rsid w:val="28661F9C"/>
    <w:rsid w:val="286F6576"/>
    <w:rsid w:val="28B277EB"/>
    <w:rsid w:val="28B924C5"/>
    <w:rsid w:val="28D00CF0"/>
    <w:rsid w:val="28D161BF"/>
    <w:rsid w:val="293A7CFA"/>
    <w:rsid w:val="29921F81"/>
    <w:rsid w:val="29957CCE"/>
    <w:rsid w:val="299720CF"/>
    <w:rsid w:val="29C5613A"/>
    <w:rsid w:val="29DF5F94"/>
    <w:rsid w:val="2A025A34"/>
    <w:rsid w:val="2A050266"/>
    <w:rsid w:val="2A7744A6"/>
    <w:rsid w:val="2A7A14B8"/>
    <w:rsid w:val="2A9908D1"/>
    <w:rsid w:val="2AB5423A"/>
    <w:rsid w:val="2AED28A3"/>
    <w:rsid w:val="2B173549"/>
    <w:rsid w:val="2B283BEF"/>
    <w:rsid w:val="2BAC6514"/>
    <w:rsid w:val="2BE97791"/>
    <w:rsid w:val="2BEE2529"/>
    <w:rsid w:val="2BF93B1B"/>
    <w:rsid w:val="2C154A61"/>
    <w:rsid w:val="2C1B0FAF"/>
    <w:rsid w:val="2C356A70"/>
    <w:rsid w:val="2C385DA0"/>
    <w:rsid w:val="2C431572"/>
    <w:rsid w:val="2C4721E5"/>
    <w:rsid w:val="2C75358E"/>
    <w:rsid w:val="2C7C4245"/>
    <w:rsid w:val="2CCE5B78"/>
    <w:rsid w:val="2CEE606E"/>
    <w:rsid w:val="2D165DFD"/>
    <w:rsid w:val="2D257BAC"/>
    <w:rsid w:val="2D2C4EC0"/>
    <w:rsid w:val="2D3D5E7C"/>
    <w:rsid w:val="2D4F7BB7"/>
    <w:rsid w:val="2D617C29"/>
    <w:rsid w:val="2D8079FF"/>
    <w:rsid w:val="2D98396F"/>
    <w:rsid w:val="2DB90B33"/>
    <w:rsid w:val="2DC70D01"/>
    <w:rsid w:val="2DDE76C3"/>
    <w:rsid w:val="2DF77D3C"/>
    <w:rsid w:val="2E0856E6"/>
    <w:rsid w:val="2E0F47F4"/>
    <w:rsid w:val="2E3D71CA"/>
    <w:rsid w:val="2E3E5434"/>
    <w:rsid w:val="2E460D45"/>
    <w:rsid w:val="2E4A2651"/>
    <w:rsid w:val="2E892A42"/>
    <w:rsid w:val="2EA15E89"/>
    <w:rsid w:val="2EAD1D47"/>
    <w:rsid w:val="2EBA6312"/>
    <w:rsid w:val="2EC21609"/>
    <w:rsid w:val="2ECA71BE"/>
    <w:rsid w:val="2EFB66D8"/>
    <w:rsid w:val="2F0B72F9"/>
    <w:rsid w:val="2F0D046F"/>
    <w:rsid w:val="2F2A6C76"/>
    <w:rsid w:val="2F58292D"/>
    <w:rsid w:val="2F7623E8"/>
    <w:rsid w:val="2F771E1C"/>
    <w:rsid w:val="2F900FE6"/>
    <w:rsid w:val="2F9D5E3A"/>
    <w:rsid w:val="2FAB06A6"/>
    <w:rsid w:val="2FC27720"/>
    <w:rsid w:val="2FCF30BB"/>
    <w:rsid w:val="2FDEEAEC"/>
    <w:rsid w:val="2FE35D60"/>
    <w:rsid w:val="2FF20282"/>
    <w:rsid w:val="2FF961D0"/>
    <w:rsid w:val="30333473"/>
    <w:rsid w:val="305A2019"/>
    <w:rsid w:val="30695F10"/>
    <w:rsid w:val="306B6490"/>
    <w:rsid w:val="307609F6"/>
    <w:rsid w:val="309B498B"/>
    <w:rsid w:val="30B86D68"/>
    <w:rsid w:val="30BF754D"/>
    <w:rsid w:val="30CD066B"/>
    <w:rsid w:val="30D83AF4"/>
    <w:rsid w:val="30DF0F7F"/>
    <w:rsid w:val="30DF7166"/>
    <w:rsid w:val="313D504B"/>
    <w:rsid w:val="31482C30"/>
    <w:rsid w:val="315D6026"/>
    <w:rsid w:val="31625363"/>
    <w:rsid w:val="317D291A"/>
    <w:rsid w:val="31973514"/>
    <w:rsid w:val="31C436DC"/>
    <w:rsid w:val="31C9722E"/>
    <w:rsid w:val="31CC1637"/>
    <w:rsid w:val="31FF1C51"/>
    <w:rsid w:val="320B26BF"/>
    <w:rsid w:val="323C5EF9"/>
    <w:rsid w:val="327250EA"/>
    <w:rsid w:val="327632AE"/>
    <w:rsid w:val="32B35C6C"/>
    <w:rsid w:val="32DFF867"/>
    <w:rsid w:val="331F679D"/>
    <w:rsid w:val="33600C8B"/>
    <w:rsid w:val="33891934"/>
    <w:rsid w:val="33D72B50"/>
    <w:rsid w:val="33DA0A55"/>
    <w:rsid w:val="340A61E9"/>
    <w:rsid w:val="34293853"/>
    <w:rsid w:val="34374A81"/>
    <w:rsid w:val="343C3CFF"/>
    <w:rsid w:val="3465703B"/>
    <w:rsid w:val="34682EB0"/>
    <w:rsid w:val="346A54D1"/>
    <w:rsid w:val="348006AC"/>
    <w:rsid w:val="34820631"/>
    <w:rsid w:val="34CB0120"/>
    <w:rsid w:val="350607E9"/>
    <w:rsid w:val="355C665B"/>
    <w:rsid w:val="3569017F"/>
    <w:rsid w:val="357223D5"/>
    <w:rsid w:val="357307B3"/>
    <w:rsid w:val="35765D37"/>
    <w:rsid w:val="359310C9"/>
    <w:rsid w:val="359E30C3"/>
    <w:rsid w:val="35AD40FB"/>
    <w:rsid w:val="35EF4446"/>
    <w:rsid w:val="35F25ECB"/>
    <w:rsid w:val="35FF3DAA"/>
    <w:rsid w:val="360E0EFA"/>
    <w:rsid w:val="3625A617"/>
    <w:rsid w:val="36614FC4"/>
    <w:rsid w:val="367A1356"/>
    <w:rsid w:val="369F06C0"/>
    <w:rsid w:val="36B21A1B"/>
    <w:rsid w:val="36C12568"/>
    <w:rsid w:val="36C40F9C"/>
    <w:rsid w:val="36CC07C9"/>
    <w:rsid w:val="36E71D59"/>
    <w:rsid w:val="37024FE0"/>
    <w:rsid w:val="37050794"/>
    <w:rsid w:val="37062322"/>
    <w:rsid w:val="372D4877"/>
    <w:rsid w:val="3757357E"/>
    <w:rsid w:val="37CFD0BD"/>
    <w:rsid w:val="37ED2EFE"/>
    <w:rsid w:val="37EFE457"/>
    <w:rsid w:val="380F537C"/>
    <w:rsid w:val="38404824"/>
    <w:rsid w:val="384851BA"/>
    <w:rsid w:val="385C69BF"/>
    <w:rsid w:val="38601D28"/>
    <w:rsid w:val="388C0318"/>
    <w:rsid w:val="389D26A2"/>
    <w:rsid w:val="38D66714"/>
    <w:rsid w:val="38DB5601"/>
    <w:rsid w:val="390D6BB2"/>
    <w:rsid w:val="395A2D1B"/>
    <w:rsid w:val="396402FC"/>
    <w:rsid w:val="39685339"/>
    <w:rsid w:val="397A2CDF"/>
    <w:rsid w:val="3988621E"/>
    <w:rsid w:val="39A21D4E"/>
    <w:rsid w:val="39A2388F"/>
    <w:rsid w:val="39AF57A7"/>
    <w:rsid w:val="39B346E1"/>
    <w:rsid w:val="39C40A61"/>
    <w:rsid w:val="39CC54F2"/>
    <w:rsid w:val="39DF37FE"/>
    <w:rsid w:val="39F43153"/>
    <w:rsid w:val="3A0708BD"/>
    <w:rsid w:val="3A142C8B"/>
    <w:rsid w:val="3A1CF383"/>
    <w:rsid w:val="3A1E5377"/>
    <w:rsid w:val="3A37049F"/>
    <w:rsid w:val="3A594588"/>
    <w:rsid w:val="3A5B5F12"/>
    <w:rsid w:val="3A830FC1"/>
    <w:rsid w:val="3A8A59FD"/>
    <w:rsid w:val="3AD15F4F"/>
    <w:rsid w:val="3AFFA387"/>
    <w:rsid w:val="3B20567C"/>
    <w:rsid w:val="3B244190"/>
    <w:rsid w:val="3B2452AF"/>
    <w:rsid w:val="3B5E3780"/>
    <w:rsid w:val="3B703452"/>
    <w:rsid w:val="3B8004D4"/>
    <w:rsid w:val="3B837757"/>
    <w:rsid w:val="3B8774CD"/>
    <w:rsid w:val="3BAD5F86"/>
    <w:rsid w:val="3BCD1E96"/>
    <w:rsid w:val="3BED7776"/>
    <w:rsid w:val="3BF8613B"/>
    <w:rsid w:val="3BFC6154"/>
    <w:rsid w:val="3C034C8D"/>
    <w:rsid w:val="3C0F58DE"/>
    <w:rsid w:val="3C2165DB"/>
    <w:rsid w:val="3C3210F7"/>
    <w:rsid w:val="3C464C82"/>
    <w:rsid w:val="3C666012"/>
    <w:rsid w:val="3C88510F"/>
    <w:rsid w:val="3C8B62C9"/>
    <w:rsid w:val="3CAE328A"/>
    <w:rsid w:val="3CC6251C"/>
    <w:rsid w:val="3CDC6CA7"/>
    <w:rsid w:val="3D32682F"/>
    <w:rsid w:val="3D471C1D"/>
    <w:rsid w:val="3D5863CA"/>
    <w:rsid w:val="3D715E1A"/>
    <w:rsid w:val="3DAC68B7"/>
    <w:rsid w:val="3DCF0251"/>
    <w:rsid w:val="3E026163"/>
    <w:rsid w:val="3E1A096A"/>
    <w:rsid w:val="3E7C13FD"/>
    <w:rsid w:val="3E8A4002"/>
    <w:rsid w:val="3E952BDE"/>
    <w:rsid w:val="3E9A7616"/>
    <w:rsid w:val="3EFF8B6F"/>
    <w:rsid w:val="3F095B23"/>
    <w:rsid w:val="3F1E3184"/>
    <w:rsid w:val="3F4F6637"/>
    <w:rsid w:val="3F5C1FF5"/>
    <w:rsid w:val="3F6D15BC"/>
    <w:rsid w:val="3F6F2921"/>
    <w:rsid w:val="3F935129"/>
    <w:rsid w:val="3F9C70A7"/>
    <w:rsid w:val="3FBE4C2D"/>
    <w:rsid w:val="3FEF982B"/>
    <w:rsid w:val="3FFEC932"/>
    <w:rsid w:val="402B37FA"/>
    <w:rsid w:val="403C1276"/>
    <w:rsid w:val="40477CE7"/>
    <w:rsid w:val="405C6671"/>
    <w:rsid w:val="407C7951"/>
    <w:rsid w:val="40810E1D"/>
    <w:rsid w:val="40C512D6"/>
    <w:rsid w:val="40C918D7"/>
    <w:rsid w:val="40E0126B"/>
    <w:rsid w:val="40E83499"/>
    <w:rsid w:val="41141278"/>
    <w:rsid w:val="41421F58"/>
    <w:rsid w:val="414618DF"/>
    <w:rsid w:val="414D2886"/>
    <w:rsid w:val="41616EE7"/>
    <w:rsid w:val="41673E10"/>
    <w:rsid w:val="416C096F"/>
    <w:rsid w:val="416E7054"/>
    <w:rsid w:val="417268BB"/>
    <w:rsid w:val="41807C2B"/>
    <w:rsid w:val="4188318D"/>
    <w:rsid w:val="41A76258"/>
    <w:rsid w:val="41C205E7"/>
    <w:rsid w:val="41E01347"/>
    <w:rsid w:val="41EC2863"/>
    <w:rsid w:val="42112A00"/>
    <w:rsid w:val="4211556F"/>
    <w:rsid w:val="42473705"/>
    <w:rsid w:val="424B67A3"/>
    <w:rsid w:val="42510894"/>
    <w:rsid w:val="425F37A8"/>
    <w:rsid w:val="426A1918"/>
    <w:rsid w:val="428D75D9"/>
    <w:rsid w:val="42A82243"/>
    <w:rsid w:val="42CA6073"/>
    <w:rsid w:val="42E5731F"/>
    <w:rsid w:val="42E65DA4"/>
    <w:rsid w:val="43077BC4"/>
    <w:rsid w:val="432F1963"/>
    <w:rsid w:val="43576A2C"/>
    <w:rsid w:val="43585373"/>
    <w:rsid w:val="43650CAE"/>
    <w:rsid w:val="437A5550"/>
    <w:rsid w:val="43956C10"/>
    <w:rsid w:val="43AB3EAE"/>
    <w:rsid w:val="43E00107"/>
    <w:rsid w:val="43E9464B"/>
    <w:rsid w:val="43EA0329"/>
    <w:rsid w:val="43FE1B79"/>
    <w:rsid w:val="440D0FAC"/>
    <w:rsid w:val="44421533"/>
    <w:rsid w:val="44423890"/>
    <w:rsid w:val="44444138"/>
    <w:rsid w:val="447B2B0B"/>
    <w:rsid w:val="44A437E3"/>
    <w:rsid w:val="44CE0D86"/>
    <w:rsid w:val="44D532EA"/>
    <w:rsid w:val="44DD10D4"/>
    <w:rsid w:val="44EB79FC"/>
    <w:rsid w:val="45002F95"/>
    <w:rsid w:val="450164D6"/>
    <w:rsid w:val="45126D36"/>
    <w:rsid w:val="452B23F9"/>
    <w:rsid w:val="456B566E"/>
    <w:rsid w:val="45727D82"/>
    <w:rsid w:val="457328E4"/>
    <w:rsid w:val="457864CA"/>
    <w:rsid w:val="457C0F1B"/>
    <w:rsid w:val="45812155"/>
    <w:rsid w:val="45936ED4"/>
    <w:rsid w:val="459914C1"/>
    <w:rsid w:val="45C11D2D"/>
    <w:rsid w:val="45E64CC4"/>
    <w:rsid w:val="45F12DF0"/>
    <w:rsid w:val="45FD00D7"/>
    <w:rsid w:val="460E3579"/>
    <w:rsid w:val="461A25C4"/>
    <w:rsid w:val="46373241"/>
    <w:rsid w:val="4663233F"/>
    <w:rsid w:val="469D30A9"/>
    <w:rsid w:val="46C56C32"/>
    <w:rsid w:val="46CD39C7"/>
    <w:rsid w:val="470A631C"/>
    <w:rsid w:val="475DB2D7"/>
    <w:rsid w:val="47632BB2"/>
    <w:rsid w:val="477F07B6"/>
    <w:rsid w:val="47815DC8"/>
    <w:rsid w:val="47B73B48"/>
    <w:rsid w:val="47BF33D9"/>
    <w:rsid w:val="47E46D98"/>
    <w:rsid w:val="47EA3296"/>
    <w:rsid w:val="484D6B8A"/>
    <w:rsid w:val="485360E8"/>
    <w:rsid w:val="486B3CB8"/>
    <w:rsid w:val="48C82D2E"/>
    <w:rsid w:val="48EB6F46"/>
    <w:rsid w:val="4903413B"/>
    <w:rsid w:val="493016E5"/>
    <w:rsid w:val="49310CEB"/>
    <w:rsid w:val="49317D88"/>
    <w:rsid w:val="49350FD0"/>
    <w:rsid w:val="49472F7A"/>
    <w:rsid w:val="49685565"/>
    <w:rsid w:val="4994447C"/>
    <w:rsid w:val="49A10689"/>
    <w:rsid w:val="49AD2228"/>
    <w:rsid w:val="49B74350"/>
    <w:rsid w:val="49D5024F"/>
    <w:rsid w:val="49DE246D"/>
    <w:rsid w:val="49F50FB3"/>
    <w:rsid w:val="4A1852C7"/>
    <w:rsid w:val="4A4C142B"/>
    <w:rsid w:val="4A4E2E79"/>
    <w:rsid w:val="4A4F1DD2"/>
    <w:rsid w:val="4A5528E7"/>
    <w:rsid w:val="4A7F3486"/>
    <w:rsid w:val="4A7F4E6E"/>
    <w:rsid w:val="4A9E3460"/>
    <w:rsid w:val="4AC7195C"/>
    <w:rsid w:val="4AD63EB9"/>
    <w:rsid w:val="4AEB0598"/>
    <w:rsid w:val="4B04568E"/>
    <w:rsid w:val="4B062AD9"/>
    <w:rsid w:val="4B1C5FBC"/>
    <w:rsid w:val="4B2A09EB"/>
    <w:rsid w:val="4B3E210F"/>
    <w:rsid w:val="4B4D1181"/>
    <w:rsid w:val="4B4F7269"/>
    <w:rsid w:val="4B7B49FF"/>
    <w:rsid w:val="4B7F2B43"/>
    <w:rsid w:val="4B8A42E0"/>
    <w:rsid w:val="4B9F7EE4"/>
    <w:rsid w:val="4BDF1107"/>
    <w:rsid w:val="4BFC1EB8"/>
    <w:rsid w:val="4C1120D6"/>
    <w:rsid w:val="4C1721BB"/>
    <w:rsid w:val="4C191E0B"/>
    <w:rsid w:val="4C373625"/>
    <w:rsid w:val="4C5B5FBB"/>
    <w:rsid w:val="4C6F4A6E"/>
    <w:rsid w:val="4CA94001"/>
    <w:rsid w:val="4CD370CA"/>
    <w:rsid w:val="4D104D9A"/>
    <w:rsid w:val="4D1A615D"/>
    <w:rsid w:val="4D1B245F"/>
    <w:rsid w:val="4D2F0CAB"/>
    <w:rsid w:val="4D315263"/>
    <w:rsid w:val="4D415C0D"/>
    <w:rsid w:val="4D4226A1"/>
    <w:rsid w:val="4D542A7D"/>
    <w:rsid w:val="4D8B1B17"/>
    <w:rsid w:val="4DB32372"/>
    <w:rsid w:val="4DD645D8"/>
    <w:rsid w:val="4DD82432"/>
    <w:rsid w:val="4DE35503"/>
    <w:rsid w:val="4E004C3E"/>
    <w:rsid w:val="4E1A2C45"/>
    <w:rsid w:val="4E22754E"/>
    <w:rsid w:val="4E543DA0"/>
    <w:rsid w:val="4E857A6A"/>
    <w:rsid w:val="4E88477F"/>
    <w:rsid w:val="4ECB1057"/>
    <w:rsid w:val="4F1E356A"/>
    <w:rsid w:val="4FBDD1BB"/>
    <w:rsid w:val="4FD20DFF"/>
    <w:rsid w:val="4FE790DF"/>
    <w:rsid w:val="4FFD1652"/>
    <w:rsid w:val="502149BB"/>
    <w:rsid w:val="502C7B7E"/>
    <w:rsid w:val="502D0EC8"/>
    <w:rsid w:val="50382831"/>
    <w:rsid w:val="50543E50"/>
    <w:rsid w:val="5066417A"/>
    <w:rsid w:val="509054DE"/>
    <w:rsid w:val="50B3172C"/>
    <w:rsid w:val="50BF31D1"/>
    <w:rsid w:val="50C01137"/>
    <w:rsid w:val="50CD6FFF"/>
    <w:rsid w:val="50D9513A"/>
    <w:rsid w:val="512D7E23"/>
    <w:rsid w:val="51550B6D"/>
    <w:rsid w:val="515A3EFF"/>
    <w:rsid w:val="519136D9"/>
    <w:rsid w:val="51AB7D3F"/>
    <w:rsid w:val="51B31E16"/>
    <w:rsid w:val="51C82E57"/>
    <w:rsid w:val="52011CB4"/>
    <w:rsid w:val="52080499"/>
    <w:rsid w:val="52231135"/>
    <w:rsid w:val="52233447"/>
    <w:rsid w:val="522742C7"/>
    <w:rsid w:val="52404714"/>
    <w:rsid w:val="52444FBC"/>
    <w:rsid w:val="52691F60"/>
    <w:rsid w:val="527A7C8C"/>
    <w:rsid w:val="528A6B6F"/>
    <w:rsid w:val="528B0128"/>
    <w:rsid w:val="52A64977"/>
    <w:rsid w:val="52A91655"/>
    <w:rsid w:val="52B90E2F"/>
    <w:rsid w:val="52BB4FEA"/>
    <w:rsid w:val="52C118BB"/>
    <w:rsid w:val="52F848D6"/>
    <w:rsid w:val="52FA3631"/>
    <w:rsid w:val="53016F34"/>
    <w:rsid w:val="532D199A"/>
    <w:rsid w:val="533E3964"/>
    <w:rsid w:val="53404962"/>
    <w:rsid w:val="53451010"/>
    <w:rsid w:val="534D66DE"/>
    <w:rsid w:val="534E1141"/>
    <w:rsid w:val="539B722E"/>
    <w:rsid w:val="53BA5C6D"/>
    <w:rsid w:val="53BD7BAA"/>
    <w:rsid w:val="53D313B5"/>
    <w:rsid w:val="53E67B61"/>
    <w:rsid w:val="54056939"/>
    <w:rsid w:val="54220920"/>
    <w:rsid w:val="5435519F"/>
    <w:rsid w:val="543E1B60"/>
    <w:rsid w:val="545F6C65"/>
    <w:rsid w:val="546C7C7A"/>
    <w:rsid w:val="548836B6"/>
    <w:rsid w:val="548F2942"/>
    <w:rsid w:val="54A72251"/>
    <w:rsid w:val="54B414FB"/>
    <w:rsid w:val="54F166A8"/>
    <w:rsid w:val="553907E7"/>
    <w:rsid w:val="553A5607"/>
    <w:rsid w:val="55523BA3"/>
    <w:rsid w:val="55CF657E"/>
    <w:rsid w:val="55DA6460"/>
    <w:rsid w:val="56373E6A"/>
    <w:rsid w:val="56445E39"/>
    <w:rsid w:val="5647132D"/>
    <w:rsid w:val="5656109A"/>
    <w:rsid w:val="567C345F"/>
    <w:rsid w:val="567D0B05"/>
    <w:rsid w:val="56B57D0D"/>
    <w:rsid w:val="56BA218A"/>
    <w:rsid w:val="56BF35D8"/>
    <w:rsid w:val="56C536BB"/>
    <w:rsid w:val="56D8049D"/>
    <w:rsid w:val="56D86AC6"/>
    <w:rsid w:val="56E11E3E"/>
    <w:rsid w:val="573A3431"/>
    <w:rsid w:val="574F2F88"/>
    <w:rsid w:val="574F4CF2"/>
    <w:rsid w:val="57633E41"/>
    <w:rsid w:val="576C7FC9"/>
    <w:rsid w:val="57707B89"/>
    <w:rsid w:val="57B92026"/>
    <w:rsid w:val="57D32015"/>
    <w:rsid w:val="57E27391"/>
    <w:rsid w:val="584D64D8"/>
    <w:rsid w:val="588C55E3"/>
    <w:rsid w:val="58A81353"/>
    <w:rsid w:val="58D81CB6"/>
    <w:rsid w:val="58DB4154"/>
    <w:rsid w:val="58FD4F56"/>
    <w:rsid w:val="59586846"/>
    <w:rsid w:val="59913936"/>
    <w:rsid w:val="59961DA6"/>
    <w:rsid w:val="59A05294"/>
    <w:rsid w:val="59A71CEC"/>
    <w:rsid w:val="59B3368B"/>
    <w:rsid w:val="59CC3500"/>
    <w:rsid w:val="59D60A4B"/>
    <w:rsid w:val="59DA30FF"/>
    <w:rsid w:val="59DE9304"/>
    <w:rsid w:val="5A0142E3"/>
    <w:rsid w:val="5A1D5210"/>
    <w:rsid w:val="5A24080E"/>
    <w:rsid w:val="5A3018DE"/>
    <w:rsid w:val="5A3434B4"/>
    <w:rsid w:val="5A470FF3"/>
    <w:rsid w:val="5A6766CA"/>
    <w:rsid w:val="5A771AF3"/>
    <w:rsid w:val="5A8E1DC1"/>
    <w:rsid w:val="5A910D8A"/>
    <w:rsid w:val="5A931634"/>
    <w:rsid w:val="5AD342AA"/>
    <w:rsid w:val="5AD61EE6"/>
    <w:rsid w:val="5AE81188"/>
    <w:rsid w:val="5AF14CD1"/>
    <w:rsid w:val="5AFF7CA5"/>
    <w:rsid w:val="5B24524D"/>
    <w:rsid w:val="5B2F01EA"/>
    <w:rsid w:val="5B7160CF"/>
    <w:rsid w:val="5B7E22B8"/>
    <w:rsid w:val="5B875B3A"/>
    <w:rsid w:val="5B90350C"/>
    <w:rsid w:val="5B96661C"/>
    <w:rsid w:val="5BB950FA"/>
    <w:rsid w:val="5BDC1EEA"/>
    <w:rsid w:val="5BDF1032"/>
    <w:rsid w:val="5BE36077"/>
    <w:rsid w:val="5BFA48B1"/>
    <w:rsid w:val="5C00520E"/>
    <w:rsid w:val="5C056282"/>
    <w:rsid w:val="5C3475B9"/>
    <w:rsid w:val="5C7A12A0"/>
    <w:rsid w:val="5C7B510B"/>
    <w:rsid w:val="5C8A3CF6"/>
    <w:rsid w:val="5CFA5221"/>
    <w:rsid w:val="5D082632"/>
    <w:rsid w:val="5D19782A"/>
    <w:rsid w:val="5D414DEB"/>
    <w:rsid w:val="5D4B01A6"/>
    <w:rsid w:val="5DCE6642"/>
    <w:rsid w:val="5DE21F9D"/>
    <w:rsid w:val="5E0063B7"/>
    <w:rsid w:val="5E0936E3"/>
    <w:rsid w:val="5E0C6D24"/>
    <w:rsid w:val="5E32244E"/>
    <w:rsid w:val="5E39008A"/>
    <w:rsid w:val="5E4325C3"/>
    <w:rsid w:val="5E565175"/>
    <w:rsid w:val="5E607EA9"/>
    <w:rsid w:val="5E7A7E6F"/>
    <w:rsid w:val="5E806C04"/>
    <w:rsid w:val="5EFC1DBF"/>
    <w:rsid w:val="5EFC8659"/>
    <w:rsid w:val="5F1E5E73"/>
    <w:rsid w:val="5F4C73BD"/>
    <w:rsid w:val="5F7F832A"/>
    <w:rsid w:val="5F8C0809"/>
    <w:rsid w:val="5F9F1520"/>
    <w:rsid w:val="5FA423BD"/>
    <w:rsid w:val="5FA8686D"/>
    <w:rsid w:val="5FBAF414"/>
    <w:rsid w:val="5FDFD830"/>
    <w:rsid w:val="5FFF5684"/>
    <w:rsid w:val="5FFF714C"/>
    <w:rsid w:val="600121BB"/>
    <w:rsid w:val="603C210A"/>
    <w:rsid w:val="60510F50"/>
    <w:rsid w:val="608B0F7B"/>
    <w:rsid w:val="6098019B"/>
    <w:rsid w:val="60B3688B"/>
    <w:rsid w:val="60C16E9F"/>
    <w:rsid w:val="6110461A"/>
    <w:rsid w:val="61213B7B"/>
    <w:rsid w:val="61310E0B"/>
    <w:rsid w:val="61417019"/>
    <w:rsid w:val="618C52C9"/>
    <w:rsid w:val="619C246C"/>
    <w:rsid w:val="61B27430"/>
    <w:rsid w:val="61BF5BBF"/>
    <w:rsid w:val="61E42E7E"/>
    <w:rsid w:val="61EE2889"/>
    <w:rsid w:val="61FA4137"/>
    <w:rsid w:val="62096C68"/>
    <w:rsid w:val="6214664F"/>
    <w:rsid w:val="621A14EB"/>
    <w:rsid w:val="624E2A83"/>
    <w:rsid w:val="6251297D"/>
    <w:rsid w:val="625A444F"/>
    <w:rsid w:val="62777732"/>
    <w:rsid w:val="62832ABC"/>
    <w:rsid w:val="629C276A"/>
    <w:rsid w:val="62A659C2"/>
    <w:rsid w:val="62A9714E"/>
    <w:rsid w:val="62EA2BE5"/>
    <w:rsid w:val="62EE035F"/>
    <w:rsid w:val="631E02B0"/>
    <w:rsid w:val="63441225"/>
    <w:rsid w:val="638957C1"/>
    <w:rsid w:val="63AC1FD2"/>
    <w:rsid w:val="63FD2FD4"/>
    <w:rsid w:val="643852A6"/>
    <w:rsid w:val="64466C88"/>
    <w:rsid w:val="6460078C"/>
    <w:rsid w:val="646A2293"/>
    <w:rsid w:val="64740A1C"/>
    <w:rsid w:val="64773B23"/>
    <w:rsid w:val="649376A0"/>
    <w:rsid w:val="649E018F"/>
    <w:rsid w:val="64AC755D"/>
    <w:rsid w:val="64AE5A6A"/>
    <w:rsid w:val="64BA782E"/>
    <w:rsid w:val="64D657F2"/>
    <w:rsid w:val="64FF22A4"/>
    <w:rsid w:val="65547198"/>
    <w:rsid w:val="659038C7"/>
    <w:rsid w:val="65B4311B"/>
    <w:rsid w:val="65C92B93"/>
    <w:rsid w:val="65DE4D36"/>
    <w:rsid w:val="65F5658B"/>
    <w:rsid w:val="65FF0B95"/>
    <w:rsid w:val="661B2E30"/>
    <w:rsid w:val="66452F15"/>
    <w:rsid w:val="666174AD"/>
    <w:rsid w:val="666227CC"/>
    <w:rsid w:val="666A7C04"/>
    <w:rsid w:val="667137CF"/>
    <w:rsid w:val="667404EA"/>
    <w:rsid w:val="66765D5D"/>
    <w:rsid w:val="669B4986"/>
    <w:rsid w:val="66A66CB2"/>
    <w:rsid w:val="66E13769"/>
    <w:rsid w:val="670B4C49"/>
    <w:rsid w:val="672164B3"/>
    <w:rsid w:val="674E7410"/>
    <w:rsid w:val="67531F6D"/>
    <w:rsid w:val="67540E68"/>
    <w:rsid w:val="676C772A"/>
    <w:rsid w:val="677141F3"/>
    <w:rsid w:val="67733FF3"/>
    <w:rsid w:val="6778649C"/>
    <w:rsid w:val="67A1380A"/>
    <w:rsid w:val="67B107C7"/>
    <w:rsid w:val="67D31E17"/>
    <w:rsid w:val="67DF4150"/>
    <w:rsid w:val="67F37A8A"/>
    <w:rsid w:val="67FD6700"/>
    <w:rsid w:val="6804168E"/>
    <w:rsid w:val="681C5F0A"/>
    <w:rsid w:val="681D60C5"/>
    <w:rsid w:val="683A0D73"/>
    <w:rsid w:val="68517649"/>
    <w:rsid w:val="68681130"/>
    <w:rsid w:val="689933B8"/>
    <w:rsid w:val="68BC32E6"/>
    <w:rsid w:val="69053372"/>
    <w:rsid w:val="69807E32"/>
    <w:rsid w:val="69A51146"/>
    <w:rsid w:val="69B6714A"/>
    <w:rsid w:val="69CF089E"/>
    <w:rsid w:val="69E5D64C"/>
    <w:rsid w:val="69E85046"/>
    <w:rsid w:val="69F4107A"/>
    <w:rsid w:val="6A061135"/>
    <w:rsid w:val="6A473DE9"/>
    <w:rsid w:val="6A684AD5"/>
    <w:rsid w:val="6A6B36F9"/>
    <w:rsid w:val="6AA92D6E"/>
    <w:rsid w:val="6AAD7ABF"/>
    <w:rsid w:val="6AD9782B"/>
    <w:rsid w:val="6ADF17A1"/>
    <w:rsid w:val="6B111B3B"/>
    <w:rsid w:val="6B3633D4"/>
    <w:rsid w:val="6B47623E"/>
    <w:rsid w:val="6B6006D2"/>
    <w:rsid w:val="6B737971"/>
    <w:rsid w:val="6B7C23D1"/>
    <w:rsid w:val="6B8358F3"/>
    <w:rsid w:val="6B847F72"/>
    <w:rsid w:val="6B961309"/>
    <w:rsid w:val="6BCA19F3"/>
    <w:rsid w:val="6BD7F1E2"/>
    <w:rsid w:val="6BE205E3"/>
    <w:rsid w:val="6BE93651"/>
    <w:rsid w:val="6BF76355"/>
    <w:rsid w:val="6BFA0C42"/>
    <w:rsid w:val="6C1341EC"/>
    <w:rsid w:val="6C2055A6"/>
    <w:rsid w:val="6C2A1CD0"/>
    <w:rsid w:val="6C717A2F"/>
    <w:rsid w:val="6C833406"/>
    <w:rsid w:val="6C9835BE"/>
    <w:rsid w:val="6CDC34C7"/>
    <w:rsid w:val="6CE2463D"/>
    <w:rsid w:val="6CE61A1D"/>
    <w:rsid w:val="6CEB007D"/>
    <w:rsid w:val="6CFC27F5"/>
    <w:rsid w:val="6D2F5E28"/>
    <w:rsid w:val="6D670400"/>
    <w:rsid w:val="6D6E4A97"/>
    <w:rsid w:val="6D7350D7"/>
    <w:rsid w:val="6D807B52"/>
    <w:rsid w:val="6D871697"/>
    <w:rsid w:val="6D994CDE"/>
    <w:rsid w:val="6DA23C93"/>
    <w:rsid w:val="6DAF1649"/>
    <w:rsid w:val="6DC35381"/>
    <w:rsid w:val="6DCD0259"/>
    <w:rsid w:val="6E212253"/>
    <w:rsid w:val="6E291965"/>
    <w:rsid w:val="6E2A7CCC"/>
    <w:rsid w:val="6E434EBF"/>
    <w:rsid w:val="6E48D406"/>
    <w:rsid w:val="6E6C6F27"/>
    <w:rsid w:val="6EBF11D6"/>
    <w:rsid w:val="6EFB3832"/>
    <w:rsid w:val="6F012E1F"/>
    <w:rsid w:val="6F2E0AC5"/>
    <w:rsid w:val="6F435096"/>
    <w:rsid w:val="6F525723"/>
    <w:rsid w:val="6F77079E"/>
    <w:rsid w:val="6F795363"/>
    <w:rsid w:val="6F7C7EDC"/>
    <w:rsid w:val="6F7F227D"/>
    <w:rsid w:val="6F94109D"/>
    <w:rsid w:val="6F9B1DBA"/>
    <w:rsid w:val="6FAD6FCA"/>
    <w:rsid w:val="6FAF28D9"/>
    <w:rsid w:val="6FB0133B"/>
    <w:rsid w:val="6FD9794F"/>
    <w:rsid w:val="6FF72DFC"/>
    <w:rsid w:val="6FFB006D"/>
    <w:rsid w:val="6FFD73AC"/>
    <w:rsid w:val="703F2826"/>
    <w:rsid w:val="706457BD"/>
    <w:rsid w:val="70793690"/>
    <w:rsid w:val="708E1DED"/>
    <w:rsid w:val="70AE1C71"/>
    <w:rsid w:val="70B36827"/>
    <w:rsid w:val="70BC2885"/>
    <w:rsid w:val="70EF4208"/>
    <w:rsid w:val="70F05F6D"/>
    <w:rsid w:val="712A569C"/>
    <w:rsid w:val="715B3043"/>
    <w:rsid w:val="716301E6"/>
    <w:rsid w:val="719B34F1"/>
    <w:rsid w:val="71BB2E77"/>
    <w:rsid w:val="71F7F05C"/>
    <w:rsid w:val="71FB6FCD"/>
    <w:rsid w:val="72014EF4"/>
    <w:rsid w:val="720743D7"/>
    <w:rsid w:val="72651AA7"/>
    <w:rsid w:val="72737CFB"/>
    <w:rsid w:val="72A3312A"/>
    <w:rsid w:val="72D305D9"/>
    <w:rsid w:val="72E32A52"/>
    <w:rsid w:val="730B34D4"/>
    <w:rsid w:val="73191830"/>
    <w:rsid w:val="73323C06"/>
    <w:rsid w:val="733F3D1A"/>
    <w:rsid w:val="73554665"/>
    <w:rsid w:val="735F10DB"/>
    <w:rsid w:val="736EBF1D"/>
    <w:rsid w:val="73704A4F"/>
    <w:rsid w:val="738319F8"/>
    <w:rsid w:val="73A40FEA"/>
    <w:rsid w:val="73B975E1"/>
    <w:rsid w:val="73CF7206"/>
    <w:rsid w:val="73D20082"/>
    <w:rsid w:val="73EC4C17"/>
    <w:rsid w:val="73FA520E"/>
    <w:rsid w:val="74502276"/>
    <w:rsid w:val="74503606"/>
    <w:rsid w:val="747023A9"/>
    <w:rsid w:val="749C0A45"/>
    <w:rsid w:val="74BA20C2"/>
    <w:rsid w:val="74CB4731"/>
    <w:rsid w:val="74F00EA1"/>
    <w:rsid w:val="74F16923"/>
    <w:rsid w:val="74FB418B"/>
    <w:rsid w:val="75254AC1"/>
    <w:rsid w:val="75282550"/>
    <w:rsid w:val="757072A1"/>
    <w:rsid w:val="75815F94"/>
    <w:rsid w:val="758407FA"/>
    <w:rsid w:val="75A60C51"/>
    <w:rsid w:val="75A978E1"/>
    <w:rsid w:val="75FD37C8"/>
    <w:rsid w:val="75FD764A"/>
    <w:rsid w:val="76053D41"/>
    <w:rsid w:val="76232622"/>
    <w:rsid w:val="76373F9F"/>
    <w:rsid w:val="7652608E"/>
    <w:rsid w:val="766224BF"/>
    <w:rsid w:val="7669752F"/>
    <w:rsid w:val="766F530E"/>
    <w:rsid w:val="76B525D4"/>
    <w:rsid w:val="76BC4A18"/>
    <w:rsid w:val="76CE67CE"/>
    <w:rsid w:val="76E325E1"/>
    <w:rsid w:val="76E61E58"/>
    <w:rsid w:val="76EC2D26"/>
    <w:rsid w:val="76EE924D"/>
    <w:rsid w:val="76FD133B"/>
    <w:rsid w:val="7734432C"/>
    <w:rsid w:val="77443975"/>
    <w:rsid w:val="774F40E9"/>
    <w:rsid w:val="775A0220"/>
    <w:rsid w:val="77621E36"/>
    <w:rsid w:val="779909E2"/>
    <w:rsid w:val="77BFD811"/>
    <w:rsid w:val="77EE77AD"/>
    <w:rsid w:val="77FBC34E"/>
    <w:rsid w:val="780C1FF8"/>
    <w:rsid w:val="780E64EE"/>
    <w:rsid w:val="78233541"/>
    <w:rsid w:val="78421A26"/>
    <w:rsid w:val="786646C8"/>
    <w:rsid w:val="786BDC80"/>
    <w:rsid w:val="78B40386"/>
    <w:rsid w:val="78DD655C"/>
    <w:rsid w:val="78EA7E84"/>
    <w:rsid w:val="78FA7E36"/>
    <w:rsid w:val="7901122A"/>
    <w:rsid w:val="7908599E"/>
    <w:rsid w:val="790E0FE8"/>
    <w:rsid w:val="791F437A"/>
    <w:rsid w:val="7924506D"/>
    <w:rsid w:val="795055AE"/>
    <w:rsid w:val="796A726D"/>
    <w:rsid w:val="79745F30"/>
    <w:rsid w:val="797B3CDA"/>
    <w:rsid w:val="798A2626"/>
    <w:rsid w:val="79C966D3"/>
    <w:rsid w:val="79F3F25F"/>
    <w:rsid w:val="79F93F4A"/>
    <w:rsid w:val="7A1470D8"/>
    <w:rsid w:val="7A257409"/>
    <w:rsid w:val="7A3A72F5"/>
    <w:rsid w:val="7A3F5855"/>
    <w:rsid w:val="7A52281B"/>
    <w:rsid w:val="7A636A4E"/>
    <w:rsid w:val="7A6F195C"/>
    <w:rsid w:val="7A746966"/>
    <w:rsid w:val="7A7D6058"/>
    <w:rsid w:val="7AB500D0"/>
    <w:rsid w:val="7AD00C6A"/>
    <w:rsid w:val="7AED5B4D"/>
    <w:rsid w:val="7B06560E"/>
    <w:rsid w:val="7B076CAE"/>
    <w:rsid w:val="7B0B4DE3"/>
    <w:rsid w:val="7B1570C0"/>
    <w:rsid w:val="7B3A486F"/>
    <w:rsid w:val="7B5DBD3E"/>
    <w:rsid w:val="7B6425BC"/>
    <w:rsid w:val="7B816545"/>
    <w:rsid w:val="7B8646AB"/>
    <w:rsid w:val="7B963AE7"/>
    <w:rsid w:val="7BA76908"/>
    <w:rsid w:val="7BAB3D37"/>
    <w:rsid w:val="7BB15096"/>
    <w:rsid w:val="7BCF74E8"/>
    <w:rsid w:val="7BD74D5B"/>
    <w:rsid w:val="7BE93BA3"/>
    <w:rsid w:val="7BEF9186"/>
    <w:rsid w:val="7BF6BE57"/>
    <w:rsid w:val="7BFA3FB3"/>
    <w:rsid w:val="7BFD4F59"/>
    <w:rsid w:val="7BFF1E15"/>
    <w:rsid w:val="7C2F6538"/>
    <w:rsid w:val="7C3744EA"/>
    <w:rsid w:val="7C4F0713"/>
    <w:rsid w:val="7C9F3EFB"/>
    <w:rsid w:val="7CE16A13"/>
    <w:rsid w:val="7CE70E7C"/>
    <w:rsid w:val="7D4F2953"/>
    <w:rsid w:val="7D515520"/>
    <w:rsid w:val="7D786874"/>
    <w:rsid w:val="7DA22C00"/>
    <w:rsid w:val="7DB374D0"/>
    <w:rsid w:val="7DBA18B7"/>
    <w:rsid w:val="7DCA6B53"/>
    <w:rsid w:val="7DCB7BB1"/>
    <w:rsid w:val="7DCFD0FE"/>
    <w:rsid w:val="7DEB0254"/>
    <w:rsid w:val="7DEF7A59"/>
    <w:rsid w:val="7DF75143"/>
    <w:rsid w:val="7DFDF5D3"/>
    <w:rsid w:val="7E2D7E4E"/>
    <w:rsid w:val="7E3E4930"/>
    <w:rsid w:val="7E57830E"/>
    <w:rsid w:val="7E717795"/>
    <w:rsid w:val="7E92125F"/>
    <w:rsid w:val="7EA70847"/>
    <w:rsid w:val="7EAB1C83"/>
    <w:rsid w:val="7EB229B1"/>
    <w:rsid w:val="7EDD094E"/>
    <w:rsid w:val="7EEB27FD"/>
    <w:rsid w:val="7EFF5F2B"/>
    <w:rsid w:val="7F2070E1"/>
    <w:rsid w:val="7F2DA9BB"/>
    <w:rsid w:val="7F2E45EE"/>
    <w:rsid w:val="7F3629D0"/>
    <w:rsid w:val="7F3CA708"/>
    <w:rsid w:val="7F4D4BB0"/>
    <w:rsid w:val="7F6B34D8"/>
    <w:rsid w:val="7F79126A"/>
    <w:rsid w:val="7F7D778B"/>
    <w:rsid w:val="7F7E8CB6"/>
    <w:rsid w:val="7F811512"/>
    <w:rsid w:val="7F9A013A"/>
    <w:rsid w:val="7F9D497F"/>
    <w:rsid w:val="7FAE7252"/>
    <w:rsid w:val="7FB38CDE"/>
    <w:rsid w:val="7FBD2AFD"/>
    <w:rsid w:val="7FDE1176"/>
    <w:rsid w:val="7FF58360"/>
    <w:rsid w:val="7FF75493"/>
    <w:rsid w:val="7FFD3744"/>
    <w:rsid w:val="7FFE1830"/>
    <w:rsid w:val="7FFE5EA2"/>
    <w:rsid w:val="7FFE618E"/>
    <w:rsid w:val="7FFFCAC8"/>
    <w:rsid w:val="9BEFEE30"/>
    <w:rsid w:val="9CF6406C"/>
    <w:rsid w:val="9E2B7E5F"/>
    <w:rsid w:val="9F5F6604"/>
    <w:rsid w:val="9FFF9ACB"/>
    <w:rsid w:val="A5BF7524"/>
    <w:rsid w:val="A79FAF19"/>
    <w:rsid w:val="ABBED02A"/>
    <w:rsid w:val="AED72481"/>
    <w:rsid w:val="AEF79AB0"/>
    <w:rsid w:val="B6DEB03E"/>
    <w:rsid w:val="B97ACB95"/>
    <w:rsid w:val="BA8B9481"/>
    <w:rsid w:val="BBBFF5CD"/>
    <w:rsid w:val="BBF709A3"/>
    <w:rsid w:val="BBFED109"/>
    <w:rsid w:val="BD3F1CA1"/>
    <w:rsid w:val="BE7DCF40"/>
    <w:rsid w:val="BE7FB59A"/>
    <w:rsid w:val="BECD3A84"/>
    <w:rsid w:val="BEEF44D3"/>
    <w:rsid w:val="BF6E53E8"/>
    <w:rsid w:val="BFA7D78E"/>
    <w:rsid w:val="BFF52E9A"/>
    <w:rsid w:val="BFFD1DEC"/>
    <w:rsid w:val="C24E883E"/>
    <w:rsid w:val="C69B3899"/>
    <w:rsid w:val="CAF7DB42"/>
    <w:rsid w:val="CB532680"/>
    <w:rsid w:val="D1BF3EBC"/>
    <w:rsid w:val="D351F92C"/>
    <w:rsid w:val="D57F8AE9"/>
    <w:rsid w:val="D5E75A75"/>
    <w:rsid w:val="D5FDD633"/>
    <w:rsid w:val="D67F8920"/>
    <w:rsid w:val="DAFF130C"/>
    <w:rsid w:val="DBE346EA"/>
    <w:rsid w:val="DCFD5D08"/>
    <w:rsid w:val="DE57F278"/>
    <w:rsid w:val="DF5BF1CD"/>
    <w:rsid w:val="DF792185"/>
    <w:rsid w:val="DF8FAE7E"/>
    <w:rsid w:val="DFAFD37D"/>
    <w:rsid w:val="DFB4D959"/>
    <w:rsid w:val="DFBF01E1"/>
    <w:rsid w:val="DFCFB03D"/>
    <w:rsid w:val="DFE79015"/>
    <w:rsid w:val="DFEDFDAD"/>
    <w:rsid w:val="E368B791"/>
    <w:rsid w:val="E3CE1620"/>
    <w:rsid w:val="E5B78420"/>
    <w:rsid w:val="E5FD585B"/>
    <w:rsid w:val="E62FA8EF"/>
    <w:rsid w:val="E6BDF712"/>
    <w:rsid w:val="E70F5939"/>
    <w:rsid w:val="E78FD59A"/>
    <w:rsid w:val="E9FE938C"/>
    <w:rsid w:val="ECD35E11"/>
    <w:rsid w:val="EDA7352A"/>
    <w:rsid w:val="EDFE7A47"/>
    <w:rsid w:val="EF7735FA"/>
    <w:rsid w:val="EF7FF7F8"/>
    <w:rsid w:val="EFE54FDF"/>
    <w:rsid w:val="EFF7B45B"/>
    <w:rsid w:val="EFFFAA8A"/>
    <w:rsid w:val="F37B84A7"/>
    <w:rsid w:val="F3AFF604"/>
    <w:rsid w:val="F3FF604D"/>
    <w:rsid w:val="F4F9533D"/>
    <w:rsid w:val="F5BAEA37"/>
    <w:rsid w:val="F6D70453"/>
    <w:rsid w:val="F767278D"/>
    <w:rsid w:val="F777774B"/>
    <w:rsid w:val="F77F136B"/>
    <w:rsid w:val="F78FFD93"/>
    <w:rsid w:val="F7BB863B"/>
    <w:rsid w:val="F7BD76F1"/>
    <w:rsid w:val="F7CBC484"/>
    <w:rsid w:val="F7DD31CA"/>
    <w:rsid w:val="F7E74842"/>
    <w:rsid w:val="F9D66199"/>
    <w:rsid w:val="F9EF1E76"/>
    <w:rsid w:val="F9FFD975"/>
    <w:rsid w:val="FA7F0F3B"/>
    <w:rsid w:val="FB3F7501"/>
    <w:rsid w:val="FBB78DA6"/>
    <w:rsid w:val="FBD9144D"/>
    <w:rsid w:val="FD3F12B3"/>
    <w:rsid w:val="FD3F98D8"/>
    <w:rsid w:val="FD77B218"/>
    <w:rsid w:val="FDDC9C4A"/>
    <w:rsid w:val="FDEFC001"/>
    <w:rsid w:val="FDF6FB91"/>
    <w:rsid w:val="FE7E84B2"/>
    <w:rsid w:val="FED710BC"/>
    <w:rsid w:val="FEDFC56D"/>
    <w:rsid w:val="FEF7D5CD"/>
    <w:rsid w:val="FEFF56B2"/>
    <w:rsid w:val="FF3F7751"/>
    <w:rsid w:val="FF7F03AB"/>
    <w:rsid w:val="FF9B788A"/>
    <w:rsid w:val="FF9FBADC"/>
    <w:rsid w:val="FF9FD337"/>
    <w:rsid w:val="FFB53722"/>
    <w:rsid w:val="FFCF2C99"/>
    <w:rsid w:val="FFD7D62B"/>
    <w:rsid w:val="FFEBC84F"/>
    <w:rsid w:val="FFEE7CB7"/>
    <w:rsid w:val="FFEF8CB4"/>
    <w:rsid w:val="FFF7B77B"/>
    <w:rsid w:val="FFFF4FA0"/>
    <w:rsid w:val="FFFF7867"/>
    <w:rsid w:val="FFFFAC3D"/>
    <w:rsid w:val="FFFFDE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8"/>
    <w:qFormat/>
    <w:uiPriority w:val="9"/>
    <w:pPr>
      <w:keepNext/>
      <w:keepLines/>
      <w:numPr>
        <w:ilvl w:val="0"/>
        <w:numId w:val="1"/>
      </w:numPr>
      <w:tabs>
        <w:tab w:val="left" w:pos="284"/>
      </w:tabs>
      <w:spacing w:before="340" w:after="330" w:line="578" w:lineRule="auto"/>
      <w:outlineLvl w:val="0"/>
    </w:pPr>
    <w:rPr>
      <w:rFonts w:ascii="宋体" w:hAnsi="宋体"/>
      <w:b/>
      <w:bCs/>
      <w:kern w:val="44"/>
      <w:sz w:val="32"/>
      <w:szCs w:val="44"/>
    </w:rPr>
  </w:style>
  <w:style w:type="paragraph" w:styleId="3">
    <w:name w:val="heading 2"/>
    <w:basedOn w:val="1"/>
    <w:next w:val="1"/>
    <w:link w:val="49"/>
    <w:qFormat/>
    <w:uiPriority w:val="9"/>
    <w:pPr>
      <w:keepNext/>
      <w:keepLines/>
      <w:numPr>
        <w:ilvl w:val="1"/>
        <w:numId w:val="1"/>
      </w:numPr>
      <w:tabs>
        <w:tab w:val="left" w:pos="567"/>
      </w:tabs>
      <w:spacing w:before="260" w:after="260" w:line="415" w:lineRule="auto"/>
      <w:outlineLvl w:val="1"/>
    </w:pPr>
    <w:rPr>
      <w:rFonts w:ascii="Arial" w:hAnsi="Arial" w:cs="Arial"/>
      <w:b/>
      <w:bCs/>
      <w:kern w:val="0"/>
      <w:sz w:val="24"/>
      <w:szCs w:val="28"/>
    </w:rPr>
  </w:style>
  <w:style w:type="paragraph" w:styleId="4">
    <w:name w:val="heading 3"/>
    <w:basedOn w:val="1"/>
    <w:next w:val="1"/>
    <w:link w:val="83"/>
    <w:qFormat/>
    <w:uiPriority w:val="9"/>
    <w:pPr>
      <w:keepNext/>
      <w:widowControl/>
      <w:numPr>
        <w:ilvl w:val="2"/>
        <w:numId w:val="1"/>
      </w:numPr>
      <w:spacing w:before="240" w:after="60"/>
      <w:jc w:val="left"/>
      <w:outlineLvl w:val="2"/>
    </w:pPr>
    <w:rPr>
      <w:rFonts w:ascii="Arial" w:hAnsi="Arial" w:cs="Arial"/>
      <w:b/>
      <w:bCs/>
      <w:kern w:val="0"/>
      <w:sz w:val="22"/>
      <w:szCs w:val="22"/>
      <w:lang w:eastAsia="en-US"/>
    </w:rPr>
  </w:style>
  <w:style w:type="paragraph" w:styleId="5">
    <w:name w:val="heading 4"/>
    <w:basedOn w:val="1"/>
    <w:next w:val="1"/>
    <w:link w:val="84"/>
    <w:qFormat/>
    <w:uiPriority w:val="9"/>
    <w:pPr>
      <w:keepNext/>
      <w:widowControl/>
      <w:numPr>
        <w:ilvl w:val="3"/>
        <w:numId w:val="1"/>
      </w:numPr>
      <w:spacing w:before="240" w:after="60"/>
      <w:jc w:val="left"/>
      <w:outlineLvl w:val="3"/>
    </w:pPr>
    <w:rPr>
      <w:rFonts w:ascii="Arial" w:hAnsi="Arial"/>
      <w:b/>
      <w:bCs/>
      <w:kern w:val="0"/>
      <w:sz w:val="20"/>
      <w:szCs w:val="28"/>
    </w:rPr>
  </w:style>
  <w:style w:type="paragraph" w:styleId="6">
    <w:name w:val="heading 5"/>
    <w:basedOn w:val="1"/>
    <w:next w:val="1"/>
    <w:link w:val="85"/>
    <w:qFormat/>
    <w:uiPriority w:val="9"/>
    <w:pPr>
      <w:widowControl/>
      <w:numPr>
        <w:ilvl w:val="0"/>
        <w:numId w:val="2"/>
      </w:numPr>
      <w:tabs>
        <w:tab w:val="left" w:pos="1008"/>
      </w:tabs>
      <w:spacing w:before="240" w:after="60"/>
      <w:jc w:val="left"/>
      <w:outlineLvl w:val="4"/>
    </w:pPr>
    <w:rPr>
      <w:rFonts w:ascii="Arial" w:hAnsi="Arial"/>
      <w:b/>
      <w:bCs/>
      <w:iCs/>
      <w:kern w:val="0"/>
      <w:sz w:val="20"/>
      <w:szCs w:val="26"/>
      <w:lang w:eastAsia="en-US"/>
    </w:rPr>
  </w:style>
  <w:style w:type="paragraph" w:styleId="7">
    <w:name w:val="heading 6"/>
    <w:basedOn w:val="1"/>
    <w:next w:val="1"/>
    <w:link w:val="86"/>
    <w:qFormat/>
    <w:uiPriority w:val="9"/>
    <w:pPr>
      <w:widowControl/>
      <w:tabs>
        <w:tab w:val="left" w:pos="1152"/>
      </w:tabs>
      <w:spacing w:before="240" w:after="60"/>
      <w:jc w:val="left"/>
      <w:outlineLvl w:val="5"/>
    </w:pPr>
    <w:rPr>
      <w:rFonts w:ascii="Arial" w:hAnsi="Arial"/>
      <w:b/>
      <w:bCs/>
      <w:kern w:val="0"/>
      <w:sz w:val="22"/>
      <w:szCs w:val="22"/>
      <w:lang w:eastAsia="en-US"/>
    </w:rPr>
  </w:style>
  <w:style w:type="paragraph" w:styleId="8">
    <w:name w:val="heading 7"/>
    <w:basedOn w:val="1"/>
    <w:next w:val="1"/>
    <w:link w:val="87"/>
    <w:qFormat/>
    <w:uiPriority w:val="9"/>
    <w:pPr>
      <w:widowControl/>
      <w:tabs>
        <w:tab w:val="left" w:pos="1296"/>
      </w:tabs>
      <w:spacing w:before="240" w:after="60"/>
      <w:jc w:val="left"/>
      <w:outlineLvl w:val="6"/>
    </w:pPr>
    <w:rPr>
      <w:rFonts w:ascii="Arial" w:hAnsi="Arial"/>
      <w:kern w:val="0"/>
      <w:sz w:val="24"/>
      <w:lang w:eastAsia="en-US"/>
    </w:rPr>
  </w:style>
  <w:style w:type="paragraph" w:styleId="9">
    <w:name w:val="heading 8"/>
    <w:basedOn w:val="1"/>
    <w:next w:val="1"/>
    <w:link w:val="88"/>
    <w:qFormat/>
    <w:uiPriority w:val="9"/>
    <w:pPr>
      <w:widowControl/>
      <w:tabs>
        <w:tab w:val="left" w:pos="1440"/>
      </w:tabs>
      <w:spacing w:before="240" w:after="60"/>
      <w:jc w:val="left"/>
      <w:outlineLvl w:val="7"/>
    </w:pPr>
    <w:rPr>
      <w:rFonts w:ascii="Arial" w:hAnsi="Arial"/>
      <w:i/>
      <w:iCs/>
      <w:kern w:val="0"/>
      <w:sz w:val="24"/>
      <w:lang w:eastAsia="en-US"/>
    </w:rPr>
  </w:style>
  <w:style w:type="paragraph" w:styleId="10">
    <w:name w:val="heading 9"/>
    <w:basedOn w:val="1"/>
    <w:next w:val="1"/>
    <w:link w:val="89"/>
    <w:qFormat/>
    <w:uiPriority w:val="9"/>
    <w:pPr>
      <w:widowControl/>
      <w:tabs>
        <w:tab w:val="left" w:pos="1584"/>
      </w:tabs>
      <w:spacing w:before="240" w:after="60"/>
      <w:jc w:val="left"/>
      <w:outlineLvl w:val="8"/>
    </w:pPr>
    <w:rPr>
      <w:rFonts w:ascii="Arial" w:hAnsi="Arial" w:cs="Arial"/>
      <w:kern w:val="0"/>
      <w:sz w:val="22"/>
      <w:szCs w:val="22"/>
      <w:lang w:eastAsia="en-US"/>
    </w:rPr>
  </w:style>
  <w:style w:type="character" w:default="1" w:styleId="33">
    <w:name w:val="Default Paragraph Font"/>
    <w:semiHidden/>
    <w:unhideWhenUsed/>
    <w:qFormat/>
    <w:uiPriority w:val="1"/>
  </w:style>
  <w:style w:type="table" w:default="1" w:styleId="31">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12">
    <w:name w:val="Normal Indent"/>
    <w:basedOn w:val="1"/>
    <w:qFormat/>
    <w:uiPriority w:val="0"/>
    <w:pPr>
      <w:ind w:firstLine="420" w:firstLineChars="200"/>
    </w:pPr>
  </w:style>
  <w:style w:type="paragraph" w:styleId="13">
    <w:name w:val="caption"/>
    <w:basedOn w:val="1"/>
    <w:next w:val="1"/>
    <w:qFormat/>
    <w:uiPriority w:val="0"/>
    <w:rPr>
      <w:rFonts w:ascii="Arial" w:hAnsi="Arial" w:eastAsia="黑体" w:cs="Arial"/>
      <w:sz w:val="20"/>
      <w:szCs w:val="20"/>
    </w:rPr>
  </w:style>
  <w:style w:type="paragraph" w:styleId="14">
    <w:name w:val="Document Map"/>
    <w:basedOn w:val="1"/>
    <w:semiHidden/>
    <w:qFormat/>
    <w:uiPriority w:val="0"/>
    <w:pPr>
      <w:shd w:val="clear" w:color="auto" w:fill="000080"/>
    </w:pPr>
  </w:style>
  <w:style w:type="paragraph" w:styleId="15">
    <w:name w:val="annotation text"/>
    <w:basedOn w:val="1"/>
    <w:link w:val="81"/>
    <w:qFormat/>
    <w:uiPriority w:val="0"/>
    <w:pPr>
      <w:jc w:val="left"/>
    </w:pPr>
  </w:style>
  <w:style w:type="paragraph" w:styleId="16">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7">
    <w:name w:val="toc 3"/>
    <w:basedOn w:val="1"/>
    <w:next w:val="1"/>
    <w:qFormat/>
    <w:uiPriority w:val="39"/>
    <w:pPr>
      <w:ind w:left="840" w:leftChars="400"/>
    </w:pPr>
  </w:style>
  <w:style w:type="paragraph" w:styleId="18">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19">
    <w:name w:val="Body Text Indent 2"/>
    <w:basedOn w:val="1"/>
    <w:link w:val="44"/>
    <w:qFormat/>
    <w:uiPriority w:val="0"/>
    <w:pPr>
      <w:spacing w:after="120" w:line="480" w:lineRule="auto"/>
      <w:ind w:left="420" w:leftChars="200"/>
    </w:pPr>
  </w:style>
  <w:style w:type="paragraph" w:styleId="20">
    <w:name w:val="Balloon Text"/>
    <w:basedOn w:val="1"/>
    <w:semiHidden/>
    <w:qFormat/>
    <w:uiPriority w:val="0"/>
    <w:rPr>
      <w:sz w:val="18"/>
      <w:szCs w:val="18"/>
    </w:rPr>
  </w:style>
  <w:style w:type="paragraph" w:styleId="21">
    <w:name w:val="footer"/>
    <w:basedOn w:val="1"/>
    <w:link w:val="50"/>
    <w:qFormat/>
    <w:uiPriority w:val="0"/>
    <w:pPr>
      <w:tabs>
        <w:tab w:val="center" w:pos="4153"/>
        <w:tab w:val="right" w:pos="8306"/>
      </w:tabs>
      <w:snapToGrid w:val="0"/>
      <w:jc w:val="left"/>
    </w:pPr>
    <w:rPr>
      <w:sz w:val="18"/>
      <w:szCs w:val="18"/>
    </w:rPr>
  </w:style>
  <w:style w:type="paragraph" w:styleId="22">
    <w:name w:val="header"/>
    <w:basedOn w:val="1"/>
    <w:qFormat/>
    <w:uiPriority w:val="0"/>
    <w:pPr>
      <w:widowControl/>
      <w:tabs>
        <w:tab w:val="center" w:pos="4320"/>
        <w:tab w:val="right" w:pos="8640"/>
      </w:tabs>
      <w:jc w:val="left"/>
    </w:pPr>
    <w:rPr>
      <w:rFonts w:ascii="Palatino-Roman 12.0pt" w:hAnsi="Palatino-Roman 12.0pt"/>
      <w:kern w:val="0"/>
      <w:sz w:val="24"/>
      <w:szCs w:val="20"/>
      <w:lang w:eastAsia="en-US"/>
    </w:rPr>
  </w:style>
  <w:style w:type="paragraph" w:styleId="23">
    <w:name w:val="toc 1"/>
    <w:basedOn w:val="1"/>
    <w:next w:val="1"/>
    <w:qFormat/>
    <w:uiPriority w:val="39"/>
    <w:rPr>
      <w:b/>
    </w:rPr>
  </w:style>
  <w:style w:type="paragraph" w:styleId="24">
    <w:name w:val="toc 4"/>
    <w:basedOn w:val="1"/>
    <w:next w:val="1"/>
    <w:unhideWhenUsed/>
    <w:qFormat/>
    <w:uiPriority w:val="39"/>
    <w:pPr>
      <w:ind w:left="1260" w:leftChars="600"/>
    </w:pPr>
  </w:style>
  <w:style w:type="paragraph" w:styleId="25">
    <w:name w:val="Subtitle"/>
    <w:basedOn w:val="1"/>
    <w:link w:val="90"/>
    <w:qFormat/>
    <w:uiPriority w:val="0"/>
    <w:pPr>
      <w:widowControl/>
      <w:spacing w:before="240" w:after="240"/>
      <w:jc w:val="center"/>
    </w:pPr>
    <w:rPr>
      <w:rFonts w:ascii="Arial" w:hAnsi="Arial"/>
      <w:b/>
      <w:kern w:val="0"/>
      <w:sz w:val="44"/>
      <w:szCs w:val="20"/>
      <w:lang w:eastAsia="en-US"/>
    </w:rPr>
  </w:style>
  <w:style w:type="paragraph" w:styleId="26">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27">
    <w:name w:val="toc 2"/>
    <w:basedOn w:val="1"/>
    <w:next w:val="1"/>
    <w:qFormat/>
    <w:uiPriority w:val="39"/>
    <w:pPr>
      <w:tabs>
        <w:tab w:val="left" w:pos="1050"/>
        <w:tab w:val="right" w:leader="dot" w:pos="9628"/>
      </w:tabs>
      <w:ind w:left="420" w:leftChars="200"/>
    </w:pPr>
  </w:style>
  <w:style w:type="paragraph" w:styleId="28">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29">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0">
    <w:name w:val="annotation subject"/>
    <w:basedOn w:val="15"/>
    <w:next w:val="15"/>
    <w:link w:val="82"/>
    <w:qFormat/>
    <w:uiPriority w:val="0"/>
    <w:rPr>
      <w:b/>
      <w:bCs/>
    </w:rPr>
  </w:style>
  <w:style w:type="table" w:styleId="32">
    <w:name w:val="Table Grid"/>
    <w:basedOn w:val="31"/>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4">
    <w:name w:val="Strong"/>
    <w:qFormat/>
    <w:uiPriority w:val="0"/>
    <w:rPr>
      <w:b/>
      <w:bCs/>
    </w:rPr>
  </w:style>
  <w:style w:type="character" w:styleId="35">
    <w:name w:val="page number"/>
    <w:basedOn w:val="33"/>
    <w:qFormat/>
    <w:uiPriority w:val="0"/>
  </w:style>
  <w:style w:type="character" w:styleId="36">
    <w:name w:val="FollowedHyperlink"/>
    <w:basedOn w:val="33"/>
    <w:unhideWhenUsed/>
    <w:qFormat/>
    <w:uiPriority w:val="0"/>
    <w:rPr>
      <w:color w:val="800080"/>
      <w:u w:val="single"/>
    </w:rPr>
  </w:style>
  <w:style w:type="character" w:styleId="37">
    <w:name w:val="Emphasis"/>
    <w:qFormat/>
    <w:uiPriority w:val="20"/>
    <w:rPr>
      <w:i/>
      <w:iCs/>
    </w:rPr>
  </w:style>
  <w:style w:type="character" w:styleId="38">
    <w:name w:val="Hyperlink"/>
    <w:basedOn w:val="33"/>
    <w:qFormat/>
    <w:uiPriority w:val="99"/>
    <w:rPr>
      <w:color w:val="FF0000"/>
      <w:u w:val="single"/>
    </w:rPr>
  </w:style>
  <w:style w:type="character" w:styleId="39">
    <w:name w:val="annotation reference"/>
    <w:basedOn w:val="33"/>
    <w:qFormat/>
    <w:uiPriority w:val="0"/>
    <w:rPr>
      <w:sz w:val="21"/>
      <w:szCs w:val="21"/>
    </w:rPr>
  </w:style>
  <w:style w:type="character" w:customStyle="1" w:styleId="40">
    <w:name w:val="style41"/>
    <w:qFormat/>
    <w:uiPriority w:val="0"/>
    <w:rPr>
      <w:b/>
      <w:bCs/>
      <w:i/>
      <w:iCs/>
      <w:color w:val="CC0000"/>
    </w:rPr>
  </w:style>
  <w:style w:type="character" w:customStyle="1" w:styleId="41">
    <w:name w:val="style101"/>
    <w:qFormat/>
    <w:uiPriority w:val="0"/>
    <w:rPr>
      <w:rFonts w:hint="default" w:ascii="Arial" w:hAnsi="Arial" w:cs="Arial"/>
      <w:color w:val="000000"/>
      <w:sz w:val="22"/>
      <w:szCs w:val="22"/>
    </w:rPr>
  </w:style>
  <w:style w:type="character" w:customStyle="1" w:styleId="42">
    <w:name w:val="style91"/>
    <w:qFormat/>
    <w:uiPriority w:val="0"/>
    <w:rPr>
      <w:b/>
      <w:bCs/>
      <w:color w:val="CC0000"/>
    </w:rPr>
  </w:style>
  <w:style w:type="character" w:customStyle="1" w:styleId="43">
    <w:name w:val="style21"/>
    <w:qFormat/>
    <w:uiPriority w:val="0"/>
    <w:rPr>
      <w:rFonts w:hint="default" w:ascii="Arial" w:hAnsi="Arial" w:cs="Arial"/>
      <w:sz w:val="22"/>
      <w:szCs w:val="22"/>
    </w:rPr>
  </w:style>
  <w:style w:type="character" w:customStyle="1" w:styleId="44">
    <w:name w:val="正文文本缩进 2 字符"/>
    <w:link w:val="19"/>
    <w:qFormat/>
    <w:uiPriority w:val="0"/>
    <w:rPr>
      <w:rFonts w:eastAsia="宋体"/>
      <w:kern w:val="2"/>
      <w:sz w:val="21"/>
      <w:szCs w:val="24"/>
      <w:lang w:val="en-US" w:eastAsia="zh-CN" w:bidi="ar-SA"/>
    </w:rPr>
  </w:style>
  <w:style w:type="character" w:customStyle="1" w:styleId="45">
    <w:name w:val="style121"/>
    <w:qFormat/>
    <w:uiPriority w:val="0"/>
    <w:rPr>
      <w:b/>
      <w:bCs/>
      <w:i/>
      <w:iCs/>
      <w:color w:val="000000"/>
    </w:rPr>
  </w:style>
  <w:style w:type="character" w:customStyle="1" w:styleId="46">
    <w:name w:val="style111"/>
    <w:qFormat/>
    <w:uiPriority w:val="0"/>
    <w:rPr>
      <w:rFonts w:hint="default" w:ascii="Arial" w:hAnsi="Arial" w:cs="Arial"/>
      <w:sz w:val="22"/>
      <w:szCs w:val="22"/>
    </w:rPr>
  </w:style>
  <w:style w:type="character" w:customStyle="1" w:styleId="47">
    <w:name w:val="style31"/>
    <w:qFormat/>
    <w:uiPriority w:val="0"/>
    <w:rPr>
      <w:rFonts w:hint="default" w:ascii="Arial" w:hAnsi="Arial" w:cs="Arial"/>
      <w:sz w:val="22"/>
      <w:szCs w:val="22"/>
    </w:rPr>
  </w:style>
  <w:style w:type="character" w:customStyle="1" w:styleId="48">
    <w:name w:val="标题 1 字符"/>
    <w:link w:val="2"/>
    <w:qFormat/>
    <w:uiPriority w:val="9"/>
    <w:rPr>
      <w:rFonts w:ascii="宋体" w:hAnsi="宋体"/>
      <w:b/>
      <w:bCs/>
      <w:kern w:val="44"/>
      <w:sz w:val="32"/>
      <w:szCs w:val="44"/>
    </w:rPr>
  </w:style>
  <w:style w:type="character" w:customStyle="1" w:styleId="49">
    <w:name w:val="标题 2 字符"/>
    <w:link w:val="3"/>
    <w:qFormat/>
    <w:uiPriority w:val="9"/>
    <w:rPr>
      <w:rFonts w:ascii="Arial" w:hAnsi="Arial" w:cs="Arial"/>
      <w:b/>
      <w:bCs/>
      <w:sz w:val="24"/>
      <w:szCs w:val="28"/>
    </w:rPr>
  </w:style>
  <w:style w:type="character" w:customStyle="1" w:styleId="50">
    <w:name w:val="页脚 字符"/>
    <w:link w:val="21"/>
    <w:qFormat/>
    <w:uiPriority w:val="0"/>
    <w:rPr>
      <w:kern w:val="2"/>
      <w:sz w:val="18"/>
      <w:szCs w:val="18"/>
    </w:rPr>
  </w:style>
  <w:style w:type="character" w:customStyle="1" w:styleId="51">
    <w:name w:val="段 Char"/>
    <w:link w:val="52"/>
    <w:qFormat/>
    <w:uiPriority w:val="0"/>
    <w:rPr>
      <w:rFonts w:ascii="宋体"/>
      <w:sz w:val="21"/>
      <w:lang w:val="en-US" w:eastAsia="zh-CN"/>
    </w:rPr>
  </w:style>
  <w:style w:type="paragraph" w:customStyle="1" w:styleId="52">
    <w:name w:val="段"/>
    <w:link w:val="51"/>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53">
    <w:name w:val="数字编号列项（二级）"/>
    <w:qFormat/>
    <w:uiPriority w:val="0"/>
    <w:pPr>
      <w:jc w:val="both"/>
    </w:pPr>
    <w:rPr>
      <w:rFonts w:ascii="宋体" w:hAnsi="Times New Roman" w:eastAsia="宋体" w:cs="Times New Roman"/>
      <w:sz w:val="21"/>
      <w:lang w:val="en-US" w:eastAsia="zh-CN" w:bidi="ar-SA"/>
    </w:rPr>
  </w:style>
  <w:style w:type="paragraph" w:customStyle="1" w:styleId="54">
    <w:name w:val="Char Char Char Char Char Char Char Char Char Char Char Char Char Char Char Char"/>
    <w:basedOn w:val="1"/>
    <w:qFormat/>
    <w:uiPriority w:val="0"/>
    <w:pPr>
      <w:tabs>
        <w:tab w:val="left" w:pos="360"/>
      </w:tabs>
      <w:spacing w:line="360" w:lineRule="auto"/>
      <w:ind w:firstLine="480" w:firstLineChars="200"/>
    </w:pPr>
    <w:rPr>
      <w:rFonts w:ascii="宋体" w:hAnsi="宋体"/>
      <w:kern w:val="0"/>
      <w:sz w:val="24"/>
    </w:rPr>
  </w:style>
  <w:style w:type="paragraph" w:customStyle="1" w:styleId="55">
    <w:name w:val="style10"/>
    <w:basedOn w:val="1"/>
    <w:qFormat/>
    <w:uiPriority w:val="0"/>
    <w:pPr>
      <w:widowControl/>
      <w:spacing w:before="100" w:beforeAutospacing="1" w:after="100" w:afterAutospacing="1"/>
      <w:jc w:val="left"/>
    </w:pPr>
    <w:rPr>
      <w:rFonts w:ascii="Arial" w:hAnsi="Arial" w:cs="Arial"/>
      <w:color w:val="000000"/>
      <w:kern w:val="0"/>
      <w:sz w:val="22"/>
      <w:szCs w:val="22"/>
    </w:rPr>
  </w:style>
  <w:style w:type="paragraph" w:customStyle="1" w:styleId="56">
    <w:name w:val="目次、标准名称标题"/>
    <w:basedOn w:val="1"/>
    <w:next w:val="1"/>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57">
    <w:name w:val="style3"/>
    <w:basedOn w:val="1"/>
    <w:qFormat/>
    <w:uiPriority w:val="0"/>
    <w:pPr>
      <w:widowControl/>
      <w:spacing w:before="100" w:beforeAutospacing="1" w:after="100" w:afterAutospacing="1"/>
      <w:jc w:val="left"/>
    </w:pPr>
    <w:rPr>
      <w:rFonts w:ascii="Arial" w:hAnsi="Arial" w:cs="Arial"/>
      <w:kern w:val="0"/>
      <w:sz w:val="22"/>
      <w:szCs w:val="22"/>
    </w:rPr>
  </w:style>
  <w:style w:type="paragraph" w:customStyle="1" w:styleId="58">
    <w:name w:val="彩色列表 - 强调文字颜色 11"/>
    <w:basedOn w:val="1"/>
    <w:qFormat/>
    <w:uiPriority w:val="34"/>
    <w:pPr>
      <w:ind w:firstLine="420" w:firstLineChars="200"/>
    </w:pPr>
    <w:rPr>
      <w:rFonts w:ascii="Calibri" w:hAnsi="Calibri"/>
      <w:szCs w:val="22"/>
    </w:rPr>
  </w:style>
  <w:style w:type="paragraph" w:customStyle="1" w:styleId="59">
    <w:name w:val="style2"/>
    <w:basedOn w:val="1"/>
    <w:qFormat/>
    <w:uiPriority w:val="0"/>
    <w:pPr>
      <w:widowControl/>
      <w:spacing w:before="100" w:beforeAutospacing="1" w:after="100" w:afterAutospacing="1"/>
      <w:jc w:val="left"/>
    </w:pPr>
    <w:rPr>
      <w:rFonts w:ascii="Arial" w:hAnsi="Arial" w:cs="Arial"/>
      <w:b/>
      <w:bCs/>
      <w:i/>
      <w:iCs/>
      <w:color w:val="006600"/>
      <w:kern w:val="0"/>
      <w:sz w:val="24"/>
    </w:rPr>
  </w:style>
  <w:style w:type="paragraph" w:customStyle="1" w:styleId="60">
    <w:name w:val="TitleDate"/>
    <w:basedOn w:val="25"/>
    <w:qFormat/>
    <w:uiPriority w:val="0"/>
    <w:rPr>
      <w:b w:val="0"/>
      <w:i/>
      <w:sz w:val="24"/>
    </w:rPr>
  </w:style>
  <w:style w:type="paragraph" w:customStyle="1" w:styleId="61">
    <w:name w:val="style11"/>
    <w:basedOn w:val="1"/>
    <w:qFormat/>
    <w:uiPriority w:val="0"/>
    <w:pPr>
      <w:widowControl/>
      <w:spacing w:before="100" w:beforeAutospacing="1" w:after="100" w:afterAutospacing="1"/>
      <w:jc w:val="left"/>
    </w:pPr>
    <w:rPr>
      <w:rFonts w:ascii="宋体" w:hAnsi="宋体" w:cs="宋体"/>
      <w:b/>
      <w:bCs/>
      <w:i/>
      <w:iCs/>
      <w:color w:val="0000FF"/>
      <w:kern w:val="0"/>
      <w:sz w:val="24"/>
    </w:rPr>
  </w:style>
  <w:style w:type="paragraph" w:customStyle="1" w:styleId="62">
    <w:name w:val="标准正文"/>
    <w:qFormat/>
    <w:uiPriority w:val="0"/>
    <w:pPr>
      <w:widowControl w:val="0"/>
      <w:jc w:val="both"/>
    </w:pPr>
    <w:rPr>
      <w:rFonts w:ascii="宋体" w:hAnsi="宋体" w:eastAsia="宋体" w:cs="Times New Roman"/>
      <w:sz w:val="21"/>
      <w:szCs w:val="21"/>
      <w:lang w:val="en-US" w:eastAsia="zh-CN" w:bidi="ar-SA"/>
    </w:rPr>
  </w:style>
  <w:style w:type="paragraph" w:customStyle="1" w:styleId="63">
    <w:name w:val="cpic-表格正文"/>
    <w:basedOn w:val="1"/>
    <w:qFormat/>
    <w:uiPriority w:val="0"/>
    <w:pPr>
      <w:suppressAutoHyphens/>
      <w:spacing w:beforeLines="20"/>
      <w:jc w:val="left"/>
    </w:pPr>
    <w:rPr>
      <w:lang w:eastAsia="ar-SA"/>
    </w:rPr>
  </w:style>
  <w:style w:type="paragraph" w:customStyle="1" w:styleId="64">
    <w:name w:val="参考文献"/>
    <w:basedOn w:val="1"/>
    <w:next w:val="52"/>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65">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66">
    <w:name w:val="cpic-表格正文-白色"/>
    <w:basedOn w:val="63"/>
    <w:qFormat/>
    <w:uiPriority w:val="0"/>
    <w:pPr>
      <w:spacing w:before="20" w:beforeLines="0"/>
      <w:jc w:val="center"/>
    </w:pPr>
    <w:rPr>
      <w:rFonts w:cs="宋体"/>
      <w:color w:val="FFFFFF"/>
      <w:szCs w:val="20"/>
    </w:rPr>
  </w:style>
  <w:style w:type="paragraph" w:customStyle="1" w:styleId="67">
    <w:name w:val="表格正文"/>
    <w:basedOn w:val="1"/>
    <w:qFormat/>
    <w:uiPriority w:val="0"/>
    <w:pPr>
      <w:widowControl/>
      <w:overflowPunct w:val="0"/>
      <w:autoSpaceDE w:val="0"/>
      <w:autoSpaceDN w:val="0"/>
      <w:adjustRightInd w:val="0"/>
      <w:spacing w:before="60" w:after="60"/>
      <w:textAlignment w:val="baseline"/>
    </w:pPr>
    <w:rPr>
      <w:rFonts w:ascii="Garamond" w:hAnsi="Garamond"/>
      <w:kern w:val="0"/>
      <w:sz w:val="24"/>
      <w:szCs w:val="20"/>
    </w:rPr>
  </w:style>
  <w:style w:type="paragraph" w:customStyle="1" w:styleId="68">
    <w:name w:val="！正文"/>
    <w:basedOn w:val="1"/>
    <w:qFormat/>
    <w:uiPriority w:val="99"/>
    <w:pPr>
      <w:spacing w:line="360" w:lineRule="auto"/>
      <w:ind w:firstLine="200" w:firstLineChars="200"/>
    </w:pPr>
    <w:rPr>
      <w:rFonts w:ascii="Calibri" w:hAnsi="Calibri"/>
      <w:sz w:val="24"/>
      <w:szCs w:val="21"/>
    </w:rPr>
  </w:style>
  <w:style w:type="paragraph" w:customStyle="1" w:styleId="69">
    <w:name w:val="style10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0">
    <w:name w:val="小段标题"/>
    <w:basedOn w:val="1"/>
    <w:next w:val="12"/>
    <w:qFormat/>
    <w:uiPriority w:val="0"/>
    <w:pPr>
      <w:suppressAutoHyphens/>
      <w:spacing w:beforeLines="100" w:line="360" w:lineRule="auto"/>
      <w:ind w:left="200" w:hanging="200" w:hangingChars="200"/>
    </w:pPr>
    <w:rPr>
      <w:b/>
      <w:sz w:val="28"/>
      <w:lang w:eastAsia="ar-SA"/>
    </w:rPr>
  </w:style>
  <w:style w:type="paragraph" w:customStyle="1" w:styleId="71">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72">
    <w:name w:val="style16"/>
    <w:basedOn w:val="1"/>
    <w:qFormat/>
    <w:uiPriority w:val="0"/>
    <w:pPr>
      <w:widowControl/>
      <w:spacing w:before="100" w:beforeAutospacing="1" w:after="100" w:afterAutospacing="1"/>
      <w:jc w:val="left"/>
    </w:pPr>
    <w:rPr>
      <w:rFonts w:ascii="Arial" w:hAnsi="Arial" w:cs="Arial"/>
      <w:b/>
      <w:bCs/>
      <w:color w:val="FF0000"/>
      <w:kern w:val="0"/>
      <w:sz w:val="24"/>
    </w:rPr>
  </w:style>
  <w:style w:type="paragraph" w:customStyle="1" w:styleId="73">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74">
    <w:name w:val="样式 行距: 1.5 倍行距"/>
    <w:basedOn w:val="1"/>
    <w:qFormat/>
    <w:uiPriority w:val="0"/>
    <w:pPr>
      <w:widowControl/>
      <w:spacing w:line="360" w:lineRule="auto"/>
      <w:jc w:val="left"/>
    </w:pPr>
    <w:rPr>
      <w:rFonts w:ascii="Futura Bk" w:hAnsi="Futura Bk" w:cs="宋体"/>
      <w:kern w:val="0"/>
      <w:szCs w:val="20"/>
      <w:lang w:val="en-GB" w:eastAsia="en-US"/>
    </w:rPr>
  </w:style>
  <w:style w:type="paragraph" w:customStyle="1" w:styleId="75">
    <w:name w:val="样式 标题 1 + 段前: 0.5 行"/>
    <w:basedOn w:val="2"/>
    <w:qFormat/>
    <w:uiPriority w:val="0"/>
    <w:pPr>
      <w:spacing w:before="156" w:beforeLines="50" w:after="156" w:afterLines="50"/>
      <w:ind w:left="0" w:firstLine="0"/>
      <w:jc w:val="center"/>
    </w:pPr>
    <w:rPr>
      <w:rFonts w:eastAsia="黑体" w:cs="宋体"/>
      <w:szCs w:val="20"/>
    </w:rPr>
  </w:style>
  <w:style w:type="paragraph" w:customStyle="1" w:styleId="76">
    <w:name w:val="前言、引言标题"/>
    <w:next w:val="52"/>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77">
    <w:name w:val="style11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8">
    <w:name w:val="bullet"/>
    <w:basedOn w:val="1"/>
    <w:qFormat/>
    <w:uiPriority w:val="0"/>
    <w:pPr>
      <w:widowControl/>
      <w:spacing w:before="100" w:beforeAutospacing="1" w:after="100" w:afterAutospacing="1"/>
      <w:jc w:val="left"/>
    </w:pPr>
    <w:rPr>
      <w:rFonts w:ascii="宋体" w:hAnsi="宋体" w:cs="宋体"/>
      <w:kern w:val="0"/>
      <w:sz w:val="24"/>
    </w:rPr>
  </w:style>
  <w:style w:type="paragraph" w:customStyle="1" w:styleId="79">
    <w:name w:val="style13"/>
    <w:basedOn w:val="1"/>
    <w:qFormat/>
    <w:uiPriority w:val="0"/>
    <w:pPr>
      <w:widowControl/>
      <w:spacing w:before="100" w:beforeAutospacing="1" w:after="100" w:afterAutospacing="1"/>
      <w:jc w:val="left"/>
    </w:pPr>
    <w:rPr>
      <w:rFonts w:ascii="Arial" w:hAnsi="Arial" w:cs="Arial"/>
      <w:color w:val="336633"/>
      <w:kern w:val="0"/>
      <w:sz w:val="24"/>
    </w:rPr>
  </w:style>
  <w:style w:type="paragraph" w:customStyle="1" w:styleId="80">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character" w:customStyle="1" w:styleId="81">
    <w:name w:val="批注文字 字符"/>
    <w:basedOn w:val="33"/>
    <w:link w:val="15"/>
    <w:qFormat/>
    <w:uiPriority w:val="0"/>
    <w:rPr>
      <w:kern w:val="2"/>
      <w:sz w:val="21"/>
      <w:szCs w:val="24"/>
    </w:rPr>
  </w:style>
  <w:style w:type="character" w:customStyle="1" w:styleId="82">
    <w:name w:val="批注主题 字符"/>
    <w:basedOn w:val="81"/>
    <w:link w:val="30"/>
    <w:qFormat/>
    <w:uiPriority w:val="0"/>
    <w:rPr>
      <w:b/>
      <w:bCs/>
      <w:kern w:val="2"/>
      <w:sz w:val="21"/>
      <w:szCs w:val="24"/>
    </w:rPr>
  </w:style>
  <w:style w:type="character" w:customStyle="1" w:styleId="83">
    <w:name w:val="标题 3 字符"/>
    <w:basedOn w:val="33"/>
    <w:link w:val="4"/>
    <w:qFormat/>
    <w:uiPriority w:val="9"/>
    <w:rPr>
      <w:rFonts w:ascii="Arial" w:hAnsi="Arial" w:cs="Arial"/>
      <w:b/>
      <w:bCs/>
      <w:sz w:val="22"/>
      <w:szCs w:val="22"/>
      <w:lang w:eastAsia="en-US"/>
    </w:rPr>
  </w:style>
  <w:style w:type="character" w:customStyle="1" w:styleId="84">
    <w:name w:val="标题 4 字符"/>
    <w:basedOn w:val="33"/>
    <w:link w:val="5"/>
    <w:qFormat/>
    <w:uiPriority w:val="9"/>
    <w:rPr>
      <w:rFonts w:ascii="Arial" w:hAnsi="Arial"/>
      <w:b/>
      <w:bCs/>
      <w:szCs w:val="28"/>
    </w:rPr>
  </w:style>
  <w:style w:type="character" w:customStyle="1" w:styleId="85">
    <w:name w:val="标题 5 字符"/>
    <w:basedOn w:val="33"/>
    <w:link w:val="6"/>
    <w:qFormat/>
    <w:uiPriority w:val="9"/>
    <w:rPr>
      <w:rFonts w:ascii="Arial" w:hAnsi="Arial"/>
      <w:b/>
      <w:bCs/>
      <w:iCs/>
      <w:szCs w:val="26"/>
      <w:lang w:eastAsia="en-US"/>
    </w:rPr>
  </w:style>
  <w:style w:type="character" w:customStyle="1" w:styleId="86">
    <w:name w:val="标题 6 字符"/>
    <w:basedOn w:val="33"/>
    <w:link w:val="7"/>
    <w:qFormat/>
    <w:uiPriority w:val="9"/>
    <w:rPr>
      <w:rFonts w:ascii="Arial" w:hAnsi="Arial"/>
      <w:b/>
      <w:bCs/>
      <w:sz w:val="22"/>
      <w:szCs w:val="22"/>
      <w:lang w:eastAsia="en-US"/>
    </w:rPr>
  </w:style>
  <w:style w:type="character" w:customStyle="1" w:styleId="87">
    <w:name w:val="标题 7 字符"/>
    <w:basedOn w:val="33"/>
    <w:link w:val="8"/>
    <w:qFormat/>
    <w:uiPriority w:val="9"/>
    <w:rPr>
      <w:rFonts w:ascii="Arial" w:hAnsi="Arial"/>
      <w:sz w:val="24"/>
      <w:szCs w:val="24"/>
      <w:lang w:eastAsia="en-US"/>
    </w:rPr>
  </w:style>
  <w:style w:type="character" w:customStyle="1" w:styleId="88">
    <w:name w:val="标题 8 字符"/>
    <w:basedOn w:val="33"/>
    <w:link w:val="9"/>
    <w:qFormat/>
    <w:uiPriority w:val="9"/>
    <w:rPr>
      <w:rFonts w:ascii="Arial" w:hAnsi="Arial"/>
      <w:i/>
      <w:iCs/>
      <w:sz w:val="24"/>
      <w:szCs w:val="24"/>
      <w:lang w:eastAsia="en-US"/>
    </w:rPr>
  </w:style>
  <w:style w:type="character" w:customStyle="1" w:styleId="89">
    <w:name w:val="标题 9 字符"/>
    <w:basedOn w:val="33"/>
    <w:link w:val="10"/>
    <w:qFormat/>
    <w:uiPriority w:val="9"/>
    <w:rPr>
      <w:rFonts w:ascii="Arial" w:hAnsi="Arial" w:cs="Arial"/>
      <w:sz w:val="22"/>
      <w:szCs w:val="22"/>
      <w:lang w:eastAsia="en-US"/>
    </w:rPr>
  </w:style>
  <w:style w:type="character" w:customStyle="1" w:styleId="90">
    <w:name w:val="副标题 字符"/>
    <w:basedOn w:val="33"/>
    <w:link w:val="25"/>
    <w:qFormat/>
    <w:uiPriority w:val="0"/>
    <w:rPr>
      <w:rFonts w:ascii="Arial" w:hAnsi="Arial"/>
      <w:b/>
      <w:sz w:val="44"/>
      <w:lang w:eastAsia="en-US"/>
    </w:rPr>
  </w:style>
  <w:style w:type="paragraph" w:customStyle="1" w:styleId="91">
    <w:name w:val="列表段落1"/>
    <w:basedOn w:val="1"/>
    <w:qFormat/>
    <w:uiPriority w:val="34"/>
    <w:pPr>
      <w:ind w:firstLine="420" w:firstLineChars="200"/>
    </w:pPr>
  </w:style>
  <w:style w:type="paragraph" w:customStyle="1" w:styleId="92">
    <w:name w:val="目录标题1"/>
    <w:basedOn w:val="2"/>
    <w:next w:val="1"/>
    <w:unhideWhenUsed/>
    <w:qFormat/>
    <w:uiPriority w:val="39"/>
    <w:pPr>
      <w:widowControl/>
      <w:numPr>
        <w:numId w:val="0"/>
      </w:numPr>
      <w:tabs>
        <w:tab w:val="clear" w:pos="284"/>
      </w:tabs>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93">
    <w:name w:val="MessageTable"/>
    <w:basedOn w:val="1"/>
    <w:qFormat/>
    <w:uiPriority w:val="0"/>
    <w:pPr>
      <w:tabs>
        <w:tab w:val="left" w:pos="784"/>
      </w:tabs>
      <w:overflowPunct w:val="0"/>
      <w:autoSpaceDE w:val="0"/>
      <w:autoSpaceDN w:val="0"/>
      <w:adjustRightInd w:val="0"/>
      <w:spacing w:line="240" w:lineRule="exact"/>
      <w:textAlignment w:val="baseline"/>
    </w:pPr>
    <w:rPr>
      <w:rFonts w:ascii="宋体"/>
      <w:kern w:val="0"/>
      <w:sz w:val="16"/>
    </w:rPr>
  </w:style>
  <w:style w:type="paragraph" w:customStyle="1" w:styleId="94">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95">
    <w:name w:val="apple-converted-space"/>
    <w:basedOn w:val="33"/>
    <w:qFormat/>
    <w:uiPriority w:val="0"/>
  </w:style>
  <w:style w:type="paragraph" w:customStyle="1" w:styleId="96">
    <w:name w:val="列出段落1"/>
    <w:basedOn w:val="1"/>
    <w:qFormat/>
    <w:uiPriority w:val="34"/>
    <w:pPr>
      <w:ind w:firstLine="420" w:firstLineChars="200"/>
    </w:pPr>
    <w:rPr>
      <w:rFonts w:asciiTheme="minorHAnsi" w:hAnsiTheme="minorHAnsi" w:eastAsiaTheme="minorEastAsia" w:cstheme="minorBidi"/>
      <w:szCs w:val="22"/>
    </w:rPr>
  </w:style>
  <w:style w:type="table" w:customStyle="1" w:styleId="97">
    <w:name w:val="网格表 1 浅色 - 着色 51"/>
    <w:basedOn w:val="31"/>
    <w:qFormat/>
    <w:uiPriority w:val="46"/>
    <w:rPr>
      <w:rFonts w:asciiTheme="minorHAnsi" w:hAnsiTheme="minorHAnsi" w:eastAsiaTheme="minorEastAsia" w:cstheme="minorBidi"/>
      <w:kern w:val="2"/>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paragraph" w:customStyle="1" w:styleId="98">
    <w:name w:val="日期1"/>
    <w:basedOn w:val="1"/>
    <w:qFormat/>
    <w:uiPriority w:val="7"/>
    <w:pPr>
      <w:widowControl/>
      <w:overflowPunct w:val="0"/>
      <w:autoSpaceDE w:val="0"/>
      <w:autoSpaceDN w:val="0"/>
      <w:adjustRightInd w:val="0"/>
      <w:spacing w:before="5400" w:after="120"/>
      <w:jc w:val="center"/>
      <w:textAlignment w:val="baseline"/>
    </w:pPr>
    <w:rPr>
      <w:b/>
      <w:kern w:val="0"/>
      <w:szCs w:val="20"/>
    </w:rPr>
  </w:style>
  <w:style w:type="paragraph" w:customStyle="1" w:styleId="99">
    <w:name w:val="List Paragraph1"/>
    <w:basedOn w:val="1"/>
    <w:qFormat/>
    <w:uiPriority w:val="99"/>
    <w:pPr>
      <w:ind w:firstLine="420" w:firstLineChars="200"/>
    </w:pPr>
    <w:rPr>
      <w:rFonts w:ascii="Calibri" w:hAnsi="Calibri"/>
      <w:sz w:val="24"/>
      <w:szCs w:val="22"/>
    </w:rPr>
  </w:style>
  <w:style w:type="paragraph" w:styleId="100">
    <w:name w:val="List Paragraph"/>
    <w:basedOn w:val="1"/>
    <w:qFormat/>
    <w:uiPriority w:val="99"/>
    <w:pPr>
      <w:ind w:firstLine="420" w:firstLineChars="200"/>
    </w:pPr>
  </w:style>
  <w:style w:type="paragraph" w:customStyle="1" w:styleId="101">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102">
    <w:name w:val="10"/>
    <w:basedOn w:val="33"/>
    <w:qFormat/>
    <w:uiPriority w:val="0"/>
    <w:rPr>
      <w:rFonts w:hint="default" w:ascii="Times New Roman" w:hAnsi="Times New Roman" w:cs="Times New Roman"/>
    </w:rPr>
  </w:style>
  <w:style w:type="character" w:customStyle="1" w:styleId="103">
    <w:name w:val="15"/>
    <w:basedOn w:val="33"/>
    <w:qFormat/>
    <w:uiPriority w:val="0"/>
    <w:rPr>
      <w:rFonts w:hint="default" w:ascii="Times New Roman" w:hAnsi="Times New Roman" w:cs="Times New Roman"/>
    </w:rPr>
  </w:style>
  <w:style w:type="character" w:customStyle="1" w:styleId="104">
    <w:name w:val="未处理的提及1"/>
    <w:basedOn w:val="33"/>
    <w:semiHidden/>
    <w:unhideWhenUsed/>
    <w:qFormat/>
    <w:uiPriority w:val="99"/>
    <w:rPr>
      <w:color w:val="605E5C"/>
      <w:shd w:val="clear" w:color="auto" w:fill="E1DFDD"/>
    </w:rPr>
  </w:style>
  <w:style w:type="paragraph" w:customStyle="1" w:styleId="105">
    <w:name w:val="18"/>
    <w:basedOn w:val="1"/>
    <w:qFormat/>
    <w:uiPriority w:val="0"/>
    <w:pPr>
      <w:widowControl/>
      <w:spacing w:before="100" w:beforeAutospacing="1" w:after="100" w:afterAutospacing="1"/>
      <w:jc w:val="left"/>
    </w:pPr>
    <w:rPr>
      <w:rFonts w:ascii="宋体" w:hAnsi="宋体" w:cs="宋体"/>
      <w:kern w:val="0"/>
      <w:sz w:val="24"/>
    </w:rPr>
  </w:style>
  <w:style w:type="paragraph" w:customStyle="1" w:styleId="106">
    <w:name w:val="19"/>
    <w:basedOn w:val="1"/>
    <w:qFormat/>
    <w:uiPriority w:val="0"/>
    <w:pPr>
      <w:widowControl/>
      <w:spacing w:before="100" w:beforeAutospacing="1" w:after="100" w:afterAutospacing="1"/>
      <w:jc w:val="left"/>
    </w:pPr>
    <w:rPr>
      <w:rFonts w:ascii="宋体" w:hAnsi="宋体" w:cs="宋体"/>
      <w:kern w:val="0"/>
      <w:sz w:val="24"/>
    </w:rPr>
  </w:style>
  <w:style w:type="character" w:customStyle="1" w:styleId="107">
    <w:name w:val="16"/>
    <w:basedOn w:val="33"/>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4" Type="http://schemas.microsoft.com/office/2011/relationships/people" Target="people.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jpe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Firsttech</Company>
  <Pages>260</Pages>
  <Words>114978</Words>
  <Characters>121409</Characters>
  <Lines>1059</Lines>
  <Paragraphs>298</Paragraphs>
  <TotalTime>948</TotalTime>
  <ScaleCrop>false</ScaleCrop>
  <LinksUpToDate>false</LinksUpToDate>
  <CharactersWithSpaces>123135</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2022-09-05T03:00:00Z</dcterms:created>
  <dc:creator>Jingjing</dc:creator>
  <cp:lastModifiedBy>书军</cp:lastModifiedBy>
  <cp:lastPrinted>2010-07-01T18:22:00Z</cp:lastPrinted>
  <dcterms:modified xsi:type="dcterms:W3CDTF">2022-09-15T09:29:26Z</dcterms:modified>
  <dc:title>Total Cycle Time Management</dc:title>
  <cp:revision>54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A4KM35APZ2ZE-22-96</vt:lpwstr>
  </property>
  <property fmtid="{D5CDD505-2E9C-101B-9397-08002B2CF9AE}" pid="3" name="_dlc_DocIdItemGuid">
    <vt:lpwstr>dca5192c-6d02-47f9-b6ce-e7d1e6cc25a5</vt:lpwstr>
  </property>
  <property fmtid="{D5CDD505-2E9C-101B-9397-08002B2CF9AE}" pid="4" name="_dlc_DocIdUrl">
    <vt:lpwstr>http://10.1.104.31/fsc/ProjectLibrary/_layouts/DocIdRedir.aspx?ID=A4KM35APZ2ZE-22-96, A4KM35APZ2ZE-22-96</vt:lpwstr>
  </property>
  <property fmtid="{D5CDD505-2E9C-101B-9397-08002B2CF9AE}" pid="5" name="KSOProductBuildVer">
    <vt:lpwstr>2052-11.1.0.12358</vt:lpwstr>
  </property>
  <property fmtid="{D5CDD505-2E9C-101B-9397-08002B2CF9AE}" pid="6" name="ICV">
    <vt:lpwstr>14F5DCDD41004303920B1B1E82E6FF62</vt:lpwstr>
  </property>
</Properties>
</file>